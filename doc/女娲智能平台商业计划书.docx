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autoSpaceDE w:val="0"/>
        <w:autoSpaceDN w:val="0"/>
        <w:adjustRightInd w:val="0"/>
        <w:jc w:val="left"/>
        <w:rPr>
          <w:rFonts w:hint="eastAsia" w:ascii="宋体" w:hAnsi="宋体" w:eastAsia="宋体" w:cs="宋体"/>
          <w:b/>
          <w:bCs/>
          <w:color w:val="FF0000"/>
          <w:kern w:val="0"/>
          <w:sz w:val="32"/>
          <w:szCs w:val="32"/>
        </w:rPr>
      </w:pPr>
      <w:bookmarkStart w:id="0" w:name="_Toc11108"/>
      <w:r>
        <w:rPr>
          <w:rFonts w:hint="eastAsia" w:ascii="宋体" w:hAnsi="宋体" w:eastAsia="宋体" w:cs="宋体"/>
          <w:b/>
          <w:bCs/>
          <w:color w:val="FF0000"/>
          <w:kern w:val="0"/>
          <w:sz w:val="32"/>
          <w:szCs w:val="32"/>
          <w:lang w:val="en-US" w:eastAsia="zh-CN"/>
        </w:rPr>
        <w:t xml:space="preserve"> </w:t>
      </w:r>
      <w:r>
        <w:rPr>
          <w:rFonts w:hint="eastAsia" w:ascii="宋体" w:hAnsi="宋体" w:eastAsia="宋体" w:cs="宋体"/>
          <w:b/>
          <w:bCs/>
          <w:color w:val="FF0000"/>
          <w:kern w:val="0"/>
          <w:sz w:val="32"/>
          <w:szCs w:val="32"/>
        </w:rPr>
        <w:t>版权</w:t>
      </w:r>
    </w:p>
    <w:p>
      <w:pPr>
        <w:autoSpaceDE w:val="0"/>
        <w:autoSpaceDN w:val="0"/>
        <w:adjustRightInd w:val="0"/>
        <w:jc w:val="left"/>
        <w:rPr>
          <w:rFonts w:hint="eastAsia" w:ascii="宋体" w:hAnsi="宋体" w:eastAsia="宋体" w:cs="宋体"/>
          <w:b/>
          <w:bCs/>
          <w:color w:val="FF0000"/>
          <w:kern w:val="0"/>
          <w:sz w:val="32"/>
          <w:szCs w:val="32"/>
        </w:rPr>
      </w:pPr>
    </w:p>
    <w:p>
      <w:pPr>
        <w:autoSpaceDE w:val="0"/>
        <w:autoSpaceDN w:val="0"/>
        <w:adjustRightInd w:val="0"/>
        <w:jc w:val="left"/>
        <w:rPr>
          <w:rFonts w:hint="eastAsia" w:ascii="宋体" w:hAnsi="宋体" w:eastAsia="宋体" w:cs="宋体"/>
          <w:b/>
          <w:bCs/>
          <w:kern w:val="0"/>
          <w:sz w:val="24"/>
          <w:szCs w:val="24"/>
        </w:rPr>
      </w:pPr>
      <w:r>
        <w:rPr>
          <w:rFonts w:hint="eastAsia" w:ascii="宋体" w:hAnsi="宋体" w:eastAsia="宋体" w:cs="宋体"/>
          <w:b/>
          <w:bCs/>
          <w:kern w:val="0"/>
          <w:sz w:val="24"/>
          <w:szCs w:val="24"/>
          <w:lang w:eastAsia="zh-CN"/>
        </w:rPr>
        <w:t>沈阳龙天科技有限</w:t>
      </w:r>
      <w:r>
        <w:rPr>
          <w:rFonts w:hint="eastAsia" w:ascii="宋体" w:hAnsi="宋体" w:eastAsia="宋体" w:cs="宋体"/>
          <w:b/>
          <w:bCs/>
          <w:kern w:val="0"/>
          <w:sz w:val="24"/>
          <w:szCs w:val="24"/>
        </w:rPr>
        <w:t>公司版权所有。</w:t>
      </w:r>
    </w:p>
    <w:p>
      <w:pPr>
        <w:autoSpaceDE w:val="0"/>
        <w:autoSpaceDN w:val="0"/>
        <w:adjustRightInd w:val="0"/>
        <w:jc w:val="left"/>
        <w:rPr>
          <w:rFonts w:hint="eastAsia" w:ascii="宋体" w:hAnsi="宋体" w:eastAsia="宋体" w:cs="宋体"/>
          <w:b/>
          <w:bCs/>
          <w:kern w:val="0"/>
          <w:sz w:val="18"/>
          <w:szCs w:val="18"/>
        </w:rPr>
      </w:pPr>
    </w:p>
    <w:p>
      <w:pPr>
        <w:autoSpaceDE w:val="0"/>
        <w:autoSpaceDN w:val="0"/>
        <w:adjustRightInd w:val="0"/>
        <w:jc w:val="left"/>
        <w:rPr>
          <w:rFonts w:hint="eastAsia" w:ascii="宋体" w:hAnsi="宋体" w:eastAsia="宋体" w:cs="宋体"/>
          <w:b/>
          <w:bCs w:val="0"/>
          <w:kern w:val="0"/>
          <w:sz w:val="21"/>
          <w:szCs w:val="21"/>
        </w:rPr>
      </w:pPr>
      <w:r>
        <w:rPr>
          <w:rFonts w:hint="eastAsia" w:ascii="宋体" w:hAnsi="宋体" w:eastAsia="宋体" w:cs="宋体"/>
          <w:b/>
          <w:bCs w:val="0"/>
          <w:kern w:val="0"/>
          <w:sz w:val="21"/>
          <w:szCs w:val="21"/>
        </w:rPr>
        <w:t>如果未得到</w:t>
      </w:r>
      <w:r>
        <w:rPr>
          <w:rFonts w:hint="eastAsia" w:ascii="宋体" w:hAnsi="宋体" w:eastAsia="宋体" w:cs="宋体"/>
          <w:b/>
          <w:bCs w:val="0"/>
          <w:kern w:val="0"/>
          <w:sz w:val="21"/>
          <w:szCs w:val="21"/>
          <w:lang w:eastAsia="zh-CN"/>
        </w:rPr>
        <w:t>沈阳龙天科技有限</w:t>
      </w:r>
      <w:r>
        <w:rPr>
          <w:rFonts w:hint="eastAsia" w:ascii="宋体" w:hAnsi="宋体" w:eastAsia="宋体" w:cs="宋体"/>
          <w:b/>
          <w:bCs w:val="0"/>
          <w:kern w:val="0"/>
          <w:sz w:val="21"/>
          <w:szCs w:val="21"/>
        </w:rPr>
        <w:t>公司的书面许可，此文档不许以任何形式被复制或传播。</w:t>
      </w:r>
    </w:p>
    <w:p>
      <w:pPr>
        <w:rPr>
          <w:rFonts w:hint="eastAsia" w:ascii="宋体" w:hAnsi="宋体" w:eastAsia="宋体" w:cs="宋体"/>
          <w:b/>
          <w:bCs/>
          <w:color w:val="FF0000"/>
          <w:sz w:val="30"/>
          <w:shd w:val="pct10" w:color="auto" w:fill="FFFFFF"/>
        </w:rPr>
      </w:pPr>
    </w:p>
    <w:p>
      <w:pPr>
        <w:rPr>
          <w:rStyle w:val="24"/>
          <w:rFonts w:hint="eastAsia" w:ascii="宋体" w:hAnsi="宋体" w:eastAsia="宋体" w:cs="宋体"/>
          <w:b w:val="0"/>
          <w:bCs w:val="0"/>
          <w:sz w:val="30"/>
        </w:rPr>
      </w:pPr>
    </w:p>
    <w:p>
      <w:pPr>
        <w:rPr>
          <w:rStyle w:val="24"/>
          <w:rFonts w:hint="eastAsia" w:ascii="宋体" w:hAnsi="宋体" w:eastAsia="宋体" w:cs="宋体"/>
          <w:b w:val="0"/>
          <w:bCs w:val="0"/>
          <w:sz w:val="30"/>
        </w:rPr>
      </w:pPr>
    </w:p>
    <w:p>
      <w:pPr>
        <w:rPr>
          <w:rStyle w:val="24"/>
          <w:rFonts w:hint="eastAsia" w:ascii="宋体" w:hAnsi="宋体" w:eastAsia="宋体" w:cs="宋体"/>
          <w:b w:val="0"/>
          <w:bCs w:val="0"/>
          <w:sz w:val="30"/>
        </w:rPr>
      </w:pPr>
    </w:p>
    <w:p>
      <w:pPr>
        <w:rPr>
          <w:rStyle w:val="24"/>
          <w:rFonts w:hint="eastAsia" w:ascii="宋体" w:hAnsi="宋体" w:eastAsia="宋体" w:cs="宋体"/>
          <w:b/>
          <w:bCs/>
          <w:color w:val="FF0000"/>
          <w:sz w:val="52"/>
          <w:szCs w:val="52"/>
          <w:u w:val="single"/>
        </w:rPr>
      </w:pPr>
      <w:r>
        <w:rPr>
          <w:rStyle w:val="24"/>
          <w:rFonts w:hint="eastAsia" w:ascii="宋体" w:hAnsi="宋体" w:eastAsia="宋体" w:cs="宋体"/>
          <w:b/>
          <w:bCs/>
          <w:color w:val="FF0000"/>
          <w:sz w:val="52"/>
          <w:szCs w:val="52"/>
          <w:u w:val="single"/>
          <w:lang w:eastAsia="zh-CN"/>
        </w:rPr>
        <w:t>龙天</w:t>
      </w:r>
      <w:r>
        <w:rPr>
          <w:rStyle w:val="24"/>
          <w:rFonts w:hint="eastAsia" w:ascii="宋体" w:hAnsi="宋体" w:eastAsia="宋体" w:cs="宋体"/>
          <w:b/>
          <w:bCs/>
          <w:color w:val="FF0000"/>
          <w:sz w:val="52"/>
          <w:szCs w:val="52"/>
          <w:u w:val="single"/>
        </w:rPr>
        <w:t>核心理念：</w:t>
      </w:r>
    </w:p>
    <w:p>
      <w:pPr>
        <w:rPr>
          <w:rStyle w:val="24"/>
          <w:rFonts w:hint="eastAsia" w:ascii="宋体" w:hAnsi="宋体" w:eastAsia="宋体" w:cs="宋体"/>
          <w:b/>
          <w:bCs/>
          <w:color w:val="FF0000"/>
          <w:sz w:val="36"/>
          <w:szCs w:val="36"/>
        </w:rPr>
      </w:pPr>
      <w:r>
        <w:rPr>
          <w:rStyle w:val="24"/>
          <w:rFonts w:hint="eastAsia" w:ascii="宋体" w:hAnsi="宋体" w:eastAsia="宋体" w:cs="宋体"/>
          <w:b/>
          <w:bCs/>
          <w:color w:val="FF0000"/>
          <w:sz w:val="36"/>
          <w:szCs w:val="36"/>
        </w:rPr>
        <w:t>梦想创造价值!</w:t>
      </w:r>
    </w:p>
    <w:p>
      <w:pPr>
        <w:rPr>
          <w:rStyle w:val="24"/>
          <w:rFonts w:hint="eastAsia" w:ascii="宋体" w:hAnsi="宋体" w:eastAsia="宋体" w:cs="宋体"/>
          <w:b/>
          <w:bCs/>
          <w:color w:val="FF0000"/>
          <w:sz w:val="36"/>
          <w:szCs w:val="36"/>
        </w:rPr>
      </w:pPr>
      <w:r>
        <w:rPr>
          <w:rStyle w:val="24"/>
          <w:rFonts w:hint="eastAsia" w:ascii="宋体" w:hAnsi="宋体" w:eastAsia="宋体" w:cs="宋体"/>
          <w:b/>
          <w:bCs/>
          <w:color w:val="FF0000"/>
          <w:sz w:val="36"/>
          <w:szCs w:val="36"/>
        </w:rPr>
        <w:t>Value is where you can find it!</w:t>
      </w:r>
    </w:p>
    <w:p>
      <w:pPr>
        <w:rPr>
          <w:rStyle w:val="24"/>
          <w:rFonts w:hint="eastAsia" w:ascii="宋体" w:hAnsi="宋体" w:eastAsia="宋体" w:cs="宋体"/>
          <w:b w:val="0"/>
          <w:bCs w:val="0"/>
          <w:color w:val="FF0000"/>
          <w:sz w:val="36"/>
          <w:szCs w:val="36"/>
        </w:rPr>
      </w:pPr>
    </w:p>
    <w:p>
      <w:pPr>
        <w:rPr>
          <w:rStyle w:val="24"/>
          <w:rFonts w:hint="eastAsia" w:ascii="宋体" w:hAnsi="宋体" w:eastAsia="宋体" w:cs="宋体"/>
          <w:b w:val="0"/>
          <w:bCs w:val="0"/>
          <w:color w:val="FF0000"/>
          <w:sz w:val="36"/>
          <w:szCs w:val="36"/>
        </w:rPr>
      </w:pPr>
    </w:p>
    <w:p>
      <w:pPr>
        <w:rPr>
          <w:rStyle w:val="24"/>
          <w:rFonts w:hint="eastAsia" w:ascii="宋体" w:hAnsi="宋体" w:eastAsia="宋体" w:cs="宋体"/>
          <w:b w:val="0"/>
          <w:bCs w:val="0"/>
          <w:color w:val="FF0000"/>
          <w:sz w:val="36"/>
          <w:szCs w:val="36"/>
        </w:rPr>
      </w:pPr>
    </w:p>
    <w:p>
      <w:pPr>
        <w:rPr>
          <w:rStyle w:val="24"/>
          <w:rFonts w:hint="eastAsia" w:ascii="宋体" w:hAnsi="宋体" w:eastAsia="宋体" w:cs="宋体"/>
          <w:b w:val="0"/>
          <w:bCs w:val="0"/>
          <w:color w:val="FF0000"/>
          <w:sz w:val="36"/>
          <w:szCs w:val="36"/>
        </w:rPr>
      </w:pPr>
    </w:p>
    <w:p>
      <w:pPr>
        <w:rPr>
          <w:rStyle w:val="24"/>
          <w:rFonts w:hint="eastAsia" w:ascii="宋体" w:hAnsi="宋体" w:eastAsia="宋体" w:cs="宋体"/>
          <w:b w:val="0"/>
          <w:bCs w:val="0"/>
          <w:color w:val="FF0000"/>
          <w:sz w:val="36"/>
          <w:szCs w:val="36"/>
        </w:rPr>
      </w:pPr>
    </w:p>
    <w:p>
      <w:pPr>
        <w:rPr>
          <w:rStyle w:val="24"/>
          <w:rFonts w:hint="eastAsia" w:ascii="宋体" w:hAnsi="宋体" w:eastAsia="宋体" w:cs="宋体"/>
          <w:bCs w:val="0"/>
          <w:color w:val="FF0000"/>
          <w:sz w:val="24"/>
          <w:szCs w:val="24"/>
        </w:rPr>
      </w:pPr>
      <w:r>
        <w:rPr>
          <w:rStyle w:val="24"/>
          <w:rFonts w:hint="eastAsia" w:ascii="宋体" w:hAnsi="宋体" w:eastAsia="宋体" w:cs="宋体"/>
          <w:bCs w:val="0"/>
          <w:color w:val="FF0000"/>
          <w:sz w:val="24"/>
          <w:szCs w:val="24"/>
        </w:rPr>
        <w:t>声明：</w:t>
      </w:r>
    </w:p>
    <w:p>
      <w:pPr>
        <w:rPr>
          <w:rStyle w:val="24"/>
          <w:rFonts w:hint="eastAsia" w:ascii="宋体" w:hAnsi="宋体" w:eastAsia="宋体" w:cs="宋体"/>
          <w:bCs w:val="0"/>
          <w:color w:val="FF0000"/>
          <w:sz w:val="24"/>
          <w:szCs w:val="24"/>
        </w:rPr>
      </w:pPr>
    </w:p>
    <w:p>
      <w:pPr>
        <w:spacing w:line="360" w:lineRule="auto"/>
        <w:rPr>
          <w:rFonts w:hint="eastAsia" w:ascii="宋体" w:hAnsi="宋体" w:eastAsia="宋体" w:cs="宋体"/>
          <w:b/>
          <w:bCs/>
          <w:kern w:val="0"/>
          <w:szCs w:val="21"/>
        </w:rPr>
      </w:pPr>
      <w:r>
        <w:rPr>
          <w:rStyle w:val="24"/>
          <w:rFonts w:hint="eastAsia" w:ascii="宋体" w:hAnsi="宋体" w:eastAsia="宋体" w:cs="宋体"/>
          <w:bCs w:val="0"/>
          <w:szCs w:val="21"/>
          <w:lang w:val="en-US" w:eastAsia="zh-CN"/>
        </w:rPr>
        <w:t xml:space="preserve">    </w:t>
      </w:r>
      <w:r>
        <w:rPr>
          <w:rFonts w:hint="eastAsia" w:ascii="宋体" w:hAnsi="宋体" w:eastAsia="宋体" w:cs="宋体"/>
          <w:b/>
          <w:bCs/>
          <w:kern w:val="0"/>
          <w:szCs w:val="21"/>
          <w:lang w:eastAsia="zh-CN"/>
        </w:rPr>
        <w:t>LOONGTIAN</w:t>
      </w:r>
      <w:r>
        <w:rPr>
          <w:rFonts w:hint="eastAsia" w:ascii="宋体" w:hAnsi="宋体" w:eastAsia="宋体" w:cs="宋体"/>
          <w:b/>
          <w:bCs/>
          <w:kern w:val="0"/>
          <w:szCs w:val="21"/>
        </w:rPr>
        <w:t>、</w:t>
      </w:r>
      <w:r>
        <w:rPr>
          <w:rFonts w:hint="eastAsia" w:ascii="宋体" w:hAnsi="宋体" w:eastAsia="宋体" w:cs="宋体"/>
          <w:b/>
          <w:bCs/>
          <w:kern w:val="0"/>
          <w:szCs w:val="21"/>
          <w:lang w:eastAsia="zh-CN"/>
        </w:rPr>
        <w:t>龙天</w:t>
      </w:r>
      <w:r>
        <w:rPr>
          <w:rFonts w:hint="eastAsia" w:ascii="宋体" w:hAnsi="宋体" w:eastAsia="宋体" w:cs="宋体"/>
          <w:b/>
          <w:bCs/>
          <w:kern w:val="0"/>
          <w:szCs w:val="21"/>
        </w:rPr>
        <w:t>、</w:t>
      </w:r>
      <w:r>
        <w:rPr>
          <w:rFonts w:hint="eastAsia" w:ascii="宋体" w:hAnsi="宋体" w:eastAsia="宋体" w:cs="宋体"/>
          <w:b/>
          <w:bCs/>
          <w:kern w:val="0"/>
          <w:szCs w:val="21"/>
          <w:lang w:eastAsia="zh-CN"/>
        </w:rPr>
        <w:t>龙天科技</w:t>
      </w:r>
      <w:r>
        <w:rPr>
          <w:rFonts w:hint="eastAsia" w:ascii="宋体" w:hAnsi="宋体" w:eastAsia="宋体" w:cs="宋体"/>
          <w:b/>
          <w:bCs/>
          <w:kern w:val="0"/>
          <w:szCs w:val="21"/>
        </w:rPr>
        <w:t>、</w:t>
      </w:r>
      <w:r>
        <w:rPr>
          <w:rFonts w:hint="eastAsia" w:ascii="宋体" w:hAnsi="宋体" w:eastAsia="宋体" w:cs="宋体"/>
          <w:b/>
          <w:bCs/>
          <w:kern w:val="0"/>
          <w:szCs w:val="21"/>
          <w:lang w:eastAsia="zh-CN"/>
        </w:rPr>
        <w:t>共创</w:t>
      </w:r>
      <w:r>
        <w:rPr>
          <w:rFonts w:hint="eastAsia" w:ascii="宋体" w:hAnsi="宋体" w:eastAsia="宋体" w:cs="宋体"/>
          <w:b/>
          <w:bCs/>
          <w:kern w:val="0"/>
          <w:szCs w:val="21"/>
        </w:rPr>
        <w:t>、</w:t>
      </w:r>
      <w:r>
        <w:rPr>
          <w:rFonts w:hint="eastAsia" w:ascii="宋体" w:hAnsi="宋体" w:eastAsia="宋体" w:cs="宋体"/>
          <w:b/>
          <w:bCs/>
          <w:kern w:val="0"/>
          <w:szCs w:val="21"/>
          <w:lang w:val="en-US" w:eastAsia="zh-CN"/>
        </w:rPr>
        <w:t>Nvwa、女娲智能平台、女娲专家系统</w:t>
      </w:r>
      <w:r>
        <w:rPr>
          <w:rFonts w:hint="eastAsia" w:ascii="宋体" w:hAnsi="宋体" w:eastAsia="宋体" w:cs="宋体"/>
          <w:b/>
          <w:bCs/>
          <w:kern w:val="0"/>
          <w:szCs w:val="21"/>
        </w:rPr>
        <w:t>是</w:t>
      </w:r>
      <w:r>
        <w:rPr>
          <w:rFonts w:hint="eastAsia" w:ascii="宋体" w:hAnsi="宋体" w:eastAsia="宋体" w:cs="宋体"/>
          <w:b/>
          <w:bCs/>
          <w:kern w:val="0"/>
          <w:szCs w:val="21"/>
          <w:lang w:eastAsia="zh-CN"/>
        </w:rPr>
        <w:t>沈阳龙天科技有限公司</w:t>
      </w:r>
      <w:r>
        <w:rPr>
          <w:rFonts w:hint="eastAsia" w:ascii="宋体" w:hAnsi="宋体" w:eastAsia="宋体" w:cs="宋体"/>
          <w:b/>
          <w:kern w:val="0"/>
          <w:szCs w:val="21"/>
        </w:rPr>
        <w:t>的注册商标（或即将注册为商标），</w:t>
      </w:r>
      <w:r>
        <w:rPr>
          <w:rFonts w:hint="eastAsia" w:ascii="宋体" w:hAnsi="宋体" w:eastAsia="宋体" w:cs="宋体"/>
          <w:b/>
          <w:kern w:val="0"/>
          <w:szCs w:val="21"/>
          <w:lang w:eastAsia="zh-CN"/>
        </w:rPr>
        <w:t>为本公司版权所有，</w:t>
      </w:r>
      <w:r>
        <w:rPr>
          <w:rFonts w:hint="eastAsia" w:ascii="宋体" w:hAnsi="宋体" w:eastAsia="宋体" w:cs="宋体"/>
          <w:b/>
          <w:kern w:val="0"/>
          <w:szCs w:val="21"/>
        </w:rPr>
        <w:t>说明并代表了全部或部分</w:t>
      </w:r>
      <w:r>
        <w:rPr>
          <w:rFonts w:hint="eastAsia" w:ascii="宋体" w:hAnsi="宋体" w:eastAsia="宋体" w:cs="宋体"/>
          <w:b/>
          <w:bCs/>
          <w:kern w:val="0"/>
          <w:szCs w:val="21"/>
          <w:lang w:eastAsia="zh-CN"/>
        </w:rPr>
        <w:t>本公司</w:t>
      </w:r>
      <w:r>
        <w:rPr>
          <w:rFonts w:hint="eastAsia" w:ascii="宋体" w:hAnsi="宋体" w:eastAsia="宋体" w:cs="宋体"/>
          <w:b/>
          <w:bCs/>
          <w:kern w:val="0"/>
          <w:szCs w:val="21"/>
        </w:rPr>
        <w:t>所拥有的知识产权，任何单位或个人未经许可不得擅自使用或传播。</w:t>
      </w:r>
    </w:p>
    <w:p>
      <w:pPr>
        <w:spacing w:line="360" w:lineRule="auto"/>
        <w:ind w:firstLine="413" w:firstLineChars="196"/>
        <w:rPr>
          <w:rFonts w:hint="eastAsia" w:ascii="宋体" w:hAnsi="宋体" w:eastAsia="宋体" w:cs="宋体"/>
          <w:b/>
          <w:bCs/>
          <w:kern w:val="0"/>
          <w:szCs w:val="21"/>
        </w:rPr>
      </w:pPr>
      <w:r>
        <w:rPr>
          <w:rFonts w:hint="eastAsia" w:ascii="宋体" w:hAnsi="宋体" w:eastAsia="宋体" w:cs="宋体"/>
          <w:b/>
          <w:bCs/>
          <w:kern w:val="0"/>
          <w:szCs w:val="21"/>
          <w:lang w:eastAsia="zh-CN"/>
        </w:rPr>
        <w:t>龙天</w:t>
      </w:r>
      <w:r>
        <w:rPr>
          <w:rFonts w:hint="eastAsia" w:ascii="宋体" w:hAnsi="宋体" w:eastAsia="宋体" w:cs="宋体"/>
          <w:b/>
          <w:bCs/>
          <w:kern w:val="0"/>
          <w:szCs w:val="21"/>
        </w:rPr>
        <w:t>的理念和价值观同属于</w:t>
      </w:r>
      <w:r>
        <w:rPr>
          <w:rFonts w:hint="eastAsia" w:ascii="宋体" w:hAnsi="宋体" w:eastAsia="宋体" w:cs="宋体"/>
          <w:b/>
          <w:bCs/>
          <w:kern w:val="0"/>
          <w:szCs w:val="21"/>
          <w:lang w:eastAsia="zh-CN"/>
        </w:rPr>
        <w:t>沈阳龙天科技有限公司</w:t>
      </w:r>
      <w:r>
        <w:rPr>
          <w:rFonts w:hint="eastAsia" w:ascii="宋体" w:hAnsi="宋体" w:eastAsia="宋体" w:cs="宋体"/>
          <w:b/>
          <w:bCs/>
          <w:kern w:val="0"/>
          <w:szCs w:val="21"/>
        </w:rPr>
        <w:t>的知识产权部分，</w:t>
      </w:r>
      <w:r>
        <w:rPr>
          <w:rFonts w:hint="eastAsia" w:ascii="宋体" w:hAnsi="宋体" w:eastAsia="宋体" w:cs="宋体"/>
          <w:b/>
          <w:bCs/>
          <w:kern w:val="0"/>
          <w:szCs w:val="21"/>
          <w:lang w:eastAsia="zh-CN"/>
        </w:rPr>
        <w:t>本公司</w:t>
      </w:r>
      <w:r>
        <w:rPr>
          <w:rFonts w:hint="eastAsia" w:ascii="宋体" w:hAnsi="宋体" w:eastAsia="宋体" w:cs="宋体"/>
          <w:b/>
          <w:bCs/>
          <w:kern w:val="0"/>
          <w:szCs w:val="21"/>
        </w:rPr>
        <w:t>欢迎传播，但须标注其来源于</w:t>
      </w:r>
      <w:r>
        <w:rPr>
          <w:rFonts w:hint="eastAsia" w:ascii="宋体" w:hAnsi="宋体" w:eastAsia="宋体" w:cs="宋体"/>
          <w:b/>
          <w:bCs/>
          <w:kern w:val="0"/>
          <w:szCs w:val="21"/>
          <w:lang w:eastAsia="zh-CN"/>
        </w:rPr>
        <w:t>沈阳龙天科技有限公司</w:t>
      </w:r>
      <w:r>
        <w:rPr>
          <w:rFonts w:hint="eastAsia" w:ascii="宋体" w:hAnsi="宋体" w:eastAsia="宋体" w:cs="宋体"/>
          <w:b/>
          <w:bCs/>
          <w:kern w:val="0"/>
          <w:szCs w:val="21"/>
        </w:rPr>
        <w:t>。</w:t>
      </w:r>
    </w:p>
    <w:p>
      <w:pPr>
        <w:jc w:val="center"/>
        <w:rPr>
          <w:rFonts w:hint="eastAsia" w:ascii="宋体" w:hAnsi="宋体" w:eastAsia="宋体" w:cs="宋体"/>
          <w:b/>
          <w:bCs/>
          <w:kern w:val="0"/>
          <w:szCs w:val="21"/>
        </w:rPr>
      </w:pPr>
    </w:p>
    <w:p>
      <w:pPr>
        <w:jc w:val="center"/>
        <w:rPr>
          <w:rFonts w:hint="eastAsia" w:ascii="宋体" w:hAnsi="宋体" w:eastAsia="宋体" w:cs="宋体"/>
          <w:b/>
          <w:bCs/>
          <w:color w:val="FF0000"/>
          <w:sz w:val="36"/>
          <w:szCs w:val="36"/>
          <w:lang w:eastAsia="zh-CN"/>
        </w:rPr>
      </w:pPr>
      <w:r>
        <w:rPr>
          <w:rFonts w:hint="eastAsia" w:ascii="宋体" w:hAnsi="宋体" w:eastAsia="宋体" w:cs="宋体"/>
          <w:b/>
          <w:bCs/>
          <w:color w:val="FF0000"/>
          <w:sz w:val="36"/>
          <w:szCs w:val="36"/>
          <w:lang w:eastAsia="zh-CN"/>
        </w:rPr>
        <w:t>女娲——全理解问答式专家系统</w:t>
      </w:r>
    </w:p>
    <w:p>
      <w:pPr>
        <w:jc w:val="center"/>
        <w:rPr>
          <w:rFonts w:hint="eastAsia" w:ascii="宋体" w:hAnsi="宋体" w:eastAsia="宋体" w:cs="宋体"/>
          <w:b/>
          <w:bCs/>
          <w:color w:val="FF0000"/>
          <w:sz w:val="36"/>
          <w:szCs w:val="36"/>
        </w:rPr>
      </w:pPr>
      <w:r>
        <w:rPr>
          <w:rFonts w:hint="eastAsia" w:ascii="宋体" w:hAnsi="宋体" w:eastAsia="宋体" w:cs="宋体"/>
          <w:b/>
          <w:bCs/>
          <w:color w:val="FF0000"/>
          <w:sz w:val="36"/>
          <w:szCs w:val="36"/>
        </w:rPr>
        <w:t>商业计划书（代项目可行</w:t>
      </w:r>
      <w:r>
        <w:rPr>
          <w:rFonts w:hint="eastAsia" w:ascii="宋体" w:hAnsi="宋体" w:eastAsia="宋体" w:cs="宋体"/>
          <w:b/>
          <w:bCs/>
          <w:color w:val="FF0000"/>
          <w:sz w:val="36"/>
          <w:szCs w:val="36"/>
          <w:lang w:eastAsia="zh-CN"/>
        </w:rPr>
        <w:t>性研究</w:t>
      </w:r>
      <w:r>
        <w:rPr>
          <w:rFonts w:hint="eastAsia" w:ascii="宋体" w:hAnsi="宋体" w:eastAsia="宋体" w:cs="宋体"/>
          <w:b/>
          <w:bCs/>
          <w:color w:val="FF0000"/>
          <w:sz w:val="36"/>
          <w:szCs w:val="36"/>
        </w:rPr>
        <w:t>报告）</w:t>
      </w:r>
    </w:p>
    <w:p>
      <w:pPr>
        <w:jc w:val="center"/>
        <w:rPr>
          <w:rFonts w:hint="eastAsia" w:ascii="宋体" w:hAnsi="宋体" w:eastAsia="宋体" w:cs="宋体"/>
          <w:b/>
          <w:bCs/>
          <w:color w:val="FF0000"/>
          <w:sz w:val="36"/>
          <w:szCs w:val="36"/>
        </w:rPr>
      </w:pPr>
    </w:p>
    <w:p>
      <w:pPr>
        <w:ind w:firstLine="570"/>
        <w:jc w:val="center"/>
        <w:rPr>
          <w:rFonts w:hint="eastAsia" w:ascii="宋体" w:hAnsi="宋体" w:eastAsia="宋体" w:cs="宋体"/>
          <w:b/>
          <w:sz w:val="24"/>
        </w:rPr>
      </w:pPr>
    </w:p>
    <w:p>
      <w:pPr>
        <w:spacing w:line="360" w:lineRule="auto"/>
        <w:rPr>
          <w:rStyle w:val="24"/>
          <w:rFonts w:hint="eastAsia" w:ascii="宋体" w:hAnsi="宋体" w:eastAsia="宋体" w:cs="宋体"/>
          <w:color w:val="800080"/>
          <w:sz w:val="24"/>
        </w:rPr>
      </w:pPr>
      <w:r>
        <w:rPr>
          <w:rStyle w:val="24"/>
          <w:rFonts w:hint="eastAsia" w:ascii="宋体" w:hAnsi="宋体" w:eastAsia="宋体" w:cs="宋体"/>
          <w:color w:val="800080"/>
          <w:sz w:val="24"/>
        </w:rPr>
        <w:t>项目名称：女娲——全理解</w:t>
      </w:r>
      <w:r>
        <w:rPr>
          <w:rStyle w:val="24"/>
          <w:rFonts w:hint="eastAsia" w:ascii="宋体" w:hAnsi="宋体" w:eastAsia="宋体" w:cs="宋体"/>
          <w:color w:val="800080"/>
          <w:sz w:val="24"/>
          <w:lang w:eastAsia="zh-CN"/>
        </w:rPr>
        <w:t>问答式专家系统</w:t>
      </w:r>
    </w:p>
    <w:p>
      <w:pPr>
        <w:spacing w:line="360" w:lineRule="auto"/>
        <w:rPr>
          <w:rFonts w:hint="eastAsia" w:ascii="宋体" w:hAnsi="宋体" w:eastAsia="宋体" w:cs="宋体"/>
          <w:b/>
          <w:bCs/>
          <w:color w:val="800080"/>
          <w:sz w:val="24"/>
        </w:rPr>
      </w:pPr>
      <w:r>
        <w:rPr>
          <w:rStyle w:val="24"/>
          <w:rFonts w:hint="eastAsia" w:ascii="宋体" w:hAnsi="宋体" w:eastAsia="宋体" w:cs="宋体"/>
          <w:color w:val="800080"/>
          <w:sz w:val="24"/>
        </w:rPr>
        <w:t>编制单位</w:t>
      </w:r>
      <w:r>
        <w:rPr>
          <w:rFonts w:hint="eastAsia" w:ascii="宋体" w:hAnsi="宋体" w:eastAsia="宋体" w:cs="宋体"/>
          <w:b/>
          <w:color w:val="800080"/>
          <w:sz w:val="24"/>
        </w:rPr>
        <w:t>：</w:t>
      </w:r>
      <w:r>
        <w:rPr>
          <w:rFonts w:hint="eastAsia" w:ascii="宋体" w:hAnsi="宋体" w:eastAsia="宋体" w:cs="宋体"/>
          <w:b/>
          <w:bCs/>
          <w:color w:val="800080"/>
          <w:sz w:val="24"/>
          <w:lang w:eastAsia="zh-CN"/>
        </w:rPr>
        <w:t>沈阳龙天科技有限公司</w:t>
      </w:r>
      <w:r>
        <w:rPr>
          <w:rFonts w:hint="eastAsia" w:ascii="宋体" w:hAnsi="宋体" w:eastAsia="宋体" w:cs="宋体"/>
          <w:b/>
          <w:bCs/>
          <w:color w:val="800080"/>
          <w:sz w:val="24"/>
        </w:rPr>
        <w:t>（以下简称</w:t>
      </w:r>
      <w:r>
        <w:rPr>
          <w:rFonts w:hint="eastAsia" w:ascii="宋体" w:hAnsi="宋体" w:eastAsia="宋体" w:cs="宋体"/>
          <w:b/>
          <w:bCs/>
          <w:color w:val="800080"/>
          <w:sz w:val="24"/>
          <w:lang w:eastAsia="zh-CN"/>
        </w:rPr>
        <w:t>龙天科技</w:t>
      </w:r>
      <w:r>
        <w:rPr>
          <w:rFonts w:hint="eastAsia" w:ascii="宋体" w:hAnsi="宋体" w:eastAsia="宋体" w:cs="宋体"/>
          <w:b/>
          <w:bCs/>
          <w:color w:val="800080"/>
          <w:sz w:val="24"/>
        </w:rPr>
        <w:t>）</w:t>
      </w:r>
    </w:p>
    <w:p>
      <w:pPr>
        <w:spacing w:line="360" w:lineRule="auto"/>
        <w:rPr>
          <w:rFonts w:hint="eastAsia" w:ascii="宋体" w:hAnsi="宋体" w:eastAsia="宋体" w:cs="宋体"/>
          <w:b/>
          <w:color w:val="800080"/>
          <w:sz w:val="24"/>
        </w:rPr>
      </w:pPr>
      <w:r>
        <w:rPr>
          <w:rFonts w:hint="eastAsia" w:ascii="宋体" w:hAnsi="宋体" w:eastAsia="宋体" w:cs="宋体"/>
          <w:b/>
          <w:color w:val="800080"/>
          <w:sz w:val="24"/>
        </w:rPr>
        <w:t>英文名称：</w:t>
      </w:r>
      <w:r>
        <w:rPr>
          <w:rFonts w:hint="eastAsia" w:ascii="宋体" w:hAnsi="宋体" w:eastAsia="宋体" w:cs="宋体"/>
          <w:b/>
          <w:bCs/>
          <w:color w:val="800080"/>
          <w:sz w:val="24"/>
        </w:rPr>
        <w:t xml:space="preserve">Shenyang </w:t>
      </w:r>
      <w:r>
        <w:rPr>
          <w:rFonts w:hint="eastAsia" w:ascii="宋体" w:hAnsi="宋体" w:eastAsia="宋体" w:cs="宋体"/>
          <w:b/>
          <w:bCs/>
          <w:color w:val="800080"/>
          <w:sz w:val="24"/>
          <w:lang w:eastAsia="zh-CN"/>
        </w:rPr>
        <w:t>LOONGTIAN</w:t>
      </w:r>
      <w:r>
        <w:rPr>
          <w:rFonts w:hint="eastAsia" w:ascii="宋体" w:hAnsi="宋体" w:eastAsia="宋体" w:cs="宋体"/>
          <w:b/>
          <w:bCs/>
          <w:color w:val="800080"/>
          <w:sz w:val="24"/>
        </w:rPr>
        <w:t xml:space="preserve"> </w:t>
      </w:r>
      <w:r>
        <w:rPr>
          <w:rFonts w:hint="eastAsia" w:ascii="宋体" w:hAnsi="宋体" w:eastAsia="宋体" w:cs="宋体"/>
          <w:b/>
          <w:bCs/>
          <w:color w:val="800080"/>
          <w:sz w:val="24"/>
          <w:lang w:val="en-US" w:eastAsia="zh-CN"/>
        </w:rPr>
        <w:t>Technology</w:t>
      </w:r>
      <w:r>
        <w:rPr>
          <w:rFonts w:hint="eastAsia" w:ascii="宋体" w:hAnsi="宋体" w:eastAsia="宋体" w:cs="宋体"/>
          <w:b/>
          <w:bCs/>
          <w:color w:val="800080"/>
          <w:sz w:val="24"/>
        </w:rPr>
        <w:t xml:space="preserve"> Co.，Ltd.</w:t>
      </w:r>
    </w:p>
    <w:p>
      <w:pPr>
        <w:spacing w:line="360" w:lineRule="auto"/>
        <w:rPr>
          <w:rFonts w:hint="eastAsia" w:ascii="宋体" w:hAnsi="宋体" w:eastAsia="宋体" w:cs="宋体"/>
          <w:b/>
          <w:color w:val="800080"/>
          <w:sz w:val="24"/>
        </w:rPr>
      </w:pPr>
      <w:r>
        <w:rPr>
          <w:rFonts w:hint="eastAsia" w:ascii="宋体" w:hAnsi="宋体" w:eastAsia="宋体" w:cs="宋体"/>
          <w:b/>
          <w:color w:val="800080"/>
          <w:sz w:val="24"/>
          <w:lang w:eastAsia="zh-CN"/>
        </w:rPr>
        <w:t>项目负责人</w:t>
      </w:r>
      <w:r>
        <w:rPr>
          <w:rFonts w:hint="eastAsia" w:ascii="宋体" w:hAnsi="宋体" w:eastAsia="宋体" w:cs="宋体"/>
          <w:b/>
          <w:color w:val="800080"/>
          <w:sz w:val="24"/>
        </w:rPr>
        <w:t>：梁</w:t>
      </w:r>
      <w:r>
        <w:rPr>
          <w:rFonts w:hint="eastAsia" w:ascii="宋体" w:hAnsi="宋体" w:eastAsia="宋体" w:cs="宋体"/>
          <w:b/>
          <w:color w:val="800080"/>
          <w:sz w:val="24"/>
          <w:lang w:val="en-US" w:eastAsia="zh-CN"/>
        </w:rPr>
        <w:t xml:space="preserve"> </w:t>
      </w:r>
      <w:r>
        <w:rPr>
          <w:rFonts w:hint="eastAsia" w:ascii="宋体" w:hAnsi="宋体" w:eastAsia="宋体" w:cs="宋体"/>
          <w:b/>
          <w:color w:val="800080"/>
          <w:sz w:val="24"/>
        </w:rPr>
        <w:t>冰</w:t>
      </w:r>
    </w:p>
    <w:p>
      <w:pPr>
        <w:spacing w:line="360" w:lineRule="auto"/>
        <w:rPr>
          <w:rFonts w:hint="eastAsia" w:ascii="宋体" w:hAnsi="宋体" w:eastAsia="宋体" w:cs="宋体"/>
          <w:b/>
          <w:color w:val="800080"/>
          <w:sz w:val="24"/>
          <w:lang w:val="en-US" w:eastAsia="zh-CN"/>
        </w:rPr>
      </w:pPr>
      <w:r>
        <w:rPr>
          <w:rFonts w:hint="eastAsia" w:ascii="宋体" w:hAnsi="宋体" w:eastAsia="宋体" w:cs="宋体"/>
          <w:b/>
          <w:color w:val="800080"/>
          <w:sz w:val="24"/>
          <w:lang w:val="en-US" w:eastAsia="zh-CN"/>
        </w:rPr>
        <w:t>联 系 人：田 真、秦英林</w:t>
      </w:r>
    </w:p>
    <w:p>
      <w:pPr>
        <w:spacing w:line="360" w:lineRule="auto"/>
        <w:rPr>
          <w:rFonts w:hint="eastAsia" w:ascii="宋体" w:hAnsi="宋体" w:eastAsia="宋体" w:cs="宋体"/>
          <w:b/>
          <w:color w:val="800080"/>
          <w:sz w:val="24"/>
          <w:lang w:val="en-US" w:eastAsia="zh-CN"/>
        </w:rPr>
      </w:pPr>
      <w:r>
        <w:rPr>
          <w:rFonts w:hint="eastAsia" w:ascii="宋体" w:hAnsi="宋体" w:eastAsia="宋体" w:cs="宋体"/>
          <w:b/>
          <w:color w:val="800080"/>
          <w:sz w:val="24"/>
          <w:lang w:val="en-US" w:eastAsia="zh-CN"/>
        </w:rPr>
        <w:t>报告编制人：李 乔、梁 冰、田 真、冯昀晖</w:t>
      </w:r>
    </w:p>
    <w:p>
      <w:pPr>
        <w:spacing w:line="360" w:lineRule="auto"/>
        <w:rPr>
          <w:rFonts w:hint="eastAsia" w:ascii="宋体" w:hAnsi="宋体" w:eastAsia="宋体" w:cs="宋体"/>
          <w:b/>
          <w:color w:val="800080"/>
          <w:sz w:val="24"/>
        </w:rPr>
      </w:pPr>
      <w:r>
        <w:rPr>
          <w:rFonts w:hint="eastAsia" w:ascii="宋体" w:hAnsi="宋体" w:eastAsia="宋体" w:cs="宋体"/>
          <w:b/>
          <w:color w:val="800080"/>
          <w:sz w:val="24"/>
        </w:rPr>
        <w:t>电</w:t>
      </w:r>
      <w:r>
        <w:rPr>
          <w:rFonts w:hint="eastAsia" w:ascii="宋体" w:hAnsi="宋体" w:eastAsia="宋体" w:cs="宋体"/>
          <w:b/>
          <w:color w:val="800080"/>
          <w:sz w:val="24"/>
          <w:lang w:val="en-US" w:eastAsia="zh-CN"/>
        </w:rPr>
        <w:t xml:space="preserve">    </w:t>
      </w:r>
      <w:r>
        <w:rPr>
          <w:rFonts w:hint="eastAsia" w:ascii="宋体" w:hAnsi="宋体" w:eastAsia="宋体" w:cs="宋体"/>
          <w:b/>
          <w:color w:val="800080"/>
          <w:sz w:val="24"/>
        </w:rPr>
        <w:t xml:space="preserve">话：86 24 </w:t>
      </w:r>
      <w:r>
        <w:rPr>
          <w:rFonts w:hint="eastAsia" w:ascii="宋体" w:hAnsi="宋体" w:eastAsia="宋体" w:cs="宋体"/>
          <w:b/>
          <w:color w:val="800080"/>
          <w:sz w:val="24"/>
          <w:lang w:eastAsia="zh-CN"/>
        </w:rPr>
        <w:t>8290</w:t>
      </w:r>
      <w:r>
        <w:rPr>
          <w:rFonts w:hint="eastAsia" w:ascii="宋体" w:hAnsi="宋体" w:eastAsia="宋体" w:cs="宋体"/>
          <w:b/>
          <w:color w:val="800080"/>
          <w:sz w:val="24"/>
          <w:lang w:val="en-US" w:eastAsia="zh-CN"/>
        </w:rPr>
        <w:t xml:space="preserve"> </w:t>
      </w:r>
      <w:r>
        <w:rPr>
          <w:rFonts w:hint="eastAsia" w:ascii="宋体" w:hAnsi="宋体" w:eastAsia="宋体" w:cs="宋体"/>
          <w:b/>
          <w:color w:val="800080"/>
          <w:sz w:val="24"/>
          <w:lang w:eastAsia="zh-CN"/>
        </w:rPr>
        <w:t>5918</w:t>
      </w:r>
    </w:p>
    <w:p>
      <w:pPr>
        <w:spacing w:line="360" w:lineRule="auto"/>
        <w:rPr>
          <w:rFonts w:hint="eastAsia" w:ascii="宋体" w:hAnsi="宋体" w:eastAsia="宋体" w:cs="宋体"/>
          <w:b/>
          <w:color w:val="800080"/>
          <w:sz w:val="24"/>
          <w:lang w:val="en-US" w:eastAsia="zh-CN"/>
        </w:rPr>
      </w:pPr>
      <w:r>
        <w:rPr>
          <w:rFonts w:hint="eastAsia" w:ascii="宋体" w:hAnsi="宋体" w:eastAsia="宋体" w:cs="宋体"/>
          <w:b/>
          <w:color w:val="800080"/>
          <w:sz w:val="24"/>
          <w:lang w:eastAsia="zh-CN"/>
        </w:rPr>
        <w:t>电子邮件</w:t>
      </w:r>
      <w:r>
        <w:rPr>
          <w:rFonts w:hint="eastAsia" w:ascii="宋体" w:hAnsi="宋体" w:eastAsia="宋体" w:cs="宋体"/>
          <w:b/>
          <w:color w:val="800080"/>
          <w:sz w:val="24"/>
        </w:rPr>
        <w:t>：</w:t>
      </w:r>
      <w:r>
        <w:rPr>
          <w:rFonts w:hint="eastAsia" w:ascii="宋体" w:hAnsi="宋体" w:eastAsia="宋体" w:cs="宋体"/>
          <w:b/>
          <w:bCs/>
          <w:color w:val="800080"/>
          <w:sz w:val="24"/>
          <w:szCs w:val="24"/>
          <w:lang w:val="zh-CN"/>
        </w:rPr>
        <w:t>service@loongtian.com</w:t>
      </w:r>
    </w:p>
    <w:p>
      <w:pPr>
        <w:spacing w:line="360" w:lineRule="auto"/>
        <w:rPr>
          <w:rFonts w:hint="eastAsia" w:ascii="宋体" w:hAnsi="宋体" w:eastAsia="宋体" w:cs="宋体"/>
          <w:b/>
          <w:color w:val="800080"/>
          <w:sz w:val="24"/>
          <w:lang w:val="en-US" w:eastAsia="zh-CN"/>
        </w:rPr>
      </w:pPr>
      <w:r>
        <w:rPr>
          <w:rFonts w:hint="eastAsia" w:ascii="宋体" w:hAnsi="宋体" w:eastAsia="宋体" w:cs="宋体"/>
          <w:b/>
          <w:color w:val="800080"/>
          <w:sz w:val="24"/>
          <w:lang w:val="en-US" w:eastAsia="zh-CN"/>
        </w:rPr>
        <w:t>公司网址：</w:t>
      </w:r>
      <w:r>
        <w:rPr>
          <w:rFonts w:hint="eastAsia" w:ascii="宋体" w:hAnsi="宋体" w:eastAsia="宋体" w:cs="宋体"/>
          <w:b/>
          <w:color w:val="800080"/>
          <w:sz w:val="24"/>
          <w:lang w:val="en-US" w:eastAsia="zh-CN"/>
        </w:rPr>
        <w:fldChar w:fldCharType="begin"/>
      </w:r>
      <w:r>
        <w:rPr>
          <w:rFonts w:hint="eastAsia" w:ascii="宋体" w:hAnsi="宋体" w:eastAsia="宋体" w:cs="宋体"/>
          <w:b/>
          <w:color w:val="800080"/>
          <w:sz w:val="24"/>
          <w:lang w:val="en-US" w:eastAsia="zh-CN"/>
        </w:rPr>
        <w:instrText xml:space="preserve"> HYPERLINK "http://www.loongtian.com" </w:instrText>
      </w:r>
      <w:r>
        <w:rPr>
          <w:rFonts w:hint="eastAsia" w:ascii="宋体" w:hAnsi="宋体" w:eastAsia="宋体" w:cs="宋体"/>
          <w:b/>
          <w:color w:val="800080"/>
          <w:sz w:val="24"/>
          <w:lang w:val="en-US" w:eastAsia="zh-CN"/>
        </w:rPr>
        <w:fldChar w:fldCharType="separate"/>
      </w:r>
      <w:r>
        <w:rPr>
          <w:rStyle w:val="27"/>
          <w:rFonts w:hint="eastAsia" w:ascii="宋体" w:hAnsi="宋体" w:eastAsia="宋体" w:cs="宋体"/>
          <w:b/>
          <w:sz w:val="24"/>
          <w:lang w:val="en-US" w:eastAsia="zh-CN"/>
        </w:rPr>
        <w:t>http://www.loongtian.com</w:t>
      </w:r>
      <w:r>
        <w:rPr>
          <w:rFonts w:hint="eastAsia" w:ascii="宋体" w:hAnsi="宋体" w:eastAsia="宋体" w:cs="宋体"/>
          <w:b/>
          <w:color w:val="800080"/>
          <w:sz w:val="24"/>
          <w:lang w:val="en-US" w:eastAsia="zh-CN"/>
        </w:rPr>
        <w:fldChar w:fldCharType="end"/>
      </w:r>
    </w:p>
    <w:p>
      <w:pPr>
        <w:spacing w:line="360" w:lineRule="auto"/>
        <w:rPr>
          <w:rFonts w:hint="eastAsia" w:ascii="宋体" w:hAnsi="宋体" w:eastAsia="宋体" w:cs="宋体"/>
          <w:b/>
          <w:color w:val="800080"/>
          <w:sz w:val="24"/>
        </w:rPr>
      </w:pPr>
      <w:r>
        <w:rPr>
          <w:rFonts w:hint="eastAsia" w:ascii="宋体" w:hAnsi="宋体" w:eastAsia="宋体" w:cs="宋体"/>
          <w:b/>
          <w:color w:val="800080"/>
          <w:sz w:val="24"/>
        </w:rPr>
        <w:t>传</w:t>
      </w:r>
      <w:r>
        <w:rPr>
          <w:rFonts w:hint="eastAsia" w:ascii="宋体" w:hAnsi="宋体" w:eastAsia="宋体" w:cs="宋体"/>
          <w:b/>
          <w:color w:val="800080"/>
          <w:sz w:val="24"/>
          <w:lang w:val="en-US" w:eastAsia="zh-CN"/>
        </w:rPr>
        <w:t xml:space="preserve">    </w:t>
      </w:r>
      <w:r>
        <w:rPr>
          <w:rFonts w:hint="eastAsia" w:ascii="宋体" w:hAnsi="宋体" w:eastAsia="宋体" w:cs="宋体"/>
          <w:b/>
          <w:color w:val="800080"/>
          <w:sz w:val="24"/>
        </w:rPr>
        <w:t xml:space="preserve">真：86 24 </w:t>
      </w:r>
      <w:r>
        <w:rPr>
          <w:rFonts w:hint="eastAsia" w:ascii="宋体" w:hAnsi="宋体" w:eastAsia="宋体" w:cs="宋体"/>
          <w:b/>
          <w:color w:val="800080"/>
          <w:sz w:val="24"/>
          <w:lang w:eastAsia="zh-CN"/>
        </w:rPr>
        <w:t>8290</w:t>
      </w:r>
      <w:r>
        <w:rPr>
          <w:rFonts w:hint="eastAsia" w:ascii="宋体" w:hAnsi="宋体" w:eastAsia="宋体" w:cs="宋体"/>
          <w:b/>
          <w:color w:val="800080"/>
          <w:sz w:val="24"/>
          <w:lang w:val="en-US" w:eastAsia="zh-CN"/>
        </w:rPr>
        <w:t xml:space="preserve"> </w:t>
      </w:r>
      <w:r>
        <w:rPr>
          <w:rFonts w:hint="eastAsia" w:ascii="宋体" w:hAnsi="宋体" w:eastAsia="宋体" w:cs="宋体"/>
          <w:b/>
          <w:color w:val="800080"/>
          <w:sz w:val="24"/>
          <w:lang w:eastAsia="zh-CN"/>
        </w:rPr>
        <w:t>5918</w:t>
      </w:r>
    </w:p>
    <w:p>
      <w:pPr>
        <w:pStyle w:val="19"/>
        <w:widowControl/>
        <w:pBdr>
          <w:top w:val="none" w:color="auto" w:sz="0" w:space="0"/>
          <w:left w:val="none" w:color="auto" w:sz="0" w:space="0"/>
          <w:bottom w:val="none" w:color="auto" w:sz="0" w:space="0"/>
          <w:right w:val="none" w:color="auto" w:sz="0" w:space="0"/>
        </w:pBdr>
        <w:shd w:val="clear" w:color="auto" w:fill="auto"/>
        <w:spacing w:after="150" w:afterLines="0" w:line="360" w:lineRule="atLeast"/>
        <w:rPr>
          <w:rFonts w:hint="eastAsia" w:ascii="宋体" w:hAnsi="宋体" w:eastAsia="宋体" w:cs="宋体"/>
          <w:b/>
          <w:color w:val="800080"/>
          <w:sz w:val="24"/>
          <w:lang w:eastAsia="zh-CN"/>
        </w:rPr>
      </w:pPr>
      <w:r>
        <w:rPr>
          <w:rStyle w:val="24"/>
          <w:rFonts w:hint="eastAsia" w:ascii="宋体" w:hAnsi="宋体" w:eastAsia="宋体" w:cs="宋体"/>
          <w:color w:val="800080"/>
          <w:sz w:val="24"/>
        </w:rPr>
        <w:t>编制日期：</w:t>
      </w:r>
      <w:r>
        <w:rPr>
          <w:rFonts w:hint="eastAsia" w:ascii="宋体" w:hAnsi="宋体" w:eastAsia="宋体" w:cs="宋体"/>
          <w:b/>
          <w:color w:val="800080"/>
          <w:sz w:val="24"/>
          <w:lang w:eastAsia="zh-CN"/>
        </w:rPr>
        <w:t>201</w:t>
      </w:r>
      <w:r>
        <w:rPr>
          <w:rFonts w:hint="eastAsia" w:cs="宋体"/>
          <w:b/>
          <w:color w:val="800080"/>
          <w:sz w:val="24"/>
          <w:lang w:val="en-US" w:eastAsia="zh-CN"/>
        </w:rPr>
        <w:t>5</w:t>
      </w:r>
      <w:r>
        <w:rPr>
          <w:rFonts w:hint="eastAsia" w:ascii="宋体" w:hAnsi="宋体" w:eastAsia="宋体" w:cs="宋体"/>
          <w:b/>
          <w:color w:val="800080"/>
          <w:sz w:val="24"/>
        </w:rPr>
        <w:t>年</w:t>
      </w:r>
      <w:r>
        <w:rPr>
          <w:rFonts w:hint="eastAsia" w:cs="宋体"/>
          <w:b/>
          <w:color w:val="800080"/>
          <w:sz w:val="24"/>
          <w:lang w:val="en-US" w:eastAsia="zh-CN"/>
        </w:rPr>
        <w:t>1</w:t>
      </w:r>
      <w:r>
        <w:rPr>
          <w:rFonts w:hint="eastAsia" w:ascii="宋体" w:hAnsi="宋体" w:eastAsia="宋体" w:cs="宋体"/>
          <w:b/>
          <w:color w:val="800080"/>
          <w:sz w:val="24"/>
        </w:rPr>
        <w:t xml:space="preserve">月 </w:t>
      </w:r>
      <w:r>
        <w:rPr>
          <w:rFonts w:hint="eastAsia" w:cs="宋体"/>
          <w:b/>
          <w:i w:val="0"/>
          <w:caps w:val="0"/>
          <w:color w:val="800080"/>
          <w:spacing w:val="0"/>
          <w:sz w:val="24"/>
          <w:szCs w:val="20"/>
          <w:shd w:val="clear" w:color="auto" w:fill="auto"/>
          <w:lang w:val="en-US" w:eastAsia="zh-CN"/>
        </w:rPr>
        <w:t>November</w:t>
      </w:r>
      <w:r>
        <w:rPr>
          <w:rFonts w:hint="eastAsia" w:cs="宋体"/>
          <w:b/>
          <w:color w:val="800080"/>
          <w:sz w:val="24"/>
          <w:lang w:val="en-US" w:eastAsia="zh-CN"/>
        </w:rPr>
        <w:t>,</w:t>
      </w:r>
      <w:r>
        <w:rPr>
          <w:rFonts w:hint="eastAsia" w:ascii="宋体" w:hAnsi="宋体" w:eastAsia="宋体" w:cs="宋体"/>
          <w:b/>
          <w:color w:val="800080"/>
          <w:sz w:val="24"/>
          <w:lang w:eastAsia="zh-CN"/>
        </w:rPr>
        <w:t>201</w:t>
      </w:r>
      <w:r>
        <w:rPr>
          <w:rFonts w:hint="eastAsia" w:cs="宋体"/>
          <w:b/>
          <w:color w:val="800080"/>
          <w:sz w:val="24"/>
          <w:lang w:val="en-US" w:eastAsia="zh-CN"/>
        </w:rPr>
        <w:t>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eastAsia" w:ascii="宋体" w:hAnsi="宋体" w:eastAsia="宋体" w:cs="宋体"/>
          <w:sz w:val="28"/>
          <w:szCs w:val="28"/>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eastAsia" w:ascii="宋体" w:hAnsi="宋体" w:eastAsia="宋体" w:cs="宋体"/>
          <w:sz w:val="28"/>
          <w:szCs w:val="28"/>
          <w:lang w:eastAsia="zh-CN"/>
        </w:rPr>
      </w:pPr>
    </w:p>
    <w:p>
      <w:pPr>
        <w:tabs>
          <w:tab w:val="left" w:pos="0"/>
        </w:tabs>
        <w:jc w:val="center"/>
        <w:rPr>
          <w:rFonts w:hint="eastAsia" w:ascii="宋体" w:hAnsi="宋体" w:eastAsia="宋体" w:cs="宋体"/>
          <w:b/>
          <w:bCs/>
          <w:kern w:val="0"/>
          <w:szCs w:val="21"/>
        </w:rPr>
      </w:pPr>
    </w:p>
    <w:p>
      <w:pPr>
        <w:tabs>
          <w:tab w:val="left" w:pos="0"/>
        </w:tabs>
        <w:jc w:val="center"/>
        <w:rPr>
          <w:rFonts w:hint="eastAsia" w:ascii="宋体" w:hAnsi="宋体" w:eastAsia="宋体" w:cs="宋体"/>
          <w:b/>
          <w:sz w:val="28"/>
          <w:szCs w:val="28"/>
        </w:rPr>
      </w:pPr>
      <w:r>
        <w:rPr>
          <w:rFonts w:hint="eastAsia" w:ascii="宋体" w:hAnsi="宋体" w:eastAsia="宋体" w:cs="宋体"/>
          <w:b/>
          <w:sz w:val="28"/>
          <w:szCs w:val="28"/>
        </w:rPr>
        <w:t>保密须知</w:t>
      </w:r>
    </w:p>
    <w:p>
      <w:pPr>
        <w:tabs>
          <w:tab w:val="left" w:pos="0"/>
        </w:tabs>
        <w:rPr>
          <w:rFonts w:hint="eastAsia" w:ascii="宋体" w:hAnsi="宋体" w:eastAsia="宋体" w:cs="宋体"/>
          <w:b/>
          <w:sz w:val="52"/>
        </w:rPr>
      </w:pPr>
      <w:r>
        <w:rPr>
          <w:rFonts w:hint="eastAsia" w:ascii="宋体" w:hAnsi="宋体" w:eastAsia="宋体" w:cs="宋体"/>
          <w:lang w:val="en-US" w:eastAsia="zh-CN"/>
        </w:rPr>
        <w:t xml:space="preserve">    </w:t>
      </w:r>
      <w:r>
        <w:rPr>
          <w:rFonts w:hint="eastAsia" w:ascii="宋体" w:hAnsi="宋体" w:eastAsia="宋体" w:cs="宋体"/>
        </w:rPr>
        <w:t>本商业计划书属商业机密。其所涉及的内容和资料只限于具有投资意向的投资者使用。收到本计划书后，</w:t>
      </w:r>
      <w:r>
        <w:rPr>
          <w:rFonts w:hint="eastAsia" w:ascii="宋体" w:hAnsi="宋体" w:eastAsia="宋体" w:cs="宋体"/>
          <w:lang w:eastAsia="zh-CN"/>
        </w:rPr>
        <w:t>敬请</w:t>
      </w:r>
      <w:r>
        <w:rPr>
          <w:rFonts w:hint="eastAsia" w:ascii="宋体" w:hAnsi="宋体" w:eastAsia="宋体" w:cs="宋体"/>
        </w:rPr>
        <w:t>收件人</w:t>
      </w:r>
      <w:r>
        <w:rPr>
          <w:rFonts w:hint="eastAsia" w:ascii="宋体" w:hAnsi="宋体" w:eastAsia="宋体" w:cs="宋体"/>
          <w:lang w:eastAsia="zh-CN"/>
        </w:rPr>
        <w:t>及其单位</w:t>
      </w:r>
      <w:r>
        <w:rPr>
          <w:rFonts w:hint="eastAsia" w:ascii="宋体" w:hAnsi="宋体" w:eastAsia="宋体" w:cs="宋体"/>
        </w:rPr>
        <w:t>即刻确认，</w:t>
      </w:r>
      <w:r>
        <w:rPr>
          <w:rFonts w:hint="eastAsia" w:ascii="宋体" w:hAnsi="宋体" w:eastAsia="宋体" w:cs="宋体"/>
          <w:lang w:eastAsia="zh-CN"/>
        </w:rPr>
        <w:t>务必</w:t>
      </w:r>
      <w:r>
        <w:rPr>
          <w:rFonts w:hint="eastAsia" w:ascii="宋体" w:hAnsi="宋体" w:eastAsia="宋体" w:cs="宋体"/>
        </w:rPr>
        <w:t>遵守以下</w:t>
      </w:r>
      <w:r>
        <w:rPr>
          <w:rFonts w:hint="eastAsia" w:ascii="宋体" w:hAnsi="宋体" w:eastAsia="宋体" w:cs="宋体"/>
          <w:lang w:eastAsia="zh-CN"/>
        </w:rPr>
        <w:t>事项</w:t>
      </w:r>
      <w:r>
        <w:rPr>
          <w:rFonts w:hint="eastAsia" w:ascii="宋体" w:hAnsi="宋体" w:eastAsia="宋体" w:cs="宋体"/>
        </w:rPr>
        <w:t>：1）若收件人不希望涉足本计划书所述项目，请按</w:t>
      </w:r>
      <w:r>
        <w:rPr>
          <w:rFonts w:hint="eastAsia" w:ascii="宋体" w:hAnsi="宋体" w:eastAsia="宋体" w:cs="宋体"/>
          <w:lang w:eastAsia="zh-CN"/>
        </w:rPr>
        <w:t>本公司</w:t>
      </w:r>
      <w:r>
        <w:rPr>
          <w:rFonts w:hint="eastAsia" w:ascii="宋体" w:hAnsi="宋体" w:eastAsia="宋体" w:cs="宋体"/>
        </w:rPr>
        <w:t>地址或联系方式尽快将本计划书完整退回</w:t>
      </w:r>
      <w:r>
        <w:rPr>
          <w:rFonts w:hint="eastAsia" w:ascii="宋体" w:hAnsi="宋体" w:eastAsia="宋体" w:cs="宋体"/>
          <w:lang w:eastAsia="zh-CN"/>
        </w:rPr>
        <w:t>。如果是电子版，请在</w:t>
      </w:r>
      <w:r>
        <w:rPr>
          <w:rFonts w:hint="eastAsia" w:ascii="宋体" w:hAnsi="宋体" w:eastAsia="宋体" w:cs="宋体"/>
          <w:lang w:val="en-US" w:eastAsia="zh-CN"/>
        </w:rPr>
        <w:t>15个工作日内予以删除</w:t>
      </w:r>
      <w:r>
        <w:rPr>
          <w:rFonts w:hint="eastAsia" w:ascii="宋体" w:hAnsi="宋体" w:eastAsia="宋体" w:cs="宋体"/>
        </w:rPr>
        <w:t>；2）在没有取得</w:t>
      </w:r>
      <w:r>
        <w:rPr>
          <w:rFonts w:hint="eastAsia" w:ascii="宋体" w:hAnsi="宋体" w:eastAsia="宋体" w:cs="宋体"/>
          <w:lang w:eastAsia="zh-CN"/>
        </w:rPr>
        <w:t>沈阳龙天科技有限公司</w:t>
      </w:r>
      <w:r>
        <w:rPr>
          <w:rFonts w:hint="eastAsia" w:ascii="宋体" w:hAnsi="宋体" w:eastAsia="宋体" w:cs="宋体"/>
        </w:rPr>
        <w:t>的书面同意前，收件人不得将本计划书全部或部分</w:t>
      </w:r>
      <w:r>
        <w:rPr>
          <w:rFonts w:hint="eastAsia" w:ascii="宋体" w:hAnsi="宋体" w:eastAsia="宋体" w:cs="宋体"/>
          <w:lang w:eastAsia="zh-CN"/>
        </w:rPr>
        <w:t>内容</w:t>
      </w:r>
      <w:r>
        <w:rPr>
          <w:rFonts w:hint="eastAsia" w:ascii="宋体" w:hAnsi="宋体" w:eastAsia="宋体" w:cs="宋体"/>
        </w:rPr>
        <w:t>予以复制、影印、泄露</w:t>
      </w:r>
      <w:r>
        <w:rPr>
          <w:rFonts w:hint="eastAsia" w:ascii="宋体" w:hAnsi="宋体" w:eastAsia="宋体" w:cs="宋体"/>
          <w:lang w:eastAsia="zh-CN"/>
        </w:rPr>
        <w:t>、</w:t>
      </w:r>
      <w:r>
        <w:rPr>
          <w:rFonts w:hint="eastAsia" w:ascii="宋体" w:hAnsi="宋体" w:eastAsia="宋体" w:cs="宋体"/>
        </w:rPr>
        <w:t>散布</w:t>
      </w:r>
      <w:r>
        <w:rPr>
          <w:rFonts w:hint="eastAsia" w:ascii="宋体" w:hAnsi="宋体" w:eastAsia="宋体" w:cs="宋体"/>
          <w:lang w:eastAsia="zh-CN"/>
        </w:rPr>
        <w:t>或传递</w:t>
      </w:r>
      <w:r>
        <w:rPr>
          <w:rFonts w:hint="eastAsia" w:ascii="宋体" w:hAnsi="宋体" w:eastAsia="宋体" w:cs="宋体"/>
        </w:rPr>
        <w:t>给他人；3）应该像对待贵公司的机密资料一样的态度对待本计划书所提供的所有机密资料；4）如果收件人希望对本计划书中的内容进行评审或鉴定，需选择与本项目形成非竞争关系的公司或个人进行，并与相关人员签订保密协议或非竞争协议；5）</w:t>
      </w:r>
      <w:r>
        <w:rPr>
          <w:rFonts w:hint="eastAsia" w:ascii="宋体" w:hAnsi="宋体" w:eastAsia="宋体" w:cs="宋体"/>
          <w:lang w:eastAsia="zh-CN"/>
        </w:rPr>
        <w:t>本公司</w:t>
      </w:r>
      <w:r>
        <w:rPr>
          <w:rFonts w:hint="eastAsia" w:ascii="宋体" w:hAnsi="宋体" w:eastAsia="宋体" w:cs="宋体"/>
        </w:rPr>
        <w:t>保留对收件人将本计划书全部或部分</w:t>
      </w:r>
      <w:r>
        <w:rPr>
          <w:rFonts w:hint="eastAsia" w:ascii="宋体" w:hAnsi="宋体" w:eastAsia="宋体" w:cs="宋体"/>
          <w:lang w:eastAsia="zh-CN"/>
        </w:rPr>
        <w:t>内容</w:t>
      </w:r>
      <w:r>
        <w:rPr>
          <w:rFonts w:hint="eastAsia" w:ascii="宋体" w:hAnsi="宋体" w:eastAsia="宋体" w:cs="宋体"/>
        </w:rPr>
        <w:t>予以复制、影印、泄露</w:t>
      </w:r>
      <w:r>
        <w:rPr>
          <w:rFonts w:hint="eastAsia" w:ascii="宋体" w:hAnsi="宋体" w:eastAsia="宋体" w:cs="宋体"/>
          <w:lang w:eastAsia="zh-CN"/>
        </w:rPr>
        <w:t>、</w:t>
      </w:r>
      <w:r>
        <w:rPr>
          <w:rFonts w:hint="eastAsia" w:ascii="宋体" w:hAnsi="宋体" w:eastAsia="宋体" w:cs="宋体"/>
        </w:rPr>
        <w:t>散布</w:t>
      </w:r>
      <w:r>
        <w:rPr>
          <w:rFonts w:hint="eastAsia" w:ascii="宋体" w:hAnsi="宋体" w:eastAsia="宋体" w:cs="宋体"/>
          <w:lang w:eastAsia="zh-CN"/>
        </w:rPr>
        <w:t>或传递</w:t>
      </w:r>
      <w:r>
        <w:rPr>
          <w:rFonts w:hint="eastAsia" w:ascii="宋体" w:hAnsi="宋体" w:eastAsia="宋体" w:cs="宋体"/>
        </w:rPr>
        <w:t>给他人等</w:t>
      </w:r>
      <w:r>
        <w:rPr>
          <w:rFonts w:hint="eastAsia" w:ascii="宋体" w:hAnsi="宋体" w:eastAsia="宋体" w:cs="宋体"/>
          <w:lang w:eastAsia="zh-CN"/>
        </w:rPr>
        <w:t>行为进行</w:t>
      </w:r>
      <w:r>
        <w:rPr>
          <w:rFonts w:hint="eastAsia" w:ascii="宋体" w:hAnsi="宋体" w:eastAsia="宋体" w:cs="宋体"/>
        </w:rPr>
        <w:t>法律追究的权利；6）</w:t>
      </w:r>
      <w:r>
        <w:rPr>
          <w:rFonts w:hint="eastAsia" w:ascii="宋体" w:hAnsi="宋体" w:eastAsia="宋体" w:cs="宋体"/>
          <w:lang w:eastAsia="zh-CN"/>
        </w:rPr>
        <w:t>本公司</w:t>
      </w:r>
      <w:r>
        <w:rPr>
          <w:rFonts w:hint="eastAsia" w:ascii="宋体" w:hAnsi="宋体" w:eastAsia="宋体" w:cs="宋体"/>
        </w:rPr>
        <w:t>保留将本商业计划书同时提交给其他投资者及与之合作的权利。</w:t>
      </w:r>
    </w:p>
    <w:p>
      <w:pPr>
        <w:autoSpaceDE w:val="0"/>
        <w:autoSpaceDN w:val="0"/>
        <w:adjustRightInd w:val="0"/>
        <w:jc w:val="left"/>
        <w:rPr>
          <w:rFonts w:hint="eastAsia" w:ascii="宋体" w:hAnsi="宋体" w:eastAsia="宋体" w:cs="宋体"/>
          <w:b/>
          <w:bCs/>
          <w:kern w:val="0"/>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883" w:firstLineChars="200"/>
        <w:jc w:val="both"/>
        <w:textAlignment w:val="auto"/>
        <w:outlineLvl w:val="9"/>
        <w:rPr>
          <w:rFonts w:hint="eastAsia" w:ascii="宋体" w:hAnsi="宋体" w:cs="宋体"/>
          <w:b/>
          <w:bCs/>
          <w:color w:val="333399"/>
          <w:sz w:val="44"/>
          <w:szCs w:val="44"/>
        </w:rPr>
      </w:pPr>
      <w:r>
        <w:rPr>
          <w:rFonts w:hint="eastAsia" w:ascii="宋体" w:hAnsi="宋体" w:cs="宋体"/>
          <w:b/>
          <w:bCs/>
          <w:color w:val="333399"/>
          <w:sz w:val="44"/>
          <w:szCs w:val="44"/>
        </w:rPr>
        <w:br w:type="page"/>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883" w:firstLineChars="200"/>
        <w:jc w:val="both"/>
        <w:textAlignment w:val="auto"/>
        <w:outlineLvl w:val="9"/>
        <w:rPr>
          <w:rFonts w:hint="eastAsia" w:ascii="宋体" w:hAnsi="宋体" w:cs="宋体"/>
          <w:b/>
          <w:bCs/>
          <w:color w:val="333399"/>
          <w:sz w:val="44"/>
          <w:szCs w:val="44"/>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883" w:firstLineChars="200"/>
        <w:jc w:val="both"/>
        <w:textAlignment w:val="auto"/>
        <w:outlineLvl w:val="9"/>
        <w:rPr>
          <w:rFonts w:hint="eastAsia" w:ascii="宋体" w:hAnsi="宋体" w:cs="宋体"/>
          <w:b/>
          <w:bCs/>
          <w:color w:val="333399"/>
          <w:sz w:val="44"/>
          <w:szCs w:val="44"/>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883" w:firstLineChars="200"/>
        <w:jc w:val="both"/>
        <w:textAlignment w:val="auto"/>
        <w:outlineLvl w:val="9"/>
        <w:rPr>
          <w:rFonts w:hint="eastAsia" w:ascii="宋体" w:hAnsi="宋体" w:cs="宋体"/>
          <w:b/>
          <w:bCs/>
          <w:color w:val="333399"/>
          <w:sz w:val="44"/>
          <w:szCs w:val="44"/>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562" w:firstLineChars="200"/>
        <w:jc w:val="both"/>
        <w:textAlignment w:val="auto"/>
        <w:outlineLvl w:val="9"/>
        <w:rPr>
          <w:rFonts w:hint="eastAsia" w:ascii="宋体" w:hAnsi="宋体" w:cs="宋体"/>
          <w:b/>
          <w:bCs/>
          <w:color w:val="000080"/>
          <w:sz w:val="28"/>
          <w:szCs w:val="28"/>
          <w:lang w:val="en-US" w:eastAsia="zh-CN"/>
        </w:rPr>
      </w:pPr>
      <w:r>
        <w:rPr>
          <w:rFonts w:hint="eastAsia" w:ascii="宋体" w:hAnsi="宋体" w:eastAsia="宋体" w:cs="宋体"/>
          <w:b/>
          <w:bCs/>
          <w:color w:val="000080"/>
          <w:sz w:val="28"/>
          <w:szCs w:val="28"/>
          <w:lang w:eastAsia="zh-CN"/>
        </w:rPr>
        <w:t>人类</w:t>
      </w:r>
      <w:r>
        <w:rPr>
          <w:rFonts w:hint="eastAsia" w:ascii="宋体" w:hAnsi="宋体" w:cs="宋体"/>
          <w:b/>
          <w:bCs/>
          <w:color w:val="000080"/>
          <w:sz w:val="28"/>
          <w:szCs w:val="28"/>
          <w:lang w:val="en-US" w:eastAsia="zh-CN"/>
        </w:rPr>
        <w:t>曾</w:t>
      </w:r>
      <w:r>
        <w:rPr>
          <w:rFonts w:hint="eastAsia" w:ascii="宋体" w:hAnsi="宋体" w:eastAsia="宋体" w:cs="宋体"/>
          <w:b/>
          <w:bCs/>
          <w:color w:val="000080"/>
          <w:sz w:val="28"/>
          <w:szCs w:val="28"/>
          <w:lang w:eastAsia="zh-CN"/>
        </w:rPr>
        <w:t>梦想着像鸟一样在天空</w:t>
      </w:r>
      <w:r>
        <w:rPr>
          <w:rFonts w:hint="eastAsia" w:ascii="宋体" w:hAnsi="宋体" w:cs="宋体"/>
          <w:b/>
          <w:bCs/>
          <w:color w:val="000080"/>
          <w:sz w:val="28"/>
          <w:szCs w:val="28"/>
          <w:lang w:eastAsia="zh-CN"/>
        </w:rPr>
        <w:t>飞</w:t>
      </w:r>
      <w:r>
        <w:rPr>
          <w:rFonts w:hint="eastAsia" w:ascii="宋体" w:hAnsi="宋体" w:eastAsia="宋体" w:cs="宋体"/>
          <w:b/>
          <w:bCs/>
          <w:color w:val="000080"/>
          <w:sz w:val="28"/>
          <w:szCs w:val="28"/>
          <w:lang w:eastAsia="zh-CN"/>
        </w:rPr>
        <w:t>翔，</w:t>
      </w:r>
      <w:r>
        <w:rPr>
          <w:rFonts w:hint="eastAsia" w:ascii="宋体" w:hAnsi="宋体" w:eastAsia="宋体" w:cs="宋体"/>
          <w:b/>
          <w:bCs/>
          <w:color w:val="000080"/>
          <w:sz w:val="28"/>
          <w:szCs w:val="28"/>
          <w:lang w:val="en-US" w:eastAsia="zh-CN"/>
        </w:rPr>
        <w:t>1903年莱特兄弟</w:t>
      </w:r>
      <w:r>
        <w:rPr>
          <w:rFonts w:hint="eastAsia" w:ascii="宋体" w:hAnsi="宋体" w:cs="宋体"/>
          <w:b/>
          <w:bCs/>
          <w:color w:val="000080"/>
          <w:sz w:val="28"/>
          <w:szCs w:val="28"/>
          <w:lang w:val="en-US" w:eastAsia="zh-CN"/>
        </w:rPr>
        <w:t>让其变成了现实；</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562" w:firstLineChars="200"/>
        <w:jc w:val="both"/>
        <w:textAlignment w:val="auto"/>
        <w:outlineLvl w:val="9"/>
        <w:rPr>
          <w:rFonts w:hint="eastAsia" w:ascii="宋体" w:hAnsi="宋体" w:cs="宋体"/>
          <w:b/>
          <w:bCs/>
          <w:color w:val="000080"/>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562" w:firstLineChars="200"/>
        <w:jc w:val="both"/>
        <w:textAlignment w:val="auto"/>
        <w:outlineLvl w:val="9"/>
        <w:rPr>
          <w:rFonts w:hint="eastAsia" w:ascii="宋体" w:hAnsi="宋体" w:cs="宋体"/>
          <w:b/>
          <w:bCs/>
          <w:color w:val="000080"/>
          <w:sz w:val="28"/>
          <w:szCs w:val="28"/>
          <w:lang w:val="en-US" w:eastAsia="zh-CN"/>
        </w:rPr>
      </w:pPr>
      <w:r>
        <w:rPr>
          <w:rFonts w:hint="eastAsia" w:ascii="宋体" w:hAnsi="宋体" w:cs="宋体"/>
          <w:b/>
          <w:bCs/>
          <w:color w:val="000080"/>
          <w:sz w:val="28"/>
          <w:szCs w:val="28"/>
          <w:lang w:val="en-US" w:eastAsia="zh-CN"/>
        </w:rPr>
        <w:t>人类也曾梦想着探索夜空中的明月，1969年阿姆斯特朗的脚步踏上了月壤；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562" w:firstLineChars="200"/>
        <w:jc w:val="both"/>
        <w:textAlignment w:val="auto"/>
        <w:outlineLvl w:val="9"/>
        <w:rPr>
          <w:rFonts w:hint="eastAsia" w:ascii="宋体" w:hAnsi="宋体" w:cs="宋体"/>
          <w:b/>
          <w:bCs/>
          <w:color w:val="000080"/>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562" w:firstLineChars="200"/>
        <w:jc w:val="both"/>
        <w:textAlignment w:val="auto"/>
        <w:outlineLvl w:val="9"/>
        <w:rPr>
          <w:rFonts w:hint="eastAsia" w:ascii="宋体" w:hAnsi="宋体" w:eastAsia="宋体" w:cs="宋体"/>
          <w:b/>
          <w:bCs/>
          <w:color w:val="000080"/>
          <w:sz w:val="28"/>
          <w:szCs w:val="28"/>
          <w:lang w:eastAsia="zh-CN"/>
        </w:rPr>
      </w:pPr>
      <w:r>
        <w:rPr>
          <w:rFonts w:hint="eastAsia" w:ascii="宋体" w:hAnsi="宋体" w:cs="宋体"/>
          <w:b/>
          <w:bCs/>
          <w:color w:val="000080"/>
          <w:sz w:val="28"/>
          <w:szCs w:val="28"/>
          <w:lang w:eastAsia="zh-CN"/>
        </w:rPr>
        <w:t>如今，人类梦想着让机器像人一样的思维，具有人类一样的智慧</w:t>
      </w:r>
      <w:r>
        <w:rPr>
          <w:rFonts w:hint="eastAsia" w:ascii="宋体" w:hAnsi="宋体" w:eastAsia="宋体" w:cs="宋体"/>
          <w:b/>
          <w:bCs/>
          <w:color w:val="000080"/>
          <w:sz w:val="28"/>
          <w:szCs w:val="28"/>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cs="宋体"/>
          <w:b/>
          <w:bCs/>
          <w:color w:val="339966"/>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cs="宋体"/>
          <w:b/>
          <w:bCs/>
          <w:color w:val="339966"/>
          <w:sz w:val="28"/>
          <w:szCs w:val="28"/>
          <w:lang w:val="en-US" w:eastAsia="zh-CN"/>
        </w:rPr>
      </w:pPr>
      <w:r>
        <w:rPr>
          <w:rFonts w:hint="eastAsia" w:ascii="宋体" w:hAnsi="宋体" w:cs="宋体"/>
          <w:b/>
          <w:bCs/>
          <w:color w:val="339966"/>
          <w:sz w:val="28"/>
          <w:szCs w:val="28"/>
          <w:lang w:val="en-US" w:eastAsia="zh-CN"/>
        </w:rPr>
        <w:t>2014年，强人工智能元年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cs="宋体"/>
          <w:b/>
          <w:bC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cs="宋体"/>
          <w:b/>
          <w:bCs/>
          <w:color w:val="33CCCC"/>
          <w:sz w:val="28"/>
          <w:szCs w:val="28"/>
          <w:lang w:val="en-US" w:eastAsia="zh-CN"/>
        </w:rPr>
      </w:pPr>
      <w:r>
        <w:rPr>
          <w:rFonts w:hint="eastAsia" w:ascii="宋体" w:hAnsi="宋体" w:cs="宋体"/>
          <w:b/>
          <w:bCs/>
          <w:color w:val="33CCCC"/>
          <w:sz w:val="28"/>
          <w:szCs w:val="28"/>
          <w:lang w:val="en-US" w:eastAsia="zh-CN"/>
        </w:rPr>
        <w:t>一场史无前例的科技革命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cs="宋体"/>
          <w:b/>
          <w:bC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cs="宋体"/>
          <w:b/>
          <w:bCs/>
          <w:color w:val="FF0000"/>
          <w:sz w:val="28"/>
          <w:szCs w:val="28"/>
          <w:lang w:val="en-US" w:eastAsia="zh-CN"/>
        </w:rPr>
      </w:pPr>
      <w:r>
        <w:rPr>
          <w:rFonts w:hint="eastAsia" w:ascii="宋体" w:hAnsi="宋体" w:cs="宋体"/>
          <w:b/>
          <w:bCs/>
          <w:color w:val="FF0000"/>
          <w:sz w:val="28"/>
          <w:szCs w:val="28"/>
          <w:lang w:val="en-US" w:eastAsia="zh-CN"/>
        </w:rPr>
        <w:t>将从女娲开始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cs="宋体"/>
          <w:b/>
          <w:bC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cs="宋体"/>
          <w:b/>
          <w:bCs/>
          <w:sz w:val="28"/>
          <w:szCs w:val="28"/>
          <w:lang w:val="en-US" w:eastAsia="zh-CN"/>
        </w:rPr>
      </w:pPr>
      <w:r>
        <w:rPr>
          <w:rFonts w:hint="eastAsia" w:ascii="宋体" w:hAnsi="宋体" w:cs="宋体"/>
          <w:b/>
          <w:bCs/>
          <w:sz w:val="28"/>
          <w:szCs w:val="28"/>
          <w:lang w:val="en-US" w:eastAsia="zh-CN"/>
        </w:rPr>
        <w:t>……</w:t>
      </w:r>
    </w:p>
    <w:p>
      <w:pPr>
        <w:pStyle w:val="14"/>
        <w:tabs>
          <w:tab w:val="right" w:leader="dot" w:pos="8306"/>
        </w:tabs>
        <w:jc w:val="center"/>
        <w:rPr>
          <w:rFonts w:hint="eastAsia" w:ascii="宋体" w:hAnsi="宋体" w:cs="宋体"/>
          <w:b/>
          <w:bCs/>
          <w:color w:val="333399"/>
          <w:sz w:val="44"/>
          <w:szCs w:val="44"/>
        </w:rPr>
      </w:pPr>
      <w:r>
        <w:rPr>
          <w:rFonts w:hint="eastAsia" w:ascii="宋体" w:hAnsi="宋体" w:cs="宋体"/>
          <w:b/>
          <w:bCs/>
          <w:color w:val="333399"/>
          <w:sz w:val="44"/>
          <w:szCs w:val="44"/>
        </w:rPr>
        <w:br w:type="page"/>
      </w:r>
      <w:r>
        <w:rPr>
          <w:rFonts w:hint="eastAsia" w:ascii="宋体" w:hAnsi="宋体" w:cs="宋体"/>
          <w:b/>
          <w:bCs/>
          <w:color w:val="333399"/>
          <w:sz w:val="44"/>
          <w:szCs w:val="44"/>
        </w:rPr>
        <w:t>目 录</w:t>
      </w:r>
    </w:p>
    <w:p>
      <w:pPr>
        <w:pStyle w:val="14"/>
        <w:tabs>
          <w:tab w:val="right" w:leader="dot" w:pos="9179"/>
        </w:tabs>
        <w:spacing w:line="360" w:lineRule="auto"/>
        <w:rPr>
          <w:color w:val="003366"/>
          <w:kern w:val="2"/>
          <w:lang w:val="en-US" w:eastAsia="zh-CN" w:bidi="ar-SA"/>
        </w:rPr>
      </w:pPr>
      <w:r>
        <w:rPr>
          <w:rFonts w:hint="eastAsia" w:ascii="宋体" w:hAnsi="宋体" w:eastAsia="宋体" w:cs="宋体"/>
          <w:b/>
          <w:bCs/>
          <w:color w:val="003366"/>
          <w:sz w:val="24"/>
          <w:szCs w:val="24"/>
        </w:rPr>
        <w:fldChar w:fldCharType="begin"/>
      </w:r>
      <w:r>
        <w:rPr>
          <w:rFonts w:hint="eastAsia" w:ascii="宋体" w:hAnsi="宋体" w:eastAsia="宋体" w:cs="宋体"/>
          <w:b/>
          <w:bCs/>
          <w:color w:val="003366"/>
          <w:sz w:val="24"/>
          <w:szCs w:val="24"/>
        </w:rPr>
        <w:instrText xml:space="preserve">TOC \o "1-3" \h \u </w:instrText>
      </w:r>
      <w:r>
        <w:rPr>
          <w:rFonts w:hint="eastAsia" w:ascii="宋体" w:hAnsi="宋体" w:eastAsia="宋体" w:cs="宋体"/>
          <w:b/>
          <w:bCs/>
          <w:color w:val="003366"/>
          <w:sz w:val="24"/>
          <w:szCs w:val="24"/>
        </w:rPr>
        <w:fldChar w:fldCharType="separate"/>
      </w: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_Toc19583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2"/>
          <w:lang w:val="en-US" w:eastAsia="zh-CN" w:bidi="ar-SA"/>
        </w:rPr>
        <w:t>一、项目概况</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_Toc19583 </w:instrText>
      </w:r>
      <w:r>
        <w:rPr>
          <w:color w:val="003366"/>
          <w:kern w:val="2"/>
          <w:lang w:val="en-US" w:eastAsia="zh-CN" w:bidi="ar-SA"/>
        </w:rPr>
        <w:fldChar w:fldCharType="separate"/>
      </w:r>
      <w:r>
        <w:rPr>
          <w:color w:val="003366"/>
          <w:kern w:val="2"/>
          <w:lang w:val="en-US" w:eastAsia="zh-CN" w:bidi="ar-SA"/>
        </w:rPr>
        <w:t>8</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_Toc14467 </w:instrText>
      </w:r>
      <w:r>
        <w:rPr>
          <w:rFonts w:hint="eastAsia" w:ascii="宋体" w:hAnsi="宋体" w:eastAsia="宋体" w:cs="宋体"/>
          <w:bCs/>
          <w:color w:val="003366"/>
          <w:kern w:val="2"/>
          <w:szCs w:val="24"/>
          <w:lang w:val="en-US" w:eastAsia="zh-CN" w:bidi="ar-SA"/>
        </w:rPr>
        <w:fldChar w:fldCharType="separate"/>
      </w:r>
      <w:r>
        <w:rPr>
          <w:rFonts w:cs="宋体"/>
          <w:bCs/>
          <w:color w:val="003366"/>
          <w:kern w:val="2"/>
          <w:szCs w:val="30"/>
          <w:lang w:val="en-US" w:eastAsia="zh-CN" w:bidi="ar-SA"/>
        </w:rPr>
        <w:t>1-1 项目简介</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_Toc14467 </w:instrText>
      </w:r>
      <w:r>
        <w:rPr>
          <w:color w:val="003366"/>
          <w:kern w:val="2"/>
          <w:lang w:val="en-US" w:eastAsia="zh-CN" w:bidi="ar-SA"/>
        </w:rPr>
        <w:fldChar w:fldCharType="separate"/>
      </w:r>
      <w:r>
        <w:rPr>
          <w:color w:val="003366"/>
          <w:kern w:val="2"/>
          <w:lang w:val="en-US" w:eastAsia="zh-CN" w:bidi="ar-SA"/>
        </w:rPr>
        <w:t>8</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_Toc8285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0"/>
          <w:lang w:val="en-US" w:eastAsia="zh-CN" w:bidi="ar-SA"/>
        </w:rPr>
        <w:t>1-2 项目的进行情况与发展目标</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_Toc8285 </w:instrText>
      </w:r>
      <w:r>
        <w:rPr>
          <w:color w:val="003366"/>
          <w:kern w:val="2"/>
          <w:lang w:val="en-US" w:eastAsia="zh-CN" w:bidi="ar-SA"/>
        </w:rPr>
        <w:fldChar w:fldCharType="separate"/>
      </w:r>
      <w:r>
        <w:rPr>
          <w:color w:val="003366"/>
          <w:kern w:val="2"/>
          <w:lang w:val="en-US" w:eastAsia="zh-CN" w:bidi="ar-SA"/>
        </w:rPr>
        <w:t>10</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_Toc15310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28"/>
          <w:lang w:val="en-US" w:eastAsia="zh-CN" w:bidi="ar-SA"/>
        </w:rPr>
        <w:t>1-3 项目计划编制说明</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_Toc15310 </w:instrText>
      </w:r>
      <w:r>
        <w:rPr>
          <w:color w:val="003366"/>
          <w:kern w:val="2"/>
          <w:lang w:val="en-US" w:eastAsia="zh-CN" w:bidi="ar-SA"/>
        </w:rPr>
        <w:fldChar w:fldCharType="separate"/>
      </w:r>
      <w:r>
        <w:rPr>
          <w:color w:val="003366"/>
          <w:kern w:val="2"/>
          <w:lang w:val="en-US" w:eastAsia="zh-CN" w:bidi="ar-SA"/>
        </w:rPr>
        <w:t>13</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_Toc11377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28"/>
          <w:lang w:val="en-US" w:eastAsia="zh-CN" w:bidi="ar-SA"/>
        </w:rPr>
        <w:t>1-3-1 编制依据</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_Toc11377 </w:instrText>
      </w:r>
      <w:r>
        <w:rPr>
          <w:color w:val="003366"/>
          <w:kern w:val="2"/>
          <w:lang w:val="en-US" w:eastAsia="zh-CN" w:bidi="ar-SA"/>
        </w:rPr>
        <w:fldChar w:fldCharType="separate"/>
      </w:r>
      <w:r>
        <w:rPr>
          <w:color w:val="003366"/>
          <w:kern w:val="2"/>
          <w:lang w:val="en-US" w:eastAsia="zh-CN" w:bidi="ar-SA"/>
        </w:rPr>
        <w:t>13</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_Toc7640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28"/>
          <w:lang w:val="en-US" w:eastAsia="zh-CN" w:bidi="ar-SA"/>
        </w:rPr>
        <w:t>1-3-2编制原则</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_Toc7640 </w:instrText>
      </w:r>
      <w:r>
        <w:rPr>
          <w:color w:val="003366"/>
          <w:kern w:val="2"/>
          <w:lang w:val="en-US" w:eastAsia="zh-CN" w:bidi="ar-SA"/>
        </w:rPr>
        <w:fldChar w:fldCharType="separate"/>
      </w:r>
      <w:r>
        <w:rPr>
          <w:color w:val="003366"/>
          <w:kern w:val="2"/>
          <w:lang w:val="en-US" w:eastAsia="zh-CN" w:bidi="ar-SA"/>
        </w:rPr>
        <w:t>13</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4"/>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_Toc6946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2"/>
          <w:lang w:val="en-US" w:eastAsia="zh-CN" w:bidi="ar-SA"/>
        </w:rPr>
        <w:t>二、项目背景</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_Toc6946 </w:instrText>
      </w:r>
      <w:r>
        <w:rPr>
          <w:color w:val="003366"/>
          <w:kern w:val="2"/>
          <w:lang w:val="en-US" w:eastAsia="zh-CN" w:bidi="ar-SA"/>
        </w:rPr>
        <w:fldChar w:fldCharType="separate"/>
      </w:r>
      <w:r>
        <w:rPr>
          <w:color w:val="003366"/>
          <w:kern w:val="2"/>
          <w:lang w:val="en-US" w:eastAsia="zh-CN" w:bidi="ar-SA"/>
        </w:rPr>
        <w:t>14</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_Toc7284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0"/>
          <w:lang w:val="en-US" w:eastAsia="zh-CN" w:bidi="ar-SA"/>
        </w:rPr>
        <w:t>2-1 人工智能简介</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_Toc7284 </w:instrText>
      </w:r>
      <w:r>
        <w:rPr>
          <w:color w:val="003366"/>
          <w:kern w:val="2"/>
          <w:lang w:val="en-US" w:eastAsia="zh-CN" w:bidi="ar-SA"/>
        </w:rPr>
        <w:fldChar w:fldCharType="separate"/>
      </w:r>
      <w:r>
        <w:rPr>
          <w:color w:val="003366"/>
          <w:kern w:val="2"/>
          <w:lang w:val="en-US" w:eastAsia="zh-CN" w:bidi="ar-SA"/>
        </w:rPr>
        <w:t>14</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_Toc9179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30"/>
          <w:lang w:val="en-US" w:eastAsia="zh-CN" w:bidi="ar-SA"/>
        </w:rPr>
        <w:t>2-2 人工智能发展史</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_Toc9179 </w:instrText>
      </w:r>
      <w:r>
        <w:rPr>
          <w:color w:val="003366"/>
          <w:kern w:val="2"/>
          <w:lang w:val="en-US" w:eastAsia="zh-CN" w:bidi="ar-SA"/>
        </w:rPr>
        <w:fldChar w:fldCharType="separate"/>
      </w:r>
      <w:r>
        <w:rPr>
          <w:color w:val="003366"/>
          <w:kern w:val="2"/>
          <w:lang w:val="en-US" w:eastAsia="zh-CN" w:bidi="ar-SA"/>
        </w:rPr>
        <w:t>17</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_Toc18112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0"/>
          <w:lang w:val="en-US" w:eastAsia="zh-CN" w:bidi="ar-SA"/>
        </w:rPr>
        <w:t>2-3 人工智能应用领域</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_Toc18112 </w:instrText>
      </w:r>
      <w:r>
        <w:rPr>
          <w:color w:val="003366"/>
          <w:kern w:val="2"/>
          <w:lang w:val="en-US" w:eastAsia="zh-CN" w:bidi="ar-SA"/>
        </w:rPr>
        <w:fldChar w:fldCharType="separate"/>
      </w:r>
      <w:r>
        <w:rPr>
          <w:color w:val="003366"/>
          <w:kern w:val="2"/>
          <w:lang w:val="en-US" w:eastAsia="zh-CN" w:bidi="ar-SA"/>
        </w:rPr>
        <w:t>20</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_Toc24884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0"/>
          <w:lang w:val="en-US" w:eastAsia="zh-CN" w:bidi="ar-SA"/>
        </w:rPr>
        <w:t>2-4 人工智能现状</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_Toc24884 </w:instrText>
      </w:r>
      <w:r>
        <w:rPr>
          <w:color w:val="003366"/>
          <w:kern w:val="2"/>
          <w:lang w:val="en-US" w:eastAsia="zh-CN" w:bidi="ar-SA"/>
        </w:rPr>
        <w:fldChar w:fldCharType="separate"/>
      </w:r>
      <w:r>
        <w:rPr>
          <w:color w:val="003366"/>
          <w:kern w:val="2"/>
          <w:lang w:val="en-US" w:eastAsia="zh-CN" w:bidi="ar-SA"/>
        </w:rPr>
        <w:t>21</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_Toc15640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28"/>
          <w:lang w:val="en-US" w:eastAsia="zh-CN" w:bidi="ar-SA"/>
        </w:rPr>
        <w:t>2-5 人工智能技术面临的问题</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_Toc15640 </w:instrText>
      </w:r>
      <w:r>
        <w:rPr>
          <w:color w:val="003366"/>
          <w:kern w:val="2"/>
          <w:lang w:val="en-US" w:eastAsia="zh-CN" w:bidi="ar-SA"/>
        </w:rPr>
        <w:fldChar w:fldCharType="separate"/>
      </w:r>
      <w:r>
        <w:rPr>
          <w:color w:val="003366"/>
          <w:kern w:val="2"/>
          <w:lang w:val="en-US" w:eastAsia="zh-CN" w:bidi="ar-SA"/>
        </w:rPr>
        <w:t>25</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_Toc18846 </w:instrText>
      </w:r>
      <w:r>
        <w:rPr>
          <w:rFonts w:hint="eastAsia" w:ascii="宋体" w:hAnsi="宋体" w:eastAsia="宋体" w:cs="宋体"/>
          <w:bCs/>
          <w:color w:val="003366"/>
          <w:kern w:val="2"/>
          <w:szCs w:val="24"/>
          <w:lang w:val="en-US" w:eastAsia="zh-CN" w:bidi="ar-SA"/>
        </w:rPr>
        <w:fldChar w:fldCharType="separate"/>
      </w:r>
      <w:r>
        <w:rPr>
          <w:rFonts w:cs="宋体"/>
          <w:bCs/>
          <w:color w:val="003366"/>
          <w:kern w:val="2"/>
          <w:szCs w:val="28"/>
          <w:lang w:val="en-US" w:eastAsia="zh-CN" w:bidi="ar-SA"/>
        </w:rPr>
        <w:t>2-6 人工智能技术面临问题的根本原因</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_Toc18846 </w:instrText>
      </w:r>
      <w:r>
        <w:rPr>
          <w:color w:val="003366"/>
          <w:kern w:val="2"/>
          <w:lang w:val="en-US" w:eastAsia="zh-CN" w:bidi="ar-SA"/>
        </w:rPr>
        <w:fldChar w:fldCharType="separate"/>
      </w:r>
      <w:r>
        <w:rPr>
          <w:color w:val="003366"/>
          <w:kern w:val="2"/>
          <w:lang w:val="en-US" w:eastAsia="zh-CN" w:bidi="ar-SA"/>
        </w:rPr>
        <w:t>27</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4"/>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_Toc7596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2"/>
          <w:lang w:val="en-US" w:eastAsia="zh-CN" w:bidi="ar-SA"/>
        </w:rPr>
        <w:t>三、项目介绍</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_Toc7596 </w:instrText>
      </w:r>
      <w:r>
        <w:rPr>
          <w:color w:val="003366"/>
          <w:kern w:val="2"/>
          <w:lang w:val="en-US" w:eastAsia="zh-CN" w:bidi="ar-SA"/>
        </w:rPr>
        <w:fldChar w:fldCharType="separate"/>
      </w:r>
      <w:r>
        <w:rPr>
          <w:color w:val="003366"/>
          <w:kern w:val="2"/>
          <w:lang w:val="en-US" w:eastAsia="zh-CN" w:bidi="ar-SA"/>
        </w:rPr>
        <w:t>27</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_Toc26137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0"/>
          <w:lang w:val="en-US" w:eastAsia="zh-CN" w:bidi="ar-SA"/>
        </w:rPr>
        <w:t>3-1 项目简介</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_Toc26137 </w:instrText>
      </w:r>
      <w:r>
        <w:rPr>
          <w:color w:val="003366"/>
          <w:kern w:val="2"/>
          <w:lang w:val="en-US" w:eastAsia="zh-CN" w:bidi="ar-SA"/>
        </w:rPr>
        <w:fldChar w:fldCharType="separate"/>
      </w:r>
      <w:r>
        <w:rPr>
          <w:color w:val="003366"/>
          <w:kern w:val="2"/>
          <w:lang w:val="en-US" w:eastAsia="zh-CN" w:bidi="ar-SA"/>
        </w:rPr>
        <w:t>28</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_Toc27324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0"/>
          <w:lang w:val="en-US" w:eastAsia="zh-CN" w:bidi="ar-SA"/>
        </w:rPr>
        <w:t>3-2 女娲系统在智能理解（UoW）领域的突破</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_Toc27324 </w:instrText>
      </w:r>
      <w:r>
        <w:rPr>
          <w:color w:val="003366"/>
          <w:kern w:val="2"/>
          <w:lang w:val="en-US" w:eastAsia="zh-CN" w:bidi="ar-SA"/>
        </w:rPr>
        <w:fldChar w:fldCharType="separate"/>
      </w:r>
      <w:r>
        <w:rPr>
          <w:color w:val="003366"/>
          <w:kern w:val="2"/>
          <w:lang w:val="en-US" w:eastAsia="zh-CN" w:bidi="ar-SA"/>
        </w:rPr>
        <w:t>29</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_Toc3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0"/>
          <w:lang w:val="en-US" w:eastAsia="zh-CN" w:bidi="ar-SA"/>
        </w:rPr>
        <w:t>3-3 女娲智能平台的项目特性</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_Toc3 </w:instrText>
      </w:r>
      <w:r>
        <w:rPr>
          <w:color w:val="003366"/>
          <w:kern w:val="2"/>
          <w:lang w:val="en-US" w:eastAsia="zh-CN" w:bidi="ar-SA"/>
        </w:rPr>
        <w:fldChar w:fldCharType="separate"/>
      </w:r>
      <w:r>
        <w:rPr>
          <w:color w:val="003366"/>
          <w:kern w:val="2"/>
          <w:lang w:val="en-US" w:eastAsia="zh-CN" w:bidi="ar-SA"/>
        </w:rPr>
        <w:t>32</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_Toc24524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0"/>
          <w:lang w:val="en-US" w:eastAsia="zh-CN" w:bidi="ar-SA"/>
        </w:rPr>
        <w:t>3-4 项目系统构成</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_Toc24524 </w:instrText>
      </w:r>
      <w:r>
        <w:rPr>
          <w:color w:val="003366"/>
          <w:kern w:val="2"/>
          <w:lang w:val="en-US" w:eastAsia="zh-CN" w:bidi="ar-SA"/>
        </w:rPr>
        <w:fldChar w:fldCharType="separate"/>
      </w:r>
      <w:r>
        <w:rPr>
          <w:color w:val="003366"/>
          <w:kern w:val="2"/>
          <w:lang w:val="en-US" w:eastAsia="zh-CN" w:bidi="ar-SA"/>
        </w:rPr>
        <w:t>33</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_Toc1543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3-4-1 存储层</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_Toc1543 </w:instrText>
      </w:r>
      <w:r>
        <w:rPr>
          <w:color w:val="003366"/>
          <w:kern w:val="2"/>
          <w:lang w:val="en-US" w:eastAsia="zh-CN" w:bidi="ar-SA"/>
        </w:rPr>
        <w:fldChar w:fldCharType="separate"/>
      </w:r>
      <w:r>
        <w:rPr>
          <w:color w:val="003366"/>
          <w:kern w:val="2"/>
          <w:lang w:val="en-US" w:eastAsia="zh-CN" w:bidi="ar-SA"/>
        </w:rPr>
        <w:t>34</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_Toc5447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28"/>
          <w:lang w:val="en-US" w:eastAsia="zh-CN" w:bidi="ar-SA"/>
        </w:rPr>
        <w:t xml:space="preserve">3-4-2 </w:t>
      </w:r>
      <w:r>
        <w:rPr>
          <w:rFonts w:hint="eastAsia" w:ascii="宋体" w:hAnsi="宋体" w:cs="宋体"/>
          <w:color w:val="003366"/>
          <w:kern w:val="2"/>
          <w:szCs w:val="28"/>
          <w:shd w:val="clear" w:color="auto" w:fill="FFFFFF"/>
          <w:lang w:val="en-US" w:eastAsia="zh-CN" w:bidi="ar-SA"/>
        </w:rPr>
        <w:t>女娲</w:t>
      </w:r>
      <w:r>
        <w:rPr>
          <w:rFonts w:hint="eastAsia" w:ascii="宋体" w:hAnsi="宋体" w:cs="宋体"/>
          <w:bCs/>
          <w:color w:val="003366"/>
          <w:kern w:val="2"/>
          <w:szCs w:val="28"/>
          <w:lang w:val="en-US" w:eastAsia="zh-CN" w:bidi="ar-SA"/>
        </w:rPr>
        <w:t>大脑核心引擎</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_Toc5447 </w:instrText>
      </w:r>
      <w:r>
        <w:rPr>
          <w:color w:val="003366"/>
          <w:kern w:val="2"/>
          <w:lang w:val="en-US" w:eastAsia="zh-CN" w:bidi="ar-SA"/>
        </w:rPr>
        <w:fldChar w:fldCharType="separate"/>
      </w:r>
      <w:r>
        <w:rPr>
          <w:color w:val="003366"/>
          <w:kern w:val="2"/>
          <w:lang w:val="en-US" w:eastAsia="zh-CN" w:bidi="ar-SA"/>
        </w:rPr>
        <w:t>35</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_Toc10658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3-4-3 智能计算层</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_Toc10658 </w:instrText>
      </w:r>
      <w:r>
        <w:rPr>
          <w:color w:val="003366"/>
          <w:kern w:val="2"/>
          <w:lang w:val="en-US" w:eastAsia="zh-CN" w:bidi="ar-SA"/>
        </w:rPr>
        <w:fldChar w:fldCharType="separate"/>
      </w:r>
      <w:r>
        <w:rPr>
          <w:color w:val="003366"/>
          <w:kern w:val="2"/>
          <w:lang w:val="en-US" w:eastAsia="zh-CN" w:bidi="ar-SA"/>
        </w:rPr>
        <w:t>39</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_Toc493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3-4-4 外部服务层</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_Toc493 </w:instrText>
      </w:r>
      <w:r>
        <w:rPr>
          <w:color w:val="003366"/>
          <w:kern w:val="2"/>
          <w:lang w:val="en-US" w:eastAsia="zh-CN" w:bidi="ar-SA"/>
        </w:rPr>
        <w:fldChar w:fldCharType="separate"/>
      </w:r>
      <w:r>
        <w:rPr>
          <w:color w:val="003366"/>
          <w:kern w:val="2"/>
          <w:lang w:val="en-US" w:eastAsia="zh-CN" w:bidi="ar-SA"/>
        </w:rPr>
        <w:t>42</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_Toc27517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0"/>
          <w:lang w:val="en-US" w:eastAsia="zh-CN" w:bidi="ar-SA"/>
        </w:rPr>
        <w:t>3-5 项目可应用领域</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_Toc27517 </w:instrText>
      </w:r>
      <w:r>
        <w:rPr>
          <w:color w:val="003366"/>
          <w:kern w:val="2"/>
          <w:lang w:val="en-US" w:eastAsia="zh-CN" w:bidi="ar-SA"/>
        </w:rPr>
        <w:fldChar w:fldCharType="separate"/>
      </w:r>
      <w:r>
        <w:rPr>
          <w:color w:val="003366"/>
          <w:kern w:val="2"/>
          <w:lang w:val="en-US" w:eastAsia="zh-CN" w:bidi="ar-SA"/>
        </w:rPr>
        <w:t>43</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_Toc9603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28"/>
          <w:lang w:val="en-US" w:eastAsia="zh-CN" w:bidi="ar-SA"/>
        </w:rPr>
        <w:t>3-5-1 “女娲专家系统”在软件领域的应用支持</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_Toc9603 </w:instrText>
      </w:r>
      <w:r>
        <w:rPr>
          <w:color w:val="003366"/>
          <w:kern w:val="2"/>
          <w:lang w:val="en-US" w:eastAsia="zh-CN" w:bidi="ar-SA"/>
        </w:rPr>
        <w:fldChar w:fldCharType="separate"/>
      </w:r>
      <w:r>
        <w:rPr>
          <w:color w:val="003366"/>
          <w:kern w:val="2"/>
          <w:lang w:val="en-US" w:eastAsia="zh-CN" w:bidi="ar-SA"/>
        </w:rPr>
        <w:t>44</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_Toc2691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28"/>
          <w:lang w:val="en-US" w:eastAsia="zh-CN" w:bidi="ar-SA"/>
        </w:rPr>
        <w:t>3-5-2 “女娲专家系统”在硬件领域的应用支持</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_Toc2691 </w:instrText>
      </w:r>
      <w:r>
        <w:rPr>
          <w:color w:val="003366"/>
          <w:kern w:val="2"/>
          <w:lang w:val="en-US" w:eastAsia="zh-CN" w:bidi="ar-SA"/>
        </w:rPr>
        <w:fldChar w:fldCharType="separate"/>
      </w:r>
      <w:r>
        <w:rPr>
          <w:color w:val="003366"/>
          <w:kern w:val="2"/>
          <w:lang w:val="en-US" w:eastAsia="zh-CN" w:bidi="ar-SA"/>
        </w:rPr>
        <w:t>47</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_Toc31928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0"/>
          <w:lang w:val="en-US" w:eastAsia="zh-CN" w:bidi="ar-SA"/>
        </w:rPr>
        <w:t>3-6 未来项目的可控性</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_Toc31928 </w:instrText>
      </w:r>
      <w:r>
        <w:rPr>
          <w:color w:val="003366"/>
          <w:kern w:val="2"/>
          <w:lang w:val="en-US" w:eastAsia="zh-CN" w:bidi="ar-SA"/>
        </w:rPr>
        <w:fldChar w:fldCharType="separate"/>
      </w:r>
      <w:r>
        <w:rPr>
          <w:color w:val="003366"/>
          <w:kern w:val="2"/>
          <w:lang w:val="en-US" w:eastAsia="zh-CN" w:bidi="ar-SA"/>
        </w:rPr>
        <w:t>48</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_Toc29485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0"/>
          <w:lang w:val="en-US" w:eastAsia="zh-CN" w:bidi="ar-SA"/>
        </w:rPr>
        <w:t>3-7 项目整体规划</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_Toc29485 </w:instrText>
      </w:r>
      <w:r>
        <w:rPr>
          <w:color w:val="003366"/>
          <w:kern w:val="2"/>
          <w:lang w:val="en-US" w:eastAsia="zh-CN" w:bidi="ar-SA"/>
        </w:rPr>
        <w:fldChar w:fldCharType="separate"/>
      </w:r>
      <w:r>
        <w:rPr>
          <w:color w:val="003366"/>
          <w:kern w:val="2"/>
          <w:lang w:val="en-US" w:eastAsia="zh-CN" w:bidi="ar-SA"/>
        </w:rPr>
        <w:t>50</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_Toc22148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3-7-1 第一阶段：</w:t>
      </w:r>
      <w:r>
        <w:rPr>
          <w:rFonts w:hint="eastAsia" w:ascii="宋体" w:hAnsi="宋体" w:cs="宋体"/>
          <w:color w:val="003366"/>
          <w:kern w:val="2"/>
          <w:szCs w:val="28"/>
          <w:shd w:val="clear" w:color="auto" w:fill="FFFFFF"/>
          <w:lang w:val="en-US" w:eastAsia="zh-CN" w:bidi="ar-SA"/>
        </w:rPr>
        <w:t>女娲大脑</w:t>
      </w:r>
      <w:r>
        <w:rPr>
          <w:rFonts w:hint="eastAsia" w:ascii="宋体" w:hAnsi="宋体" w:cs="宋体"/>
          <w:color w:val="003366"/>
          <w:kern w:val="2"/>
          <w:szCs w:val="28"/>
          <w:lang w:val="en-US" w:eastAsia="zh-CN" w:bidi="ar-SA"/>
        </w:rPr>
        <w:t>核心引擎初步实现与完善（12个月）</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_Toc22148 </w:instrText>
      </w:r>
      <w:r>
        <w:rPr>
          <w:color w:val="003366"/>
          <w:kern w:val="2"/>
          <w:lang w:val="en-US" w:eastAsia="zh-CN" w:bidi="ar-SA"/>
        </w:rPr>
        <w:fldChar w:fldCharType="separate"/>
      </w:r>
      <w:r>
        <w:rPr>
          <w:color w:val="003366"/>
          <w:kern w:val="2"/>
          <w:lang w:val="en-US" w:eastAsia="zh-CN" w:bidi="ar-SA"/>
        </w:rPr>
        <w:t>50</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_Toc3721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3-7-2 第二阶段：性能优化和服务发布（24个月）</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_Toc3721 </w:instrText>
      </w:r>
      <w:r>
        <w:rPr>
          <w:color w:val="003366"/>
          <w:kern w:val="2"/>
          <w:lang w:val="en-US" w:eastAsia="zh-CN" w:bidi="ar-SA"/>
        </w:rPr>
        <w:fldChar w:fldCharType="separate"/>
      </w:r>
      <w:r>
        <w:rPr>
          <w:color w:val="003366"/>
          <w:kern w:val="2"/>
          <w:lang w:val="en-US" w:eastAsia="zh-CN" w:bidi="ar-SA"/>
        </w:rPr>
        <w:t>51</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_Toc24015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3-7-3 第三阶段：完善智能计算和服务优化（30个月）</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_Toc24015 </w:instrText>
      </w:r>
      <w:r>
        <w:rPr>
          <w:color w:val="003366"/>
          <w:kern w:val="2"/>
          <w:lang w:val="en-US" w:eastAsia="zh-CN" w:bidi="ar-SA"/>
        </w:rPr>
        <w:fldChar w:fldCharType="separate"/>
      </w:r>
      <w:r>
        <w:rPr>
          <w:color w:val="003366"/>
          <w:kern w:val="2"/>
          <w:lang w:val="en-US" w:eastAsia="zh-CN" w:bidi="ar-SA"/>
        </w:rPr>
        <w:t>52</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4"/>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_Toc29100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2"/>
          <w:lang w:val="en-US" w:eastAsia="zh-CN" w:bidi="ar-SA"/>
        </w:rPr>
        <w:t>四、市场营销分析</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_Toc29100 </w:instrText>
      </w:r>
      <w:r>
        <w:rPr>
          <w:color w:val="003366"/>
          <w:kern w:val="2"/>
          <w:lang w:val="en-US" w:eastAsia="zh-CN" w:bidi="ar-SA"/>
        </w:rPr>
        <w:fldChar w:fldCharType="separate"/>
      </w:r>
      <w:r>
        <w:rPr>
          <w:color w:val="003366"/>
          <w:kern w:val="2"/>
          <w:lang w:val="en-US" w:eastAsia="zh-CN" w:bidi="ar-SA"/>
        </w:rPr>
        <w:t>53</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_Toc14842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0"/>
          <w:lang w:val="en-US" w:eastAsia="zh-CN" w:bidi="ar-SA"/>
        </w:rPr>
        <w:t>4-1 市场简介</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_Toc14842 </w:instrText>
      </w:r>
      <w:r>
        <w:rPr>
          <w:color w:val="003366"/>
          <w:kern w:val="2"/>
          <w:lang w:val="en-US" w:eastAsia="zh-CN" w:bidi="ar-SA"/>
        </w:rPr>
        <w:fldChar w:fldCharType="separate"/>
      </w:r>
      <w:r>
        <w:rPr>
          <w:color w:val="003366"/>
          <w:kern w:val="2"/>
          <w:lang w:val="en-US" w:eastAsia="zh-CN" w:bidi="ar-SA"/>
        </w:rPr>
        <w:t>53</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_Toc31370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0"/>
          <w:lang w:val="en-US" w:eastAsia="zh-CN" w:bidi="ar-SA"/>
        </w:rPr>
        <w:t>4-2 行业性市场分析</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_Toc31370 </w:instrText>
      </w:r>
      <w:r>
        <w:rPr>
          <w:color w:val="003366"/>
          <w:kern w:val="2"/>
          <w:lang w:val="en-US" w:eastAsia="zh-CN" w:bidi="ar-SA"/>
        </w:rPr>
        <w:fldChar w:fldCharType="separate"/>
      </w:r>
      <w:r>
        <w:rPr>
          <w:color w:val="003366"/>
          <w:kern w:val="2"/>
          <w:lang w:val="en-US" w:eastAsia="zh-CN" w:bidi="ar-SA"/>
        </w:rPr>
        <w:t>53</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_Toc15583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28"/>
          <w:lang w:val="en-US" w:eastAsia="zh-CN" w:bidi="ar-SA"/>
        </w:rPr>
        <w:t>4-2-1 现有行业领域市场分析</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_Toc15583 </w:instrText>
      </w:r>
      <w:r>
        <w:rPr>
          <w:color w:val="003366"/>
          <w:kern w:val="2"/>
          <w:lang w:val="en-US" w:eastAsia="zh-CN" w:bidi="ar-SA"/>
        </w:rPr>
        <w:fldChar w:fldCharType="separate"/>
      </w:r>
      <w:r>
        <w:rPr>
          <w:color w:val="003366"/>
          <w:kern w:val="2"/>
          <w:lang w:val="en-US" w:eastAsia="zh-CN" w:bidi="ar-SA"/>
        </w:rPr>
        <w:t>55</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_Toc20891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28"/>
          <w:lang w:val="en-US" w:eastAsia="zh-CN" w:bidi="ar-SA"/>
        </w:rPr>
        <w:t>4-2-2 人工智能的智能程度对市场的影响</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_Toc20891 </w:instrText>
      </w:r>
      <w:r>
        <w:rPr>
          <w:color w:val="003366"/>
          <w:kern w:val="2"/>
          <w:lang w:val="en-US" w:eastAsia="zh-CN" w:bidi="ar-SA"/>
        </w:rPr>
        <w:fldChar w:fldCharType="separate"/>
      </w:r>
      <w:r>
        <w:rPr>
          <w:color w:val="003366"/>
          <w:kern w:val="2"/>
          <w:lang w:val="en-US" w:eastAsia="zh-CN" w:bidi="ar-SA"/>
        </w:rPr>
        <w:t>63</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_Toc9849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0"/>
          <w:lang w:val="en-US" w:eastAsia="zh-CN" w:bidi="ar-SA"/>
        </w:rPr>
        <w:t>4-3 “女娲专家系统”市场营销分析</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_Toc9849 </w:instrText>
      </w:r>
      <w:r>
        <w:rPr>
          <w:color w:val="003366"/>
          <w:kern w:val="2"/>
          <w:lang w:val="en-US" w:eastAsia="zh-CN" w:bidi="ar-SA"/>
        </w:rPr>
        <w:fldChar w:fldCharType="separate"/>
      </w:r>
      <w:r>
        <w:rPr>
          <w:color w:val="003366"/>
          <w:kern w:val="2"/>
          <w:lang w:val="en-US" w:eastAsia="zh-CN" w:bidi="ar-SA"/>
        </w:rPr>
        <w:t>64</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_Toc15070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28"/>
          <w:lang w:val="en-US" w:eastAsia="zh-CN" w:bidi="ar-SA"/>
        </w:rPr>
        <w:t>4-3-1 “女娲专家系统”的核心价值</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_Toc15070 </w:instrText>
      </w:r>
      <w:r>
        <w:rPr>
          <w:color w:val="003366"/>
          <w:kern w:val="2"/>
          <w:lang w:val="en-US" w:eastAsia="zh-CN" w:bidi="ar-SA"/>
        </w:rPr>
        <w:fldChar w:fldCharType="separate"/>
      </w:r>
      <w:r>
        <w:rPr>
          <w:color w:val="003366"/>
          <w:kern w:val="2"/>
          <w:lang w:val="en-US" w:eastAsia="zh-CN" w:bidi="ar-SA"/>
        </w:rPr>
        <w:t>64</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_Toc10853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28"/>
          <w:lang w:val="en-US" w:eastAsia="zh-CN" w:bidi="ar-SA"/>
        </w:rPr>
        <w:t>4-3-2 “女娲专家系统”的用户价值</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_Toc10853 </w:instrText>
      </w:r>
      <w:r>
        <w:rPr>
          <w:color w:val="003366"/>
          <w:kern w:val="2"/>
          <w:lang w:val="en-US" w:eastAsia="zh-CN" w:bidi="ar-SA"/>
        </w:rPr>
        <w:fldChar w:fldCharType="separate"/>
      </w:r>
      <w:r>
        <w:rPr>
          <w:color w:val="003366"/>
          <w:kern w:val="2"/>
          <w:lang w:val="en-US" w:eastAsia="zh-CN" w:bidi="ar-SA"/>
        </w:rPr>
        <w:t>64</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_Toc25756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28"/>
          <w:lang w:val="en-US" w:eastAsia="zh-CN" w:bidi="ar-SA"/>
        </w:rPr>
        <w:t>4-3-3 总体发展目标</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_Toc25756 </w:instrText>
      </w:r>
      <w:r>
        <w:rPr>
          <w:color w:val="003366"/>
          <w:kern w:val="2"/>
          <w:lang w:val="en-US" w:eastAsia="zh-CN" w:bidi="ar-SA"/>
        </w:rPr>
        <w:fldChar w:fldCharType="separate"/>
      </w:r>
      <w:r>
        <w:rPr>
          <w:color w:val="003366"/>
          <w:kern w:val="2"/>
          <w:lang w:val="en-US" w:eastAsia="zh-CN" w:bidi="ar-SA"/>
        </w:rPr>
        <w:t>65</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_Toc11974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28"/>
          <w:lang w:val="en-US" w:eastAsia="zh-CN" w:bidi="ar-SA"/>
        </w:rPr>
        <w:t>4-3-4 营销战略</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_Toc11974 </w:instrText>
      </w:r>
      <w:r>
        <w:rPr>
          <w:color w:val="003366"/>
          <w:kern w:val="2"/>
          <w:lang w:val="en-US" w:eastAsia="zh-CN" w:bidi="ar-SA"/>
        </w:rPr>
        <w:fldChar w:fldCharType="separate"/>
      </w:r>
      <w:r>
        <w:rPr>
          <w:color w:val="003366"/>
          <w:kern w:val="2"/>
          <w:lang w:val="en-US" w:eastAsia="zh-CN" w:bidi="ar-SA"/>
        </w:rPr>
        <w:t>66</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_Toc27722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28"/>
          <w:lang w:val="en-US" w:eastAsia="zh-CN" w:bidi="ar-SA"/>
        </w:rPr>
        <w:t>4-3-5 市场营销的保障措施</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_Toc27722 </w:instrText>
      </w:r>
      <w:r>
        <w:rPr>
          <w:color w:val="003366"/>
          <w:kern w:val="2"/>
          <w:lang w:val="en-US" w:eastAsia="zh-CN" w:bidi="ar-SA"/>
        </w:rPr>
        <w:fldChar w:fldCharType="separate"/>
      </w:r>
      <w:r>
        <w:rPr>
          <w:color w:val="003366"/>
          <w:kern w:val="2"/>
          <w:lang w:val="en-US" w:eastAsia="zh-CN" w:bidi="ar-SA"/>
        </w:rPr>
        <w:t>71</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_Toc3172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28"/>
          <w:lang w:val="en-US" w:eastAsia="zh-CN" w:bidi="ar-SA"/>
        </w:rPr>
        <w:t>4-3-6 市场推广方案</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_Toc3172 </w:instrText>
      </w:r>
      <w:r>
        <w:rPr>
          <w:color w:val="003366"/>
          <w:kern w:val="2"/>
          <w:lang w:val="en-US" w:eastAsia="zh-CN" w:bidi="ar-SA"/>
        </w:rPr>
        <w:fldChar w:fldCharType="separate"/>
      </w:r>
      <w:r>
        <w:rPr>
          <w:color w:val="003366"/>
          <w:kern w:val="2"/>
          <w:lang w:val="en-US" w:eastAsia="zh-CN" w:bidi="ar-SA"/>
        </w:rPr>
        <w:t>73</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4"/>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_Toc28466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2"/>
          <w:lang w:val="en-US" w:eastAsia="zh-CN" w:bidi="ar-SA"/>
        </w:rPr>
        <w:t>五、项目建设方案</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_Toc28466 </w:instrText>
      </w:r>
      <w:r>
        <w:rPr>
          <w:color w:val="003366"/>
          <w:kern w:val="2"/>
          <w:lang w:val="en-US" w:eastAsia="zh-CN" w:bidi="ar-SA"/>
        </w:rPr>
        <w:fldChar w:fldCharType="separate"/>
      </w:r>
      <w:r>
        <w:rPr>
          <w:color w:val="003366"/>
          <w:kern w:val="2"/>
          <w:lang w:val="en-US" w:eastAsia="zh-CN" w:bidi="ar-SA"/>
        </w:rPr>
        <w:t>75</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_Toc14514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30"/>
          <w:lang w:val="en-US" w:eastAsia="zh-CN" w:bidi="ar-SA"/>
        </w:rPr>
        <w:t>5-1项目实施重点</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_Toc14514 </w:instrText>
      </w:r>
      <w:r>
        <w:rPr>
          <w:color w:val="003366"/>
          <w:kern w:val="2"/>
          <w:lang w:val="en-US" w:eastAsia="zh-CN" w:bidi="ar-SA"/>
        </w:rPr>
        <w:fldChar w:fldCharType="separate"/>
      </w:r>
      <w:r>
        <w:rPr>
          <w:color w:val="003366"/>
          <w:kern w:val="2"/>
          <w:lang w:val="en-US" w:eastAsia="zh-CN" w:bidi="ar-SA"/>
        </w:rPr>
        <w:t>75</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_Toc30564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5-1-1 项目实施内容</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_Toc30564 </w:instrText>
      </w:r>
      <w:r>
        <w:rPr>
          <w:color w:val="003366"/>
          <w:kern w:val="2"/>
          <w:lang w:val="en-US" w:eastAsia="zh-CN" w:bidi="ar-SA"/>
        </w:rPr>
        <w:fldChar w:fldCharType="separate"/>
      </w:r>
      <w:r>
        <w:rPr>
          <w:color w:val="003366"/>
          <w:kern w:val="2"/>
          <w:lang w:val="en-US" w:eastAsia="zh-CN" w:bidi="ar-SA"/>
        </w:rPr>
        <w:t>75</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_Toc16046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5-1-2 项目实施重点和关键</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_Toc16046 </w:instrText>
      </w:r>
      <w:r>
        <w:rPr>
          <w:color w:val="003366"/>
          <w:kern w:val="2"/>
          <w:lang w:val="en-US" w:eastAsia="zh-CN" w:bidi="ar-SA"/>
        </w:rPr>
        <w:fldChar w:fldCharType="separate"/>
      </w:r>
      <w:r>
        <w:rPr>
          <w:color w:val="003366"/>
          <w:kern w:val="2"/>
          <w:lang w:val="en-US" w:eastAsia="zh-CN" w:bidi="ar-SA"/>
        </w:rPr>
        <w:t>75</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_Toc21368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30"/>
          <w:lang w:val="en-US" w:eastAsia="zh-CN" w:bidi="ar-SA"/>
        </w:rPr>
        <w:t>5-2 项目组织架构规划与管理</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_Toc21368 </w:instrText>
      </w:r>
      <w:r>
        <w:rPr>
          <w:color w:val="003366"/>
          <w:kern w:val="2"/>
          <w:lang w:val="en-US" w:eastAsia="zh-CN" w:bidi="ar-SA"/>
        </w:rPr>
        <w:fldChar w:fldCharType="separate"/>
      </w:r>
      <w:r>
        <w:rPr>
          <w:color w:val="003366"/>
          <w:kern w:val="2"/>
          <w:lang w:val="en-US" w:eastAsia="zh-CN" w:bidi="ar-SA"/>
        </w:rPr>
        <w:t>75</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_Toc32207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5-2-1 各部门人员定额</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_Toc32207 </w:instrText>
      </w:r>
      <w:r>
        <w:rPr>
          <w:color w:val="003366"/>
          <w:kern w:val="2"/>
          <w:lang w:val="en-US" w:eastAsia="zh-CN" w:bidi="ar-SA"/>
        </w:rPr>
        <w:fldChar w:fldCharType="separate"/>
      </w:r>
      <w:r>
        <w:rPr>
          <w:color w:val="003366"/>
          <w:kern w:val="2"/>
          <w:lang w:val="en-US" w:eastAsia="zh-CN" w:bidi="ar-SA"/>
        </w:rPr>
        <w:t>76</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_Toc3957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5-2-2 各人员培训</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_Toc3957 </w:instrText>
      </w:r>
      <w:r>
        <w:rPr>
          <w:color w:val="003366"/>
          <w:kern w:val="2"/>
          <w:lang w:val="en-US" w:eastAsia="zh-CN" w:bidi="ar-SA"/>
        </w:rPr>
        <w:fldChar w:fldCharType="separate"/>
      </w:r>
      <w:r>
        <w:rPr>
          <w:color w:val="003366"/>
          <w:kern w:val="2"/>
          <w:lang w:val="en-US" w:eastAsia="zh-CN" w:bidi="ar-SA"/>
        </w:rPr>
        <w:t>77</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_Toc18611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30"/>
          <w:lang w:val="en-US" w:eastAsia="zh-CN" w:bidi="ar-SA"/>
        </w:rPr>
        <w:t>5-3 项目实施流程及质量控制</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_Toc18611 </w:instrText>
      </w:r>
      <w:r>
        <w:rPr>
          <w:color w:val="003366"/>
          <w:kern w:val="2"/>
          <w:lang w:val="en-US" w:eastAsia="zh-CN" w:bidi="ar-SA"/>
        </w:rPr>
        <w:fldChar w:fldCharType="separate"/>
      </w:r>
      <w:r>
        <w:rPr>
          <w:color w:val="003366"/>
          <w:kern w:val="2"/>
          <w:lang w:val="en-US" w:eastAsia="zh-CN" w:bidi="ar-SA"/>
        </w:rPr>
        <w:t>78</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_Toc12757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5-3-1 软件开发流程及质量控制</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_Toc12757 </w:instrText>
      </w:r>
      <w:r>
        <w:rPr>
          <w:color w:val="003366"/>
          <w:kern w:val="2"/>
          <w:lang w:val="en-US" w:eastAsia="zh-CN" w:bidi="ar-SA"/>
        </w:rPr>
        <w:fldChar w:fldCharType="separate"/>
      </w:r>
      <w:r>
        <w:rPr>
          <w:color w:val="003366"/>
          <w:kern w:val="2"/>
          <w:lang w:val="en-US" w:eastAsia="zh-CN" w:bidi="ar-SA"/>
        </w:rPr>
        <w:t>78</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_Toc22922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5-3-2 市场实施、维护流程</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_Toc22922 </w:instrText>
      </w:r>
      <w:r>
        <w:rPr>
          <w:color w:val="003366"/>
          <w:kern w:val="2"/>
          <w:lang w:val="en-US" w:eastAsia="zh-CN" w:bidi="ar-SA"/>
        </w:rPr>
        <w:fldChar w:fldCharType="separate"/>
      </w:r>
      <w:r>
        <w:rPr>
          <w:color w:val="003366"/>
          <w:kern w:val="2"/>
          <w:lang w:val="en-US" w:eastAsia="zh-CN" w:bidi="ar-SA"/>
        </w:rPr>
        <w:t>78</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_Toc5133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30"/>
          <w:lang w:val="en-US" w:eastAsia="zh-CN" w:bidi="ar-SA"/>
        </w:rPr>
        <w:t>5-4 项目实施进度安排</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_Toc5133 </w:instrText>
      </w:r>
      <w:r>
        <w:rPr>
          <w:color w:val="003366"/>
          <w:kern w:val="2"/>
          <w:lang w:val="en-US" w:eastAsia="zh-CN" w:bidi="ar-SA"/>
        </w:rPr>
        <w:fldChar w:fldCharType="separate"/>
      </w:r>
      <w:r>
        <w:rPr>
          <w:color w:val="003366"/>
          <w:kern w:val="2"/>
          <w:lang w:val="en-US" w:eastAsia="zh-CN" w:bidi="ar-SA"/>
        </w:rPr>
        <w:t>79</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4"/>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_Toc32462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2"/>
          <w:lang w:val="en-US" w:eastAsia="zh-CN" w:bidi="ar-SA"/>
        </w:rPr>
        <w:t>六、风险分析及对策</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_Toc32462 </w:instrText>
      </w:r>
      <w:r>
        <w:rPr>
          <w:color w:val="003366"/>
          <w:kern w:val="2"/>
          <w:lang w:val="en-US" w:eastAsia="zh-CN" w:bidi="ar-SA"/>
        </w:rPr>
        <w:fldChar w:fldCharType="separate"/>
      </w:r>
      <w:r>
        <w:rPr>
          <w:color w:val="003366"/>
          <w:kern w:val="2"/>
          <w:lang w:val="en-US" w:eastAsia="zh-CN" w:bidi="ar-SA"/>
        </w:rPr>
        <w:t>80</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_Toc8733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32"/>
          <w:lang w:val="en-US" w:eastAsia="zh-CN" w:bidi="ar-SA"/>
        </w:rPr>
        <w:t>6-1 风险分析</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_Toc8733 </w:instrText>
      </w:r>
      <w:r>
        <w:rPr>
          <w:color w:val="003366"/>
          <w:kern w:val="2"/>
          <w:lang w:val="en-US" w:eastAsia="zh-CN" w:bidi="ar-SA"/>
        </w:rPr>
        <w:fldChar w:fldCharType="separate"/>
      </w:r>
      <w:r>
        <w:rPr>
          <w:color w:val="003366"/>
          <w:kern w:val="2"/>
          <w:lang w:val="en-US" w:eastAsia="zh-CN" w:bidi="ar-SA"/>
        </w:rPr>
        <w:t>80</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_Toc13864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6-1-1 技术风险</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_Toc13864 </w:instrText>
      </w:r>
      <w:r>
        <w:rPr>
          <w:color w:val="003366"/>
          <w:kern w:val="2"/>
          <w:lang w:val="en-US" w:eastAsia="zh-CN" w:bidi="ar-SA"/>
        </w:rPr>
        <w:fldChar w:fldCharType="separate"/>
      </w:r>
      <w:r>
        <w:rPr>
          <w:color w:val="003366"/>
          <w:kern w:val="2"/>
          <w:lang w:val="en-US" w:eastAsia="zh-CN" w:bidi="ar-SA"/>
        </w:rPr>
        <w:t>80</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_Toc17934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6-1-2 市场风险</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_Toc17934 </w:instrText>
      </w:r>
      <w:r>
        <w:rPr>
          <w:color w:val="003366"/>
          <w:kern w:val="2"/>
          <w:lang w:val="en-US" w:eastAsia="zh-CN" w:bidi="ar-SA"/>
        </w:rPr>
        <w:fldChar w:fldCharType="separate"/>
      </w:r>
      <w:r>
        <w:rPr>
          <w:color w:val="003366"/>
          <w:kern w:val="2"/>
          <w:lang w:val="en-US" w:eastAsia="zh-CN" w:bidi="ar-SA"/>
        </w:rPr>
        <w:t>80</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_Toc8316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6-1-3 经营风险</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_Toc8316 </w:instrText>
      </w:r>
      <w:r>
        <w:rPr>
          <w:color w:val="003366"/>
          <w:kern w:val="2"/>
          <w:lang w:val="en-US" w:eastAsia="zh-CN" w:bidi="ar-SA"/>
        </w:rPr>
        <w:fldChar w:fldCharType="separate"/>
      </w:r>
      <w:r>
        <w:rPr>
          <w:color w:val="003366"/>
          <w:kern w:val="2"/>
          <w:lang w:val="en-US" w:eastAsia="zh-CN" w:bidi="ar-SA"/>
        </w:rPr>
        <w:t>81</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_Toc26693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6-1-4 财务风险</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_Toc26693 </w:instrText>
      </w:r>
      <w:r>
        <w:rPr>
          <w:color w:val="003366"/>
          <w:kern w:val="2"/>
          <w:lang w:val="en-US" w:eastAsia="zh-CN" w:bidi="ar-SA"/>
        </w:rPr>
        <w:fldChar w:fldCharType="separate"/>
      </w:r>
      <w:r>
        <w:rPr>
          <w:color w:val="003366"/>
          <w:kern w:val="2"/>
          <w:lang w:val="en-US" w:eastAsia="zh-CN" w:bidi="ar-SA"/>
        </w:rPr>
        <w:t>81</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_Toc27486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28"/>
          <w:lang w:val="en-US" w:eastAsia="zh-CN" w:bidi="ar-SA"/>
        </w:rPr>
        <w:t>6-1-5 泄密风险</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_Toc27486 </w:instrText>
      </w:r>
      <w:r>
        <w:rPr>
          <w:color w:val="003366"/>
          <w:kern w:val="2"/>
          <w:lang w:val="en-US" w:eastAsia="zh-CN" w:bidi="ar-SA"/>
        </w:rPr>
        <w:fldChar w:fldCharType="separate"/>
      </w:r>
      <w:r>
        <w:rPr>
          <w:color w:val="003366"/>
          <w:kern w:val="2"/>
          <w:lang w:val="en-US" w:eastAsia="zh-CN" w:bidi="ar-SA"/>
        </w:rPr>
        <w:t>82</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_Toc29607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30"/>
          <w:lang w:val="en-US" w:eastAsia="zh-CN" w:bidi="ar-SA"/>
        </w:rPr>
        <w:t>6-2 风险对策</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_Toc29607 </w:instrText>
      </w:r>
      <w:r>
        <w:rPr>
          <w:color w:val="003366"/>
          <w:kern w:val="2"/>
          <w:lang w:val="en-US" w:eastAsia="zh-CN" w:bidi="ar-SA"/>
        </w:rPr>
        <w:fldChar w:fldCharType="separate"/>
      </w:r>
      <w:r>
        <w:rPr>
          <w:color w:val="003366"/>
          <w:kern w:val="2"/>
          <w:lang w:val="en-US" w:eastAsia="zh-CN" w:bidi="ar-SA"/>
        </w:rPr>
        <w:t>82</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_Toc827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6-2-1 技术风险对策</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_Toc827 </w:instrText>
      </w:r>
      <w:r>
        <w:rPr>
          <w:color w:val="003366"/>
          <w:kern w:val="2"/>
          <w:lang w:val="en-US" w:eastAsia="zh-CN" w:bidi="ar-SA"/>
        </w:rPr>
        <w:fldChar w:fldCharType="separate"/>
      </w:r>
      <w:r>
        <w:rPr>
          <w:color w:val="003366"/>
          <w:kern w:val="2"/>
          <w:lang w:val="en-US" w:eastAsia="zh-CN" w:bidi="ar-SA"/>
        </w:rPr>
        <w:t>82</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_Toc930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6-2-2 市场风险及对策</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_Toc930 </w:instrText>
      </w:r>
      <w:r>
        <w:rPr>
          <w:color w:val="003366"/>
          <w:kern w:val="2"/>
          <w:lang w:val="en-US" w:eastAsia="zh-CN" w:bidi="ar-SA"/>
        </w:rPr>
        <w:fldChar w:fldCharType="separate"/>
      </w:r>
      <w:r>
        <w:rPr>
          <w:color w:val="003366"/>
          <w:kern w:val="2"/>
          <w:lang w:val="en-US" w:eastAsia="zh-CN" w:bidi="ar-SA"/>
        </w:rPr>
        <w:t>82</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_Toc15287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6-2-3 经营风险对策</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_Toc15287 </w:instrText>
      </w:r>
      <w:r>
        <w:rPr>
          <w:color w:val="003366"/>
          <w:kern w:val="2"/>
          <w:lang w:val="en-US" w:eastAsia="zh-CN" w:bidi="ar-SA"/>
        </w:rPr>
        <w:fldChar w:fldCharType="separate"/>
      </w:r>
      <w:r>
        <w:rPr>
          <w:color w:val="003366"/>
          <w:kern w:val="2"/>
          <w:lang w:val="en-US" w:eastAsia="zh-CN" w:bidi="ar-SA"/>
        </w:rPr>
        <w:t>83</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_Toc21385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6-2-4 财务风险对策</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_Toc21385 </w:instrText>
      </w:r>
      <w:r>
        <w:rPr>
          <w:color w:val="003366"/>
          <w:kern w:val="2"/>
          <w:lang w:val="en-US" w:eastAsia="zh-CN" w:bidi="ar-SA"/>
        </w:rPr>
        <w:fldChar w:fldCharType="separate"/>
      </w:r>
      <w:r>
        <w:rPr>
          <w:color w:val="003366"/>
          <w:kern w:val="2"/>
          <w:lang w:val="en-US" w:eastAsia="zh-CN" w:bidi="ar-SA"/>
        </w:rPr>
        <w:t>83</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_Toc18449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28"/>
          <w:lang w:val="en-US" w:eastAsia="zh-CN" w:bidi="ar-SA"/>
        </w:rPr>
        <w:t>6-2-5 泄密风险对策</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_Toc18449 </w:instrText>
      </w:r>
      <w:r>
        <w:rPr>
          <w:color w:val="003366"/>
          <w:kern w:val="2"/>
          <w:lang w:val="en-US" w:eastAsia="zh-CN" w:bidi="ar-SA"/>
        </w:rPr>
        <w:fldChar w:fldCharType="separate"/>
      </w:r>
      <w:r>
        <w:rPr>
          <w:color w:val="003366"/>
          <w:kern w:val="2"/>
          <w:lang w:val="en-US" w:eastAsia="zh-CN" w:bidi="ar-SA"/>
        </w:rPr>
        <w:t>84</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4"/>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_Toc499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2"/>
          <w:lang w:val="en-US" w:eastAsia="zh-CN" w:bidi="ar-SA"/>
        </w:rPr>
        <w:t>七、公司基本情况</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_Toc499 </w:instrText>
      </w:r>
      <w:r>
        <w:rPr>
          <w:color w:val="003366"/>
          <w:kern w:val="2"/>
          <w:lang w:val="en-US" w:eastAsia="zh-CN" w:bidi="ar-SA"/>
        </w:rPr>
        <w:fldChar w:fldCharType="separate"/>
      </w:r>
      <w:r>
        <w:rPr>
          <w:color w:val="003366"/>
          <w:kern w:val="2"/>
          <w:lang w:val="en-US" w:eastAsia="zh-CN" w:bidi="ar-SA"/>
        </w:rPr>
        <w:t>85</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_Toc27529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0"/>
          <w:lang w:val="en-US" w:eastAsia="zh-CN" w:bidi="ar-SA"/>
        </w:rPr>
        <w:t>7-1 公司技术</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_Toc27529 </w:instrText>
      </w:r>
      <w:r>
        <w:rPr>
          <w:color w:val="003366"/>
          <w:kern w:val="2"/>
          <w:lang w:val="en-US" w:eastAsia="zh-CN" w:bidi="ar-SA"/>
        </w:rPr>
        <w:fldChar w:fldCharType="separate"/>
      </w:r>
      <w:r>
        <w:rPr>
          <w:color w:val="003366"/>
          <w:kern w:val="2"/>
          <w:lang w:val="en-US" w:eastAsia="zh-CN" w:bidi="ar-SA"/>
        </w:rPr>
        <w:t>85</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_Toc4096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28"/>
          <w:lang w:val="en-US" w:eastAsia="zh-CN" w:bidi="ar-SA"/>
        </w:rPr>
        <w:t>7-1-1 共创技术</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_Toc4096 </w:instrText>
      </w:r>
      <w:r>
        <w:rPr>
          <w:color w:val="003366"/>
          <w:kern w:val="2"/>
          <w:lang w:val="en-US" w:eastAsia="zh-CN" w:bidi="ar-SA"/>
        </w:rPr>
        <w:fldChar w:fldCharType="separate"/>
      </w:r>
      <w:r>
        <w:rPr>
          <w:color w:val="003366"/>
          <w:kern w:val="2"/>
          <w:lang w:val="en-US" w:eastAsia="zh-CN" w:bidi="ar-SA"/>
        </w:rPr>
        <w:t>85</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_Toc18976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spacing w:val="-6"/>
          <w:kern w:val="2"/>
          <w:szCs w:val="28"/>
          <w:lang w:val="en-US" w:eastAsia="zh-CN" w:bidi="ar-SA"/>
        </w:rPr>
        <w:t>7-1-2 人工智能技术</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_Toc18976 </w:instrText>
      </w:r>
      <w:r>
        <w:rPr>
          <w:color w:val="003366"/>
          <w:kern w:val="2"/>
          <w:lang w:val="en-US" w:eastAsia="zh-CN" w:bidi="ar-SA"/>
        </w:rPr>
        <w:fldChar w:fldCharType="separate"/>
      </w:r>
      <w:r>
        <w:rPr>
          <w:color w:val="003366"/>
          <w:kern w:val="2"/>
          <w:lang w:val="en-US" w:eastAsia="zh-CN" w:bidi="ar-SA"/>
        </w:rPr>
        <w:t>86</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_Toc17448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0"/>
          <w:lang w:val="en-US" w:eastAsia="zh-CN" w:bidi="ar-SA"/>
        </w:rPr>
        <w:t>7-2  公司发展目标</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_Toc17448 </w:instrText>
      </w:r>
      <w:r>
        <w:rPr>
          <w:color w:val="003366"/>
          <w:kern w:val="2"/>
          <w:lang w:val="en-US" w:eastAsia="zh-CN" w:bidi="ar-SA"/>
        </w:rPr>
        <w:fldChar w:fldCharType="separate"/>
      </w:r>
      <w:r>
        <w:rPr>
          <w:color w:val="003366"/>
          <w:kern w:val="2"/>
          <w:lang w:val="en-US" w:eastAsia="zh-CN" w:bidi="ar-SA"/>
        </w:rPr>
        <w:t>86</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_Toc3427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0"/>
          <w:lang w:val="en-US" w:eastAsia="zh-CN" w:bidi="ar-SA"/>
        </w:rPr>
        <w:t>7-3  公司目前的组织架构</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_Toc3427 </w:instrText>
      </w:r>
      <w:r>
        <w:rPr>
          <w:color w:val="003366"/>
          <w:kern w:val="2"/>
          <w:lang w:val="en-US" w:eastAsia="zh-CN" w:bidi="ar-SA"/>
        </w:rPr>
        <w:fldChar w:fldCharType="separate"/>
      </w:r>
      <w:r>
        <w:rPr>
          <w:color w:val="003366"/>
          <w:kern w:val="2"/>
          <w:lang w:val="en-US" w:eastAsia="zh-CN" w:bidi="ar-SA"/>
        </w:rPr>
        <w:t>87</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_Toc23419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0"/>
          <w:lang w:val="en-US" w:eastAsia="zh-CN" w:bidi="ar-SA"/>
        </w:rPr>
        <w:t>7-4  公司团队</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_Toc23419 </w:instrText>
      </w:r>
      <w:r>
        <w:rPr>
          <w:color w:val="003366"/>
          <w:kern w:val="2"/>
          <w:lang w:val="en-US" w:eastAsia="zh-CN" w:bidi="ar-SA"/>
        </w:rPr>
        <w:fldChar w:fldCharType="separate"/>
      </w:r>
      <w:r>
        <w:rPr>
          <w:color w:val="003366"/>
          <w:kern w:val="2"/>
          <w:lang w:val="en-US" w:eastAsia="zh-CN" w:bidi="ar-SA"/>
        </w:rPr>
        <w:t>87</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_Toc21831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0"/>
          <w:lang w:val="en-US" w:eastAsia="zh-CN" w:bidi="ar-SA"/>
        </w:rPr>
        <w:t>7-5  公司场地与设施</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_Toc21831 </w:instrText>
      </w:r>
      <w:r>
        <w:rPr>
          <w:color w:val="003366"/>
          <w:kern w:val="2"/>
          <w:lang w:val="en-US" w:eastAsia="zh-CN" w:bidi="ar-SA"/>
        </w:rPr>
        <w:fldChar w:fldCharType="separate"/>
      </w:r>
      <w:r>
        <w:rPr>
          <w:color w:val="003366"/>
          <w:kern w:val="2"/>
          <w:lang w:val="en-US" w:eastAsia="zh-CN" w:bidi="ar-SA"/>
        </w:rPr>
        <w:t>91</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4"/>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_Toc22361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2"/>
          <w:lang w:val="en-US" w:eastAsia="zh-CN" w:bidi="ar-SA"/>
        </w:rPr>
        <w:t>八、投资估算与资金筹措</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_Toc22361 </w:instrText>
      </w:r>
      <w:r>
        <w:rPr>
          <w:color w:val="003366"/>
          <w:kern w:val="2"/>
          <w:lang w:val="en-US" w:eastAsia="zh-CN" w:bidi="ar-SA"/>
        </w:rPr>
        <w:fldChar w:fldCharType="separate"/>
      </w:r>
      <w:r>
        <w:rPr>
          <w:color w:val="003366"/>
          <w:kern w:val="2"/>
          <w:lang w:val="en-US" w:eastAsia="zh-CN" w:bidi="ar-SA"/>
        </w:rPr>
        <w:t>92</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_Toc28591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30"/>
          <w:lang w:val="en-US" w:eastAsia="zh-CN" w:bidi="ar-SA"/>
        </w:rPr>
        <w:t>8-1 投资估算依据</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_Toc28591 </w:instrText>
      </w:r>
      <w:r>
        <w:rPr>
          <w:color w:val="003366"/>
          <w:kern w:val="2"/>
          <w:lang w:val="en-US" w:eastAsia="zh-CN" w:bidi="ar-SA"/>
        </w:rPr>
        <w:fldChar w:fldCharType="separate"/>
      </w:r>
      <w:r>
        <w:rPr>
          <w:color w:val="003366"/>
          <w:kern w:val="2"/>
          <w:lang w:val="en-US" w:eastAsia="zh-CN" w:bidi="ar-SA"/>
        </w:rPr>
        <w:t>92</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_Toc17464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30"/>
          <w:lang w:val="en-US" w:eastAsia="zh-CN" w:bidi="ar-SA"/>
        </w:rPr>
        <w:t>8-2 总成本费用估算</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_Toc17464 </w:instrText>
      </w:r>
      <w:r>
        <w:rPr>
          <w:color w:val="003366"/>
          <w:kern w:val="2"/>
          <w:lang w:val="en-US" w:eastAsia="zh-CN" w:bidi="ar-SA"/>
        </w:rPr>
        <w:fldChar w:fldCharType="separate"/>
      </w:r>
      <w:r>
        <w:rPr>
          <w:color w:val="003366"/>
          <w:kern w:val="2"/>
          <w:lang w:val="en-US" w:eastAsia="zh-CN" w:bidi="ar-SA"/>
        </w:rPr>
        <w:t>93</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_Toc17006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30"/>
          <w:lang w:val="en-US" w:eastAsia="zh-CN" w:bidi="ar-SA"/>
        </w:rPr>
        <w:t>8-3 项目市场预测</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_Toc17006 </w:instrText>
      </w:r>
      <w:r>
        <w:rPr>
          <w:color w:val="003366"/>
          <w:kern w:val="2"/>
          <w:lang w:val="en-US" w:eastAsia="zh-CN" w:bidi="ar-SA"/>
        </w:rPr>
        <w:fldChar w:fldCharType="separate"/>
      </w:r>
      <w:r>
        <w:rPr>
          <w:color w:val="003366"/>
          <w:kern w:val="2"/>
          <w:lang w:val="en-US" w:eastAsia="zh-CN" w:bidi="ar-SA"/>
        </w:rPr>
        <w:t>95</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_Toc5898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8-3-1 市场预测依据</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_Toc5898 </w:instrText>
      </w:r>
      <w:r>
        <w:rPr>
          <w:color w:val="003366"/>
          <w:kern w:val="2"/>
          <w:lang w:val="en-US" w:eastAsia="zh-CN" w:bidi="ar-SA"/>
        </w:rPr>
        <w:fldChar w:fldCharType="separate"/>
      </w:r>
      <w:r>
        <w:rPr>
          <w:color w:val="003366"/>
          <w:kern w:val="2"/>
          <w:lang w:val="en-US" w:eastAsia="zh-CN" w:bidi="ar-SA"/>
        </w:rPr>
        <w:t>95</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_Toc9071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8-3-2 市场销售预测</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_Toc9071 </w:instrText>
      </w:r>
      <w:r>
        <w:rPr>
          <w:color w:val="003366"/>
          <w:kern w:val="2"/>
          <w:lang w:val="en-US" w:eastAsia="zh-CN" w:bidi="ar-SA"/>
        </w:rPr>
        <w:fldChar w:fldCharType="separate"/>
      </w:r>
      <w:r>
        <w:rPr>
          <w:color w:val="003366"/>
          <w:kern w:val="2"/>
          <w:lang w:val="en-US" w:eastAsia="zh-CN" w:bidi="ar-SA"/>
        </w:rPr>
        <w:t>95</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_Toc14279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30"/>
          <w:lang w:val="en-US" w:eastAsia="zh-CN" w:bidi="ar-SA"/>
        </w:rPr>
        <w:t>8-4 利润预测</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_Toc14279 </w:instrText>
      </w:r>
      <w:r>
        <w:rPr>
          <w:color w:val="003366"/>
          <w:kern w:val="2"/>
          <w:lang w:val="en-US" w:eastAsia="zh-CN" w:bidi="ar-SA"/>
        </w:rPr>
        <w:fldChar w:fldCharType="separate"/>
      </w:r>
      <w:r>
        <w:rPr>
          <w:color w:val="003366"/>
          <w:kern w:val="2"/>
          <w:lang w:val="en-US" w:eastAsia="zh-CN" w:bidi="ar-SA"/>
        </w:rPr>
        <w:t>99</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_Toc1434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30"/>
          <w:lang w:val="en-US" w:eastAsia="zh-CN" w:bidi="ar-SA"/>
        </w:rPr>
        <w:t>8-5 投资构成与资金筹措</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_Toc1434 </w:instrText>
      </w:r>
      <w:r>
        <w:rPr>
          <w:color w:val="003366"/>
          <w:kern w:val="2"/>
          <w:lang w:val="en-US" w:eastAsia="zh-CN" w:bidi="ar-SA"/>
        </w:rPr>
        <w:fldChar w:fldCharType="separate"/>
      </w:r>
      <w:r>
        <w:rPr>
          <w:color w:val="003366"/>
          <w:kern w:val="2"/>
          <w:lang w:val="en-US" w:eastAsia="zh-CN" w:bidi="ar-SA"/>
        </w:rPr>
        <w:t>100</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_Toc5440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8-5-1 所需资金额度</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_Toc5440 </w:instrText>
      </w:r>
      <w:r>
        <w:rPr>
          <w:color w:val="003366"/>
          <w:kern w:val="2"/>
          <w:lang w:val="en-US" w:eastAsia="zh-CN" w:bidi="ar-SA"/>
        </w:rPr>
        <w:fldChar w:fldCharType="separate"/>
      </w:r>
      <w:r>
        <w:rPr>
          <w:color w:val="003366"/>
          <w:kern w:val="2"/>
          <w:lang w:val="en-US" w:eastAsia="zh-CN" w:bidi="ar-SA"/>
        </w:rPr>
        <w:t>100</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_Toc28127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8-5-2 资金来源</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_Toc28127 </w:instrText>
      </w:r>
      <w:r>
        <w:rPr>
          <w:color w:val="003366"/>
          <w:kern w:val="2"/>
          <w:lang w:val="en-US" w:eastAsia="zh-CN" w:bidi="ar-SA"/>
        </w:rPr>
        <w:fldChar w:fldCharType="separate"/>
      </w:r>
      <w:r>
        <w:rPr>
          <w:color w:val="003366"/>
          <w:kern w:val="2"/>
          <w:lang w:val="en-US" w:eastAsia="zh-CN" w:bidi="ar-SA"/>
        </w:rPr>
        <w:t>104</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_Toc13442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30"/>
          <w:lang w:val="en-US" w:eastAsia="zh-CN" w:bidi="ar-SA"/>
        </w:rPr>
        <w:t>8-6 投资方退出机制</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_Toc13442 </w:instrText>
      </w:r>
      <w:r>
        <w:rPr>
          <w:color w:val="003366"/>
          <w:kern w:val="2"/>
          <w:lang w:val="en-US" w:eastAsia="zh-CN" w:bidi="ar-SA"/>
        </w:rPr>
        <w:fldChar w:fldCharType="separate"/>
      </w:r>
      <w:r>
        <w:rPr>
          <w:color w:val="003366"/>
          <w:kern w:val="2"/>
          <w:lang w:val="en-US" w:eastAsia="zh-CN" w:bidi="ar-SA"/>
        </w:rPr>
        <w:t>105</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_Toc31114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8-6-1 投资方在公司经营管理中的地位、作用</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_Toc31114 </w:instrText>
      </w:r>
      <w:r>
        <w:rPr>
          <w:color w:val="003366"/>
          <w:kern w:val="2"/>
          <w:lang w:val="en-US" w:eastAsia="zh-CN" w:bidi="ar-SA"/>
        </w:rPr>
        <w:fldChar w:fldCharType="separate"/>
      </w:r>
      <w:r>
        <w:rPr>
          <w:color w:val="003366"/>
          <w:kern w:val="2"/>
          <w:lang w:val="en-US" w:eastAsia="zh-CN" w:bidi="ar-SA"/>
        </w:rPr>
        <w:t>105</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_Toc80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color w:val="003366"/>
          <w:kern w:val="2"/>
          <w:szCs w:val="28"/>
          <w:lang w:val="en-US" w:eastAsia="zh-CN" w:bidi="ar-SA"/>
        </w:rPr>
        <w:t>8-6-2 资本退出</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_Toc80 </w:instrText>
      </w:r>
      <w:r>
        <w:rPr>
          <w:color w:val="003366"/>
          <w:kern w:val="2"/>
          <w:lang w:val="en-US" w:eastAsia="zh-CN" w:bidi="ar-SA"/>
        </w:rPr>
        <w:fldChar w:fldCharType="separate"/>
      </w:r>
      <w:r>
        <w:rPr>
          <w:color w:val="003366"/>
          <w:kern w:val="2"/>
          <w:lang w:val="en-US" w:eastAsia="zh-CN" w:bidi="ar-SA"/>
        </w:rPr>
        <w:t>105</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4"/>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_Toc18512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28"/>
          <w:lang w:val="en-US" w:eastAsia="zh-CN" w:bidi="ar-SA"/>
        </w:rPr>
        <w:t>九、结论</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_Toc18512 </w:instrText>
      </w:r>
      <w:r>
        <w:rPr>
          <w:color w:val="003366"/>
          <w:kern w:val="2"/>
          <w:lang w:val="en-US" w:eastAsia="zh-CN" w:bidi="ar-SA"/>
        </w:rPr>
        <w:fldChar w:fldCharType="separate"/>
      </w:r>
      <w:r>
        <w:rPr>
          <w:color w:val="003366"/>
          <w:kern w:val="2"/>
          <w:lang w:val="en-US" w:eastAsia="zh-CN" w:bidi="ar-SA"/>
        </w:rPr>
        <w:t>107</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_Toc388 </w:instrText>
      </w:r>
      <w:r>
        <w:rPr>
          <w:rFonts w:hint="eastAsia" w:ascii="宋体" w:hAnsi="宋体" w:eastAsia="宋体" w:cs="宋体"/>
          <w:bCs/>
          <w:color w:val="003366"/>
          <w:kern w:val="2"/>
          <w:szCs w:val="24"/>
          <w:lang w:val="en-US" w:eastAsia="zh-CN" w:bidi="ar-SA"/>
        </w:rPr>
        <w:fldChar w:fldCharType="separate"/>
      </w:r>
      <w:r>
        <w:rPr>
          <w:rFonts w:hint="eastAsia" w:ascii="宋体" w:hAnsi="宋体" w:cs="宋体"/>
          <w:bCs/>
          <w:color w:val="003366"/>
          <w:kern w:val="2"/>
          <w:szCs w:val="30"/>
          <w:lang w:val="en-US" w:eastAsia="zh-CN" w:bidi="ar-SA"/>
        </w:rPr>
        <w:t>9-1 财务分析</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_Toc388 </w:instrText>
      </w:r>
      <w:r>
        <w:rPr>
          <w:color w:val="003366"/>
          <w:kern w:val="2"/>
          <w:lang w:val="en-US" w:eastAsia="zh-CN" w:bidi="ar-SA"/>
        </w:rPr>
        <w:fldChar w:fldCharType="separate"/>
      </w:r>
      <w:r>
        <w:rPr>
          <w:color w:val="003366"/>
          <w:kern w:val="2"/>
          <w:lang w:val="en-US" w:eastAsia="zh-CN" w:bidi="ar-SA"/>
        </w:rPr>
        <w:t>107</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_Toc28602 </w:instrText>
      </w:r>
      <w:r>
        <w:rPr>
          <w:rFonts w:hint="eastAsia" w:ascii="宋体" w:hAnsi="宋体" w:eastAsia="宋体" w:cs="宋体"/>
          <w:bCs/>
          <w:color w:val="003366"/>
          <w:kern w:val="2"/>
          <w:szCs w:val="24"/>
          <w:lang w:val="en-US" w:eastAsia="zh-CN" w:bidi="ar-SA"/>
        </w:rPr>
        <w:fldChar w:fldCharType="separate"/>
      </w:r>
      <w:r>
        <w:rPr>
          <w:rFonts w:hint="eastAsia" w:ascii="宋体" w:hAnsi="宋体" w:eastAsia="宋体" w:cs="宋体"/>
          <w:bCs/>
          <w:color w:val="003366"/>
          <w:kern w:val="2"/>
          <w:szCs w:val="28"/>
          <w:lang w:val="en-US" w:eastAsia="zh-CN" w:bidi="ar-SA"/>
        </w:rPr>
        <w:t>9-1-1财务比率分析</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_Toc28602 </w:instrText>
      </w:r>
      <w:r>
        <w:rPr>
          <w:color w:val="003366"/>
          <w:kern w:val="2"/>
          <w:lang w:val="en-US" w:eastAsia="zh-CN" w:bidi="ar-SA"/>
        </w:rPr>
        <w:fldChar w:fldCharType="separate"/>
      </w:r>
      <w:r>
        <w:rPr>
          <w:color w:val="003366"/>
          <w:kern w:val="2"/>
          <w:lang w:val="en-US" w:eastAsia="zh-CN" w:bidi="ar-SA"/>
        </w:rPr>
        <w:t>107</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_Toc12114 </w:instrText>
      </w:r>
      <w:r>
        <w:rPr>
          <w:rFonts w:hint="eastAsia" w:ascii="宋体" w:hAnsi="宋体" w:eastAsia="宋体" w:cs="宋体"/>
          <w:bCs/>
          <w:color w:val="003366"/>
          <w:kern w:val="2"/>
          <w:szCs w:val="24"/>
          <w:lang w:val="en-US" w:eastAsia="zh-CN" w:bidi="ar-SA"/>
        </w:rPr>
        <w:fldChar w:fldCharType="separate"/>
      </w:r>
      <w:r>
        <w:rPr>
          <w:rFonts w:hint="eastAsia" w:ascii="宋体" w:hAnsi="宋体" w:eastAsia="宋体" w:cs="宋体"/>
          <w:color w:val="003366"/>
          <w:kern w:val="2"/>
          <w:szCs w:val="28"/>
          <w:lang w:val="en-US" w:eastAsia="zh-CN" w:bidi="ar-SA"/>
        </w:rPr>
        <w:t>9-1-2 财务盈利能力分析</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_Toc12114 </w:instrText>
      </w:r>
      <w:r>
        <w:rPr>
          <w:color w:val="003366"/>
          <w:kern w:val="2"/>
          <w:lang w:val="en-US" w:eastAsia="zh-CN" w:bidi="ar-SA"/>
        </w:rPr>
        <w:fldChar w:fldCharType="separate"/>
      </w:r>
      <w:r>
        <w:rPr>
          <w:color w:val="003366"/>
          <w:kern w:val="2"/>
          <w:lang w:val="en-US" w:eastAsia="zh-CN" w:bidi="ar-SA"/>
        </w:rPr>
        <w:t>107</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9"/>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_Toc2766 </w:instrText>
      </w:r>
      <w:r>
        <w:rPr>
          <w:rFonts w:hint="eastAsia" w:ascii="宋体" w:hAnsi="宋体" w:eastAsia="宋体" w:cs="宋体"/>
          <w:bCs/>
          <w:color w:val="003366"/>
          <w:kern w:val="2"/>
          <w:szCs w:val="24"/>
          <w:lang w:val="en-US" w:eastAsia="zh-CN" w:bidi="ar-SA"/>
        </w:rPr>
        <w:fldChar w:fldCharType="separate"/>
      </w:r>
      <w:r>
        <w:rPr>
          <w:rFonts w:hint="eastAsia" w:ascii="宋体" w:hAnsi="宋体" w:eastAsia="宋体" w:cs="宋体"/>
          <w:color w:val="003366"/>
          <w:kern w:val="2"/>
          <w:szCs w:val="28"/>
          <w:lang w:val="en-US" w:eastAsia="zh-CN" w:bidi="ar-SA"/>
        </w:rPr>
        <w:t>9-1-3不确定性分析</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_Toc2766 </w:instrText>
      </w:r>
      <w:r>
        <w:rPr>
          <w:color w:val="003366"/>
          <w:kern w:val="2"/>
          <w:lang w:val="en-US" w:eastAsia="zh-CN" w:bidi="ar-SA"/>
        </w:rPr>
        <w:fldChar w:fldCharType="separate"/>
      </w:r>
      <w:r>
        <w:rPr>
          <w:color w:val="003366"/>
          <w:kern w:val="2"/>
          <w:lang w:val="en-US" w:eastAsia="zh-CN" w:bidi="ar-SA"/>
        </w:rPr>
        <w:t>108</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7"/>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_Toc16063 </w:instrText>
      </w:r>
      <w:r>
        <w:rPr>
          <w:rFonts w:hint="eastAsia" w:ascii="宋体" w:hAnsi="宋体" w:eastAsia="宋体" w:cs="宋体"/>
          <w:bCs/>
          <w:color w:val="003366"/>
          <w:kern w:val="2"/>
          <w:szCs w:val="24"/>
          <w:lang w:val="en-US" w:eastAsia="zh-CN" w:bidi="ar-SA"/>
        </w:rPr>
        <w:fldChar w:fldCharType="separate"/>
      </w:r>
      <w:r>
        <w:rPr>
          <w:rFonts w:hint="eastAsia" w:ascii="宋体" w:hAnsi="宋体" w:eastAsia="宋体" w:cs="宋体"/>
          <w:bCs/>
          <w:color w:val="003366"/>
          <w:kern w:val="2"/>
          <w:szCs w:val="30"/>
          <w:lang w:val="en-US" w:eastAsia="zh-CN" w:bidi="ar-SA"/>
        </w:rPr>
        <w:t>9-2 可行性研究结论与建议</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_Toc16063 </w:instrText>
      </w:r>
      <w:r>
        <w:rPr>
          <w:color w:val="003366"/>
          <w:kern w:val="2"/>
          <w:lang w:val="en-US" w:eastAsia="zh-CN" w:bidi="ar-SA"/>
        </w:rPr>
        <w:fldChar w:fldCharType="separate"/>
      </w:r>
      <w:r>
        <w:rPr>
          <w:color w:val="003366"/>
          <w:kern w:val="2"/>
          <w:lang w:val="en-US" w:eastAsia="zh-CN" w:bidi="ar-SA"/>
        </w:rPr>
        <w:t>109</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pStyle w:val="14"/>
        <w:tabs>
          <w:tab w:val="right" w:leader="dot" w:pos="9179"/>
        </w:tabs>
        <w:spacing w:line="360" w:lineRule="auto"/>
        <w:rPr>
          <w:color w:val="003366"/>
          <w:kern w:val="2"/>
          <w:lang w:val="en-US" w:eastAsia="zh-CN" w:bidi="ar-SA"/>
        </w:rPr>
      </w:pPr>
      <w:r>
        <w:rPr>
          <w:rFonts w:hint="eastAsia" w:ascii="宋体" w:hAnsi="宋体" w:eastAsia="宋体" w:cs="宋体"/>
          <w:bCs/>
          <w:color w:val="003366"/>
          <w:kern w:val="2"/>
          <w:szCs w:val="24"/>
          <w:lang w:val="en-US" w:eastAsia="zh-CN" w:bidi="ar-SA"/>
        </w:rPr>
        <w:fldChar w:fldCharType="begin"/>
      </w:r>
      <w:r>
        <w:rPr>
          <w:rFonts w:hint="eastAsia" w:ascii="宋体" w:hAnsi="宋体" w:eastAsia="宋体" w:cs="宋体"/>
          <w:bCs/>
          <w:color w:val="003366"/>
          <w:kern w:val="2"/>
          <w:szCs w:val="24"/>
          <w:lang w:val="en-US" w:eastAsia="zh-CN" w:bidi="ar-SA"/>
        </w:rPr>
        <w:instrText xml:space="preserve"> HYPERLINK \l _Toc20525 </w:instrText>
      </w:r>
      <w:r>
        <w:rPr>
          <w:rFonts w:hint="eastAsia" w:ascii="宋体" w:hAnsi="宋体" w:eastAsia="宋体" w:cs="宋体"/>
          <w:bCs/>
          <w:color w:val="003366"/>
          <w:kern w:val="2"/>
          <w:szCs w:val="24"/>
          <w:lang w:val="en-US" w:eastAsia="zh-CN" w:bidi="ar-SA"/>
        </w:rPr>
        <w:fldChar w:fldCharType="separate"/>
      </w:r>
      <w:r>
        <w:rPr>
          <w:rFonts w:hint="eastAsia" w:ascii="宋体" w:hAnsi="宋体" w:eastAsia="宋体" w:cs="宋体"/>
          <w:bCs/>
          <w:color w:val="003366"/>
          <w:kern w:val="2"/>
          <w:szCs w:val="32"/>
          <w:lang w:val="en-US" w:eastAsia="zh-CN" w:bidi="ar-SA"/>
        </w:rPr>
        <w:t>十、项目商业计划书编制说明</w:t>
      </w:r>
      <w:r>
        <w:rPr>
          <w:color w:val="003366"/>
          <w:kern w:val="2"/>
          <w:lang w:val="en-US" w:eastAsia="zh-CN" w:bidi="ar-SA"/>
        </w:rPr>
        <w:tab/>
      </w:r>
      <w:r>
        <w:rPr>
          <w:color w:val="003366"/>
          <w:kern w:val="2"/>
          <w:lang w:val="en-US" w:eastAsia="zh-CN" w:bidi="ar-SA"/>
        </w:rPr>
        <w:fldChar w:fldCharType="begin"/>
      </w:r>
      <w:r>
        <w:rPr>
          <w:color w:val="003366"/>
          <w:kern w:val="2"/>
          <w:lang w:val="en-US" w:eastAsia="zh-CN" w:bidi="ar-SA"/>
        </w:rPr>
        <w:instrText xml:space="preserve"> PAGEREF _Toc20525 </w:instrText>
      </w:r>
      <w:r>
        <w:rPr>
          <w:color w:val="003366"/>
          <w:kern w:val="2"/>
          <w:lang w:val="en-US" w:eastAsia="zh-CN" w:bidi="ar-SA"/>
        </w:rPr>
        <w:fldChar w:fldCharType="separate"/>
      </w:r>
      <w:r>
        <w:rPr>
          <w:color w:val="003366"/>
          <w:kern w:val="2"/>
          <w:lang w:val="en-US" w:eastAsia="zh-CN" w:bidi="ar-SA"/>
        </w:rPr>
        <w:t>111</w:t>
      </w:r>
      <w:r>
        <w:rPr>
          <w:color w:val="003366"/>
          <w:kern w:val="2"/>
          <w:lang w:val="en-US" w:eastAsia="zh-CN" w:bidi="ar-SA"/>
        </w:rPr>
        <w:fldChar w:fldCharType="end"/>
      </w:r>
      <w:r>
        <w:rPr>
          <w:rFonts w:hint="eastAsia" w:ascii="宋体" w:hAnsi="宋体" w:eastAsia="宋体" w:cs="宋体"/>
          <w:bCs/>
          <w:color w:val="003366"/>
          <w:kern w:val="2"/>
          <w:szCs w:val="24"/>
          <w:lang w:val="en-US" w:eastAsia="zh-CN" w:bidi="ar-SA"/>
        </w:rPr>
        <w:fldChar w:fldCharType="end"/>
      </w:r>
    </w:p>
    <w:p>
      <w:pPr>
        <w:spacing w:beforeLines="0" w:afterLines="0" w:line="360" w:lineRule="auto"/>
        <w:outlineLvl w:val="9"/>
        <w:rPr>
          <w:rFonts w:hint="eastAsia" w:ascii="宋体" w:hAnsi="宋体" w:cs="宋体"/>
          <w:bCs/>
          <w:color w:val="000000"/>
          <w:sz w:val="24"/>
          <w:szCs w:val="24"/>
        </w:rPr>
      </w:pPr>
      <w:r>
        <w:rPr>
          <w:rFonts w:hint="eastAsia" w:ascii="宋体" w:hAnsi="宋体" w:eastAsia="宋体" w:cs="宋体"/>
          <w:bCs/>
          <w:color w:val="003366"/>
          <w:kern w:val="2"/>
          <w:szCs w:val="24"/>
          <w:lang w:val="en-US" w:eastAsia="zh-CN" w:bidi="ar-SA"/>
        </w:rPr>
        <w:fldChar w:fldCharType="end"/>
      </w:r>
      <w:bookmarkStart w:id="1" w:name="_Toc2305"/>
    </w:p>
    <w:p>
      <w:pPr>
        <w:spacing w:line="360" w:lineRule="auto"/>
        <w:outlineLvl w:val="0"/>
        <w:rPr>
          <w:rFonts w:hint="eastAsia" w:ascii="宋体" w:hAnsi="宋体" w:cs="宋体"/>
          <w:color w:val="FF0000"/>
        </w:rPr>
      </w:pPr>
      <w:r>
        <w:rPr>
          <w:rFonts w:hint="eastAsia" w:ascii="宋体" w:hAnsi="宋体" w:cs="宋体"/>
          <w:bCs/>
          <w:color w:val="333399"/>
          <w:sz w:val="24"/>
          <w:szCs w:val="24"/>
        </w:rPr>
        <w:br w:type="page"/>
      </w:r>
      <w:bookmarkStart w:id="2" w:name="_Toc21499"/>
      <w:bookmarkStart w:id="3" w:name="_Toc5194"/>
      <w:bookmarkStart w:id="4" w:name="_Toc1730"/>
      <w:bookmarkStart w:id="5" w:name="_Toc18200"/>
      <w:bookmarkStart w:id="6" w:name="_Toc19583"/>
      <w:bookmarkStart w:id="7" w:name="_Toc1555"/>
      <w:r>
        <w:rPr>
          <w:rFonts w:hint="eastAsia" w:ascii="宋体" w:hAnsi="宋体" w:cs="宋体"/>
          <w:b/>
          <w:bCs/>
          <w:color w:val="FF0000"/>
          <w:sz w:val="32"/>
          <w:szCs w:val="32"/>
        </w:rPr>
        <w:t>一、项目概况</w:t>
      </w:r>
      <w:bookmarkEnd w:id="1"/>
      <w:bookmarkEnd w:id="2"/>
      <w:bookmarkEnd w:id="3"/>
      <w:bookmarkEnd w:id="4"/>
      <w:bookmarkEnd w:id="5"/>
      <w:bookmarkEnd w:id="6"/>
      <w:bookmarkEnd w:id="7"/>
    </w:p>
    <w:p>
      <w:pPr>
        <w:pStyle w:val="20"/>
        <w:shd w:val="clear" w:color="auto" w:fill="FFFFFF"/>
        <w:spacing w:before="0" w:beforeAutospacing="0" w:after="0" w:afterAutospacing="0" w:line="360" w:lineRule="auto"/>
        <w:ind w:firstLine="602" w:firstLineChars="200"/>
        <w:outlineLvl w:val="1"/>
        <w:rPr>
          <w:rFonts w:cs="宋体"/>
          <w:b/>
          <w:bCs/>
          <w:color w:val="FF0000"/>
          <w:sz w:val="30"/>
          <w:szCs w:val="30"/>
        </w:rPr>
      </w:pPr>
      <w:bookmarkStart w:id="8" w:name="_Toc17996"/>
      <w:bookmarkStart w:id="9" w:name="_Toc3899"/>
      <w:bookmarkStart w:id="10" w:name="_Toc26874"/>
      <w:bookmarkStart w:id="11" w:name="_Toc8968"/>
      <w:bookmarkStart w:id="12" w:name="_Toc686"/>
      <w:bookmarkStart w:id="13" w:name="_Toc29787"/>
      <w:bookmarkStart w:id="14" w:name="_Toc22198"/>
      <w:bookmarkStart w:id="15" w:name="_Toc14467"/>
      <w:r>
        <w:rPr>
          <w:rFonts w:cs="宋体"/>
          <w:b/>
          <w:bCs/>
          <w:color w:val="FF0000"/>
          <w:sz w:val="30"/>
          <w:szCs w:val="30"/>
        </w:rPr>
        <w:t>1-1 项目简介</w:t>
      </w:r>
      <w:bookmarkEnd w:id="8"/>
      <w:bookmarkEnd w:id="9"/>
      <w:bookmarkEnd w:id="10"/>
      <w:bookmarkEnd w:id="11"/>
      <w:bookmarkEnd w:id="12"/>
      <w:bookmarkEnd w:id="13"/>
      <w:bookmarkEnd w:id="14"/>
      <w:bookmarkEnd w:id="15"/>
    </w:p>
    <w:p>
      <w:pPr>
        <w:pStyle w:val="20"/>
        <w:shd w:val="clear" w:color="auto" w:fill="FFFFFF"/>
        <w:spacing w:before="0" w:beforeAutospacing="0" w:after="0" w:afterAutospacing="0" w:line="360" w:lineRule="auto"/>
        <w:ind w:firstLine="562" w:firstLineChars="200"/>
        <w:rPr>
          <w:rFonts w:cs="宋体"/>
          <w:sz w:val="28"/>
          <w:szCs w:val="28"/>
          <w:shd w:val="clear" w:color="auto" w:fill="FFFFFF"/>
        </w:rPr>
      </w:pPr>
      <w:r>
        <w:rPr>
          <w:rFonts w:hint="eastAsia" w:cs="宋体"/>
          <w:b/>
          <w:bCs/>
          <w:color w:val="FF0000"/>
          <w:sz w:val="28"/>
          <w:szCs w:val="28"/>
          <w:lang w:eastAsia="zh-CN"/>
        </w:rPr>
        <w:t>女娲——全理解问答式专家系统</w:t>
      </w:r>
      <w:r>
        <w:rPr>
          <w:rFonts w:cs="宋体"/>
          <w:sz w:val="28"/>
          <w:szCs w:val="28"/>
        </w:rPr>
        <w:t>（以下简称“</w:t>
      </w:r>
      <w:r>
        <w:rPr>
          <w:rFonts w:hint="eastAsia" w:cs="宋体"/>
          <w:sz w:val="28"/>
          <w:szCs w:val="28"/>
          <w:lang w:eastAsia="zh-CN"/>
        </w:rPr>
        <w:t>女娲专家系统</w:t>
      </w:r>
      <w:r>
        <w:rPr>
          <w:rFonts w:cs="宋体"/>
          <w:sz w:val="28"/>
          <w:szCs w:val="28"/>
        </w:rPr>
        <w:t>”），</w:t>
      </w:r>
      <w:r>
        <w:rPr>
          <w:rFonts w:cs="宋体"/>
          <w:sz w:val="28"/>
          <w:szCs w:val="28"/>
          <w:shd w:val="clear" w:color="auto" w:fill="FFFFFF"/>
        </w:rPr>
        <w:t>是面向未来的、先进的、全新一代人工智能技术</w:t>
      </w:r>
      <w:r>
        <w:rPr>
          <w:rFonts w:hint="eastAsia" w:cs="宋体"/>
          <w:sz w:val="28"/>
          <w:szCs w:val="28"/>
          <w:shd w:val="clear" w:color="auto" w:fill="FFFFFF"/>
          <w:lang w:eastAsia="zh-CN"/>
        </w:rPr>
        <w:t>的问答式</w:t>
      </w:r>
      <w:r>
        <w:rPr>
          <w:rFonts w:cs="宋体"/>
          <w:sz w:val="28"/>
          <w:szCs w:val="28"/>
          <w:shd w:val="clear" w:color="auto" w:fill="FFFFFF"/>
        </w:rPr>
        <w:t>解决方案。“</w:t>
      </w:r>
      <w:r>
        <w:rPr>
          <w:rFonts w:hint="eastAsia" w:cs="宋体"/>
          <w:sz w:val="28"/>
          <w:szCs w:val="28"/>
          <w:shd w:val="clear" w:color="auto" w:fill="FFFFFF"/>
          <w:lang w:eastAsia="zh-CN"/>
        </w:rPr>
        <w:t>女娲专家系统</w:t>
      </w:r>
      <w:r>
        <w:rPr>
          <w:rFonts w:cs="宋体"/>
          <w:sz w:val="28"/>
          <w:szCs w:val="28"/>
          <w:shd w:val="clear" w:color="auto" w:fill="FFFFFF"/>
        </w:rPr>
        <w:t>”由沈阳龙天科技有限公司倾力打造。在对知识的理解、学习及逻辑处理能力上，</w:t>
      </w:r>
      <w:r>
        <w:rPr>
          <w:rFonts w:hint="eastAsia" w:cs="宋体"/>
          <w:b/>
          <w:bCs/>
          <w:sz w:val="28"/>
          <w:szCs w:val="28"/>
          <w:shd w:val="clear" w:color="auto" w:fill="FFFFFF"/>
          <w:lang w:eastAsia="zh-CN"/>
        </w:rPr>
        <w:t>女娲专家系统</w:t>
      </w:r>
      <w:r>
        <w:rPr>
          <w:rFonts w:cs="宋体"/>
          <w:b/>
          <w:bCs/>
          <w:sz w:val="28"/>
          <w:szCs w:val="28"/>
          <w:em w:val="dot"/>
        </w:rPr>
        <w:t>是当今全世界范围内，最接近于“奇点”的人工智能项目</w:t>
      </w:r>
      <w:r>
        <w:rPr>
          <w:rFonts w:cs="宋体"/>
          <w:sz w:val="28"/>
          <w:szCs w:val="28"/>
        </w:rPr>
        <w:t>。</w:t>
      </w:r>
    </w:p>
    <w:p>
      <w:pPr>
        <w:pStyle w:val="20"/>
        <w:shd w:val="clear" w:color="auto" w:fill="FFFFFF"/>
        <w:spacing w:before="0" w:beforeAutospacing="0" w:after="0" w:afterAutospacing="0" w:line="360" w:lineRule="auto"/>
        <w:ind w:firstLine="560" w:firstLineChars="200"/>
        <w:rPr>
          <w:rFonts w:cs="宋体"/>
          <w:sz w:val="28"/>
          <w:szCs w:val="28"/>
          <w:shd w:val="clear" w:color="auto" w:fill="FFFFFF"/>
        </w:rPr>
      </w:pPr>
      <w:r>
        <w:rPr>
          <w:rFonts w:cs="宋体"/>
          <w:sz w:val="28"/>
          <w:szCs w:val="28"/>
          <w:shd w:val="clear" w:color="auto" w:fill="FFFFFF"/>
        </w:rPr>
        <w:t>人工智能（AI，Artificial Intelligence）被誉为21世纪三大尖端技术之一。目前，谷歌、Facebook、微软、IBM、百度等国内外巨头投入大量资金</w:t>
      </w:r>
      <w:r>
        <w:rPr>
          <w:rFonts w:cs="宋体"/>
          <w:color w:val="000000"/>
          <w:sz w:val="28"/>
          <w:szCs w:val="28"/>
          <w:shd w:val="clear" w:color="auto" w:fill="FFFFFF"/>
        </w:rPr>
        <w:t>，</w:t>
      </w:r>
      <w:r>
        <w:rPr>
          <w:rFonts w:cs="宋体"/>
          <w:sz w:val="28"/>
          <w:szCs w:val="28"/>
          <w:shd w:val="clear" w:color="auto" w:fill="FFFFFF"/>
        </w:rPr>
        <w:t>正积极研究，</w:t>
      </w:r>
      <w:r>
        <w:rPr>
          <w:rFonts w:cs="宋体"/>
          <w:color w:val="000000"/>
          <w:sz w:val="28"/>
          <w:szCs w:val="28"/>
          <w:shd w:val="clear" w:color="auto" w:fill="FFFFFF"/>
        </w:rPr>
        <w:t>期望在该领域获得重大突破</w:t>
      </w:r>
      <w:r>
        <w:rPr>
          <w:rFonts w:cs="宋体"/>
          <w:sz w:val="28"/>
          <w:szCs w:val="28"/>
          <w:shd w:val="clear" w:color="auto" w:fill="FFFFFF"/>
        </w:rPr>
        <w:t>。</w:t>
      </w:r>
    </w:p>
    <w:p>
      <w:pPr>
        <w:pStyle w:val="20"/>
        <w:shd w:val="clear" w:color="auto" w:fill="FFFFFF"/>
        <w:spacing w:before="0" w:beforeAutospacing="0" w:after="0" w:afterAutospacing="0" w:line="360" w:lineRule="auto"/>
        <w:ind w:firstLine="560" w:firstLineChars="200"/>
        <w:rPr>
          <w:rFonts w:cs="宋体"/>
          <w:sz w:val="28"/>
          <w:szCs w:val="28"/>
          <w:shd w:val="clear" w:color="auto" w:fill="FFFFFF"/>
        </w:rPr>
      </w:pPr>
      <w:r>
        <w:rPr>
          <w:rFonts w:cs="宋体"/>
          <w:sz w:val="28"/>
          <w:szCs w:val="28"/>
        </w:rPr>
        <w:t>由于人工智能涉及诸多学科，虽然近期深度学习（DL，Deep Learning）算法在模式识别领域有所发展，但从总体来看，在基础理论方面迟迟未能有所突破。因此</w:t>
      </w:r>
      <w:r>
        <w:rPr>
          <w:rFonts w:cs="宋体"/>
          <w:sz w:val="28"/>
          <w:szCs w:val="28"/>
          <w:shd w:val="clear" w:color="auto" w:fill="FFFFFF"/>
        </w:rPr>
        <w:t>，人工智能也就成为人类在对自然界发起的挑战中，遇到的最大技术难题，没有之一。</w:t>
      </w:r>
    </w:p>
    <w:p>
      <w:pPr>
        <w:pStyle w:val="20"/>
        <w:shd w:val="clear" w:color="auto" w:fill="FFFFFF"/>
        <w:spacing w:before="0" w:beforeAutospacing="0" w:after="0" w:afterAutospacing="0" w:line="360" w:lineRule="auto"/>
        <w:ind w:firstLine="560" w:firstLineChars="200"/>
        <w:rPr>
          <w:rFonts w:cs="宋体"/>
          <w:sz w:val="28"/>
          <w:szCs w:val="28"/>
          <w:shd w:val="clear" w:color="auto" w:fill="FFFFFF"/>
        </w:rPr>
      </w:pPr>
      <w:r>
        <w:rPr>
          <w:rFonts w:cs="宋体"/>
          <w:sz w:val="28"/>
          <w:szCs w:val="28"/>
          <w:shd w:val="clear" w:color="auto" w:fill="FFFFFF"/>
        </w:rPr>
        <w:t>可以说，在人工智能的舞台上，我们都站在同一个起跑线上，谁能最先掌握突破瓶颈的先进技术和创新模式，谁就将成为站在世界尖端技术之上的赢家！</w:t>
      </w:r>
    </w:p>
    <w:p>
      <w:pPr>
        <w:pStyle w:val="20"/>
        <w:shd w:val="clear" w:color="auto" w:fill="FFFFFF"/>
        <w:spacing w:beforeAutospacing="0" w:afterAutospacing="0" w:line="360" w:lineRule="auto"/>
        <w:ind w:firstLine="560" w:firstLineChars="200"/>
        <w:rPr>
          <w:rFonts w:cs="宋体"/>
          <w:sz w:val="28"/>
          <w:szCs w:val="28"/>
        </w:rPr>
      </w:pPr>
      <w:r>
        <w:rPr>
          <w:rFonts w:cs="宋体"/>
          <w:sz w:val="28"/>
          <w:szCs w:val="28"/>
          <w:shd w:val="clear" w:color="auto" w:fill="FFFFFF"/>
        </w:rPr>
        <w:t>经过近8年的探索，</w:t>
      </w:r>
      <w:r>
        <w:rPr>
          <w:rFonts w:cs="宋体"/>
          <w:sz w:val="28"/>
          <w:szCs w:val="28"/>
        </w:rPr>
        <w:t>龙天科技（</w:t>
      </w:r>
      <w:r>
        <w:rPr>
          <w:rFonts w:cs="宋体"/>
          <w:sz w:val="28"/>
          <w:szCs w:val="28"/>
        </w:rPr>
        <w:fldChar w:fldCharType="begin"/>
      </w:r>
      <w:r>
        <w:rPr>
          <w:rFonts w:cs="宋体"/>
          <w:sz w:val="28"/>
          <w:szCs w:val="28"/>
        </w:rPr>
        <w:instrText xml:space="preserve"> HYPERLINK "http://www.loongtian.com" </w:instrText>
      </w:r>
      <w:r>
        <w:rPr>
          <w:rFonts w:cs="宋体"/>
          <w:sz w:val="28"/>
          <w:szCs w:val="28"/>
        </w:rPr>
        <w:fldChar w:fldCharType="separate"/>
      </w:r>
      <w:r>
        <w:rPr>
          <w:rStyle w:val="26"/>
          <w:rFonts w:cs="宋体"/>
          <w:sz w:val="28"/>
          <w:szCs w:val="28"/>
        </w:rPr>
        <w:t>www.loongtian.com</w:t>
      </w:r>
      <w:r>
        <w:rPr>
          <w:rFonts w:cs="宋体"/>
          <w:sz w:val="28"/>
          <w:szCs w:val="28"/>
        </w:rPr>
        <w:fldChar w:fldCharType="end"/>
      </w:r>
      <w:r>
        <w:rPr>
          <w:rFonts w:cs="宋体"/>
          <w:sz w:val="28"/>
          <w:szCs w:val="28"/>
        </w:rPr>
        <w:t>）的创始人及其技术团队对人工智能涉及的技术进行了全面细致的研究，创造性地提出“基于认知关系的可拓形式化表征知识体系”、“跨领域现象逻辑表示及计算分析模型”、“基于二相（多相）纠缠状态的对象转化表示及计算模型”、“基于评判的自适应共振阈值网络”等理论，取得了多项实质性突破，并以此为基石，致力于构建人类历史上第一个全理解式人工智能系统。</w:t>
      </w:r>
    </w:p>
    <w:p>
      <w:pPr>
        <w:spacing w:line="360" w:lineRule="auto"/>
        <w:rPr>
          <w:rFonts w:hint="eastAsia" w:ascii="宋体" w:hAnsi="宋体" w:cs="宋体"/>
          <w:sz w:val="28"/>
          <w:szCs w:val="28"/>
        </w:rPr>
      </w:pPr>
      <w:r>
        <w:rPr>
          <w:rFonts w:hint="eastAsia" w:ascii="宋体" w:hAnsi="宋体" w:cs="宋体"/>
          <w:sz w:val="28"/>
          <w:szCs w:val="28"/>
        </w:rPr>
        <w:t xml:space="preserve">    鉴于该项目在人工智能领域有着开创性的意义，因此我们以中国神话中“抟土造人”的女娲来为该项目命名。</w:t>
      </w:r>
    </w:p>
    <w:p>
      <w:pPr>
        <w:rPr>
          <w:rFonts w:hint="eastAsia" w:ascii="宋体" w:hAnsi="宋体" w:cs="宋体"/>
          <w:sz w:val="28"/>
          <w:szCs w:val="28"/>
        </w:rPr>
      </w:pPr>
      <w:r>
        <w:rPr>
          <w:rFonts w:hint="eastAsia" w:ascii="宋体" w:hAnsi="宋体" w:cs="宋体"/>
          <w:sz w:val="28"/>
          <w:szCs w:val="28"/>
        </w:rPr>
        <w:t xml:space="preserve">    目前，龙天科技已初步研发出第一代全理解问答式</w:t>
      </w:r>
      <w:r>
        <w:rPr>
          <w:rFonts w:hint="eastAsia" w:ascii="宋体" w:hAnsi="宋体" w:cs="宋体"/>
          <w:sz w:val="28"/>
          <w:szCs w:val="28"/>
          <w:lang w:eastAsia="zh-CN"/>
        </w:rPr>
        <w:t>专家</w:t>
      </w:r>
      <w:r>
        <w:rPr>
          <w:rFonts w:hint="eastAsia" w:ascii="宋体" w:hAnsi="宋体" w:cs="宋体"/>
          <w:sz w:val="28"/>
          <w:szCs w:val="28"/>
        </w:rPr>
        <w:t>系统——“女娲全理解式智能问答交互系统”，能够以人类对世界的建模、理解的方式</w:t>
      </w:r>
      <w:r>
        <w:rPr>
          <w:rFonts w:hint="eastAsia" w:ascii="宋体" w:hAnsi="宋体" w:cs="宋体"/>
          <w:sz w:val="28"/>
          <w:szCs w:val="28"/>
          <w:lang w:eastAsia="zh-CN"/>
        </w:rPr>
        <w:t>，</w:t>
      </w:r>
      <w:r>
        <w:rPr>
          <w:rFonts w:hint="eastAsia" w:ascii="宋体" w:hAnsi="宋体" w:cs="宋体"/>
          <w:sz w:val="28"/>
          <w:szCs w:val="28"/>
        </w:rPr>
        <w:t>对所输入的对象表示、概念提取、逻辑运算进行分析和处理，并以人类语言对处理结果进行输出。</w:t>
      </w:r>
    </w:p>
    <w:p>
      <w:pPr>
        <w:ind w:firstLine="560" w:firstLineChars="200"/>
        <w:rPr>
          <w:rFonts w:hint="eastAsia" w:ascii="宋体" w:hAnsi="宋体" w:cs="宋体"/>
          <w:sz w:val="28"/>
          <w:szCs w:val="28"/>
        </w:rPr>
      </w:pPr>
      <w:r>
        <w:rPr>
          <w:rFonts w:hint="eastAsia" w:ascii="宋体" w:hAnsi="宋体" w:cs="宋体"/>
          <w:sz w:val="28"/>
          <w:szCs w:val="28"/>
        </w:rPr>
        <w:t>在此基础上，我们将打造新一代全理解</w:t>
      </w:r>
      <w:r>
        <w:rPr>
          <w:rFonts w:hint="eastAsia" w:ascii="宋体" w:hAnsi="宋体" w:cs="宋体"/>
          <w:sz w:val="28"/>
          <w:szCs w:val="28"/>
          <w:lang w:eastAsia="zh-CN"/>
        </w:rPr>
        <w:t>问答</w:t>
      </w:r>
      <w:r>
        <w:rPr>
          <w:rFonts w:hint="eastAsia" w:ascii="宋体" w:hAnsi="宋体" w:cs="宋体"/>
          <w:sz w:val="28"/>
          <w:szCs w:val="28"/>
        </w:rPr>
        <w:t>式</w:t>
      </w:r>
      <w:r>
        <w:rPr>
          <w:rFonts w:hint="eastAsia" w:ascii="宋体" w:hAnsi="宋体" w:cs="宋体"/>
          <w:sz w:val="28"/>
          <w:szCs w:val="28"/>
          <w:lang w:eastAsia="zh-CN"/>
        </w:rPr>
        <w:t>智能专家系统</w:t>
      </w:r>
      <w:r>
        <w:rPr>
          <w:rFonts w:hint="eastAsia" w:ascii="宋体" w:hAnsi="宋体" w:cs="宋体"/>
          <w:sz w:val="28"/>
          <w:szCs w:val="28"/>
        </w:rPr>
        <w:t>——</w:t>
      </w:r>
      <w:r>
        <w:rPr>
          <w:rFonts w:hint="eastAsia" w:ascii="宋体" w:hAnsi="宋体" w:cs="宋体"/>
          <w:sz w:val="28"/>
          <w:szCs w:val="28"/>
          <w:shd w:val="clear" w:color="auto" w:fill="FFFFFF"/>
        </w:rPr>
        <w:t>“女娲</w:t>
      </w:r>
      <w:r>
        <w:rPr>
          <w:rFonts w:hint="eastAsia" w:ascii="宋体" w:hAnsi="宋体" w:cs="宋体"/>
          <w:sz w:val="28"/>
          <w:szCs w:val="28"/>
          <w:shd w:val="clear" w:color="auto" w:fill="FFFFFF"/>
          <w:lang w:eastAsia="zh-CN"/>
        </w:rPr>
        <w:t>专家系统</w:t>
      </w:r>
      <w:r>
        <w:rPr>
          <w:rFonts w:hint="eastAsia" w:ascii="宋体" w:hAnsi="宋体" w:cs="宋体"/>
          <w:sz w:val="28"/>
          <w:szCs w:val="28"/>
          <w:shd w:val="clear" w:color="auto" w:fill="FFFFFF"/>
        </w:rPr>
        <w:t>”</w:t>
      </w:r>
      <w:r>
        <w:rPr>
          <w:rFonts w:hint="eastAsia" w:ascii="宋体" w:hAnsi="宋体" w:cs="宋体"/>
          <w:sz w:val="28"/>
          <w:szCs w:val="28"/>
        </w:rPr>
        <w:t>，首次</w:t>
      </w:r>
      <w:r>
        <w:rPr>
          <w:rFonts w:hint="eastAsia" w:ascii="宋体" w:hAnsi="宋体" w:cs="宋体"/>
          <w:sz w:val="28"/>
          <w:szCs w:val="28"/>
          <w:lang w:eastAsia="zh-CN"/>
        </w:rPr>
        <w:t>脱离传统意义上的专家系统</w:t>
      </w:r>
      <w:r>
        <w:rPr>
          <w:rFonts w:hint="eastAsia" w:ascii="宋体" w:hAnsi="宋体" w:cs="宋体"/>
          <w:sz w:val="28"/>
          <w:szCs w:val="28"/>
        </w:rPr>
        <w:t>。这将成为</w:t>
      </w:r>
      <w:r>
        <w:rPr>
          <w:rFonts w:hint="eastAsia" w:ascii="宋体" w:hAnsi="宋体" w:cs="宋体"/>
          <w:b/>
          <w:bCs/>
          <w:sz w:val="28"/>
          <w:szCs w:val="28"/>
          <w:em w:val="dot"/>
        </w:rPr>
        <w:t>人类历史上第一个真正意义上的人工智能</w:t>
      </w:r>
      <w:r>
        <w:rPr>
          <w:rFonts w:hint="eastAsia" w:ascii="宋体" w:hAnsi="宋体" w:cs="宋体"/>
          <w:b/>
          <w:bCs/>
          <w:sz w:val="28"/>
          <w:szCs w:val="28"/>
          <w:em w:val="dot"/>
          <w:lang w:eastAsia="zh-CN"/>
        </w:rPr>
        <w:t>专家系统</w:t>
      </w:r>
      <w:r>
        <w:rPr>
          <w:rFonts w:hint="eastAsia" w:ascii="宋体" w:hAnsi="宋体" w:cs="宋体"/>
          <w:sz w:val="28"/>
          <w:szCs w:val="28"/>
        </w:rPr>
        <w:t>。</w:t>
      </w:r>
    </w:p>
    <w:p>
      <w:pPr>
        <w:rPr>
          <w:rFonts w:hint="eastAsia" w:ascii="宋体" w:hAnsi="宋体" w:cs="宋体"/>
          <w:sz w:val="28"/>
          <w:szCs w:val="28"/>
        </w:rPr>
      </w:pPr>
      <w:r>
        <w:rPr>
          <w:rFonts w:hint="eastAsia" w:ascii="宋体" w:hAnsi="宋体" w:cs="宋体"/>
          <w:sz w:val="28"/>
          <w:szCs w:val="28"/>
        </w:rPr>
        <w:t xml:space="preserve">    如果说工业革命解放了人类的双手，那么，龙天科技倾力打造的</w:t>
      </w:r>
      <w:r>
        <w:rPr>
          <w:rFonts w:hint="eastAsia" w:ascii="宋体" w:hAnsi="宋体" w:cs="宋体"/>
          <w:sz w:val="28"/>
          <w:szCs w:val="28"/>
          <w:shd w:val="clear" w:color="auto" w:fill="FFFFFF"/>
        </w:rPr>
        <w:t>“女娲</w:t>
      </w:r>
      <w:r>
        <w:rPr>
          <w:rFonts w:hint="eastAsia" w:ascii="宋体" w:hAnsi="宋体" w:cs="宋体"/>
          <w:sz w:val="28"/>
          <w:szCs w:val="28"/>
          <w:shd w:val="clear" w:color="auto" w:fill="FFFFFF"/>
          <w:lang w:eastAsia="zh-CN"/>
        </w:rPr>
        <w:t>专家系统</w:t>
      </w:r>
      <w:r>
        <w:rPr>
          <w:rFonts w:hint="eastAsia" w:ascii="宋体" w:hAnsi="宋体" w:cs="宋体"/>
          <w:sz w:val="28"/>
          <w:szCs w:val="28"/>
          <w:shd w:val="clear" w:color="auto" w:fill="FFFFFF"/>
        </w:rPr>
        <w:t>”</w:t>
      </w:r>
      <w:r>
        <w:rPr>
          <w:rFonts w:hint="eastAsia" w:ascii="宋体" w:hAnsi="宋体" w:cs="宋体"/>
          <w:sz w:val="28"/>
          <w:szCs w:val="28"/>
        </w:rPr>
        <w:t>项目将从根本上解放人类的大脑，并赋予机器以智慧，从而引发一场人类历史上规模空前的技术革命。</w:t>
      </w:r>
    </w:p>
    <w:p>
      <w:pPr>
        <w:rPr>
          <w:rFonts w:hint="eastAsia" w:ascii="宋体" w:hAnsi="宋体" w:cs="宋体"/>
          <w:sz w:val="28"/>
          <w:szCs w:val="28"/>
        </w:rPr>
      </w:pPr>
      <w:r>
        <w:rPr>
          <w:rFonts w:hint="eastAsia" w:ascii="宋体" w:hAnsi="宋体" w:cs="宋体"/>
          <w:sz w:val="28"/>
          <w:szCs w:val="28"/>
        </w:rPr>
        <w:t xml:space="preserve">    20世纪80年代，比尔·盖茨听到了个人电脑时代的脚步声，他的梦想是“创造一台让母亲能够使用的电脑”；而今天，人工智能时代的大潮正呼啸而至，本着“</w:t>
      </w:r>
      <w:r>
        <w:rPr>
          <w:rFonts w:hint="eastAsia" w:ascii="宋体" w:hAnsi="宋体" w:cs="宋体"/>
          <w:b/>
          <w:bCs/>
          <w:color w:val="2965FF"/>
          <w:sz w:val="28"/>
          <w:szCs w:val="28"/>
        </w:rPr>
        <w:t>梦想创造价值</w:t>
      </w:r>
      <w:r>
        <w:rPr>
          <w:rFonts w:hint="eastAsia" w:ascii="宋体" w:hAnsi="宋体" w:cs="宋体"/>
          <w:sz w:val="28"/>
          <w:szCs w:val="28"/>
        </w:rPr>
        <w:t>”这一理念，我们为龙天科技描绘出了宏伟的蓝图：</w:t>
      </w:r>
      <w:r>
        <w:rPr>
          <w:rFonts w:hint="eastAsia" w:ascii="宋体" w:hAnsi="宋体" w:cs="宋体"/>
          <w:b/>
          <w:bCs/>
          <w:color w:val="FF6600"/>
          <w:sz w:val="28"/>
          <w:szCs w:val="28"/>
        </w:rPr>
        <w:t>开启人工智能的大门，引领人类走进真正的智能时代！</w:t>
      </w:r>
      <w:r>
        <w:rPr>
          <w:rFonts w:hint="eastAsia" w:ascii="宋体" w:hAnsi="宋体" w:cs="宋体"/>
          <w:sz w:val="28"/>
          <w:szCs w:val="28"/>
        </w:rPr>
        <w:t>而大门的钥匙，已经掌握在我们手中。</w:t>
      </w:r>
    </w:p>
    <w:p>
      <w:pPr>
        <w:ind w:firstLine="560" w:firstLineChars="200"/>
        <w:rPr>
          <w:rFonts w:hint="eastAsia" w:ascii="宋体" w:hAnsi="宋体" w:cs="宋体"/>
          <w:sz w:val="28"/>
          <w:szCs w:val="28"/>
        </w:rPr>
      </w:pPr>
      <w:r>
        <w:rPr>
          <w:rFonts w:hint="eastAsia" w:ascii="宋体" w:hAnsi="宋体" w:cs="宋体"/>
          <w:sz w:val="28"/>
          <w:szCs w:val="28"/>
        </w:rPr>
        <w:t>和我们一起，您将使我们推开这扇大门的力量更加强大；和我们一起，您将加速人类进入智能时代的进程；和我们一起，您也必将成为这个时代的创造者，而不仅仅是见证者！我们期待您的加入！</w:t>
      </w:r>
    </w:p>
    <w:p>
      <w:pPr>
        <w:ind w:firstLine="560" w:firstLineChars="200"/>
        <w:rPr>
          <w:rFonts w:hint="eastAsia" w:ascii="宋体" w:hAnsi="宋体" w:cs="宋体"/>
          <w:sz w:val="28"/>
          <w:szCs w:val="28"/>
        </w:rPr>
      </w:pPr>
    </w:p>
    <w:p>
      <w:pPr>
        <w:ind w:firstLine="602" w:firstLineChars="200"/>
        <w:outlineLvl w:val="1"/>
        <w:rPr>
          <w:rFonts w:hint="eastAsia" w:ascii="宋体" w:hAnsi="宋体" w:cs="宋体"/>
          <w:b/>
          <w:bCs/>
          <w:color w:val="FF0000"/>
          <w:sz w:val="30"/>
          <w:szCs w:val="30"/>
        </w:rPr>
      </w:pPr>
      <w:bookmarkStart w:id="16" w:name="_Toc8285"/>
      <w:bookmarkStart w:id="17" w:name="_Toc30990"/>
      <w:bookmarkStart w:id="18" w:name="_Toc12764"/>
      <w:bookmarkStart w:id="19" w:name="_Toc21864"/>
      <w:bookmarkStart w:id="20" w:name="_Toc4499"/>
      <w:bookmarkStart w:id="21" w:name="_Toc20865"/>
      <w:bookmarkStart w:id="22" w:name="_Toc14574"/>
      <w:bookmarkStart w:id="23" w:name="_Toc10297"/>
      <w:r>
        <w:rPr>
          <w:rFonts w:hint="eastAsia" w:ascii="宋体" w:hAnsi="宋体" w:cs="宋体"/>
          <w:b/>
          <w:bCs/>
          <w:color w:val="FF0000"/>
          <w:sz w:val="30"/>
          <w:szCs w:val="30"/>
        </w:rPr>
        <w:t>1-2 项目的进行情况与发展目标</w:t>
      </w:r>
      <w:bookmarkEnd w:id="16"/>
      <w:bookmarkEnd w:id="17"/>
      <w:bookmarkEnd w:id="18"/>
      <w:bookmarkEnd w:id="19"/>
      <w:bookmarkEnd w:id="20"/>
      <w:bookmarkEnd w:id="21"/>
      <w:bookmarkEnd w:id="22"/>
      <w:bookmarkEnd w:id="23"/>
    </w:p>
    <w:p>
      <w:pPr>
        <w:ind w:firstLine="564"/>
        <w:rPr>
          <w:rFonts w:hint="eastAsia" w:ascii="宋体" w:hAnsi="宋体" w:cs="宋体"/>
          <w:sz w:val="28"/>
          <w:szCs w:val="28"/>
        </w:rPr>
      </w:pPr>
      <w:r>
        <w:rPr>
          <w:rFonts w:hint="eastAsia" w:ascii="宋体" w:hAnsi="宋体" w:cs="宋体"/>
          <w:b/>
          <w:bCs/>
          <w:color w:val="FF0000"/>
          <w:sz w:val="28"/>
          <w:szCs w:val="28"/>
        </w:rPr>
        <w:t>1-2-1 项目</w:t>
      </w:r>
      <w:r>
        <w:rPr>
          <w:rFonts w:hint="eastAsia" w:ascii="宋体" w:hAnsi="宋体" w:cs="宋体"/>
          <w:b/>
          <w:bCs/>
          <w:color w:val="FF0000"/>
          <w:sz w:val="28"/>
          <w:szCs w:val="28"/>
          <w:lang w:eastAsia="zh-CN"/>
        </w:rPr>
        <w:t>目前</w:t>
      </w:r>
      <w:r>
        <w:rPr>
          <w:rFonts w:hint="eastAsia" w:ascii="宋体" w:hAnsi="宋体" w:cs="宋体"/>
          <w:b/>
          <w:bCs/>
          <w:color w:val="FF0000"/>
          <w:sz w:val="28"/>
          <w:szCs w:val="28"/>
        </w:rPr>
        <w:t>进行</w:t>
      </w:r>
      <w:r>
        <w:rPr>
          <w:rFonts w:hint="eastAsia" w:ascii="宋体" w:hAnsi="宋体" w:cs="宋体"/>
          <w:b/>
          <w:bCs/>
          <w:color w:val="FF0000"/>
          <w:sz w:val="28"/>
          <w:szCs w:val="28"/>
          <w:lang w:eastAsia="zh-CN"/>
        </w:rPr>
        <w:t>情况</w:t>
      </w:r>
      <w:r>
        <w:rPr>
          <w:rFonts w:hint="eastAsia" w:ascii="宋体" w:hAnsi="宋体" w:cs="宋体"/>
          <w:sz w:val="28"/>
          <w:szCs w:val="28"/>
        </w:rPr>
        <w:t xml:space="preserve">  </w:t>
      </w:r>
    </w:p>
    <w:p>
      <w:pPr>
        <w:numPr>
          <w:ilvl w:val="0"/>
          <w:numId w:val="1"/>
        </w:numPr>
        <w:ind w:firstLine="564"/>
        <w:rPr>
          <w:rFonts w:hint="eastAsia" w:ascii="宋体" w:hAnsi="宋体" w:cs="宋体"/>
          <w:sz w:val="28"/>
          <w:szCs w:val="28"/>
          <w:lang w:eastAsia="zh-CN"/>
        </w:rPr>
      </w:pPr>
      <w:r>
        <w:rPr>
          <w:rFonts w:hint="eastAsia" w:ascii="宋体" w:hAnsi="宋体" w:cs="宋体"/>
          <w:sz w:val="28"/>
          <w:szCs w:val="28"/>
          <w:lang w:eastAsia="zh-CN"/>
        </w:rPr>
        <w:t>完成了精英级团队的组建工作。</w:t>
      </w:r>
    </w:p>
    <w:p>
      <w:pPr>
        <w:numPr>
          <w:ilvl w:val="0"/>
          <w:numId w:val="1"/>
        </w:numPr>
        <w:ind w:firstLine="564"/>
        <w:rPr>
          <w:rFonts w:hint="eastAsia" w:ascii="宋体" w:hAnsi="宋体" w:cs="宋体"/>
          <w:sz w:val="28"/>
          <w:szCs w:val="28"/>
          <w:lang w:eastAsia="zh-CN"/>
        </w:rPr>
      </w:pPr>
      <w:r>
        <w:rPr>
          <w:rFonts w:hint="eastAsia" w:ascii="宋体" w:hAnsi="宋体" w:cs="宋体"/>
          <w:sz w:val="28"/>
          <w:szCs w:val="28"/>
          <w:lang w:eastAsia="zh-CN"/>
        </w:rPr>
        <w:t>充分进行了项目核心原理的分析与论证。</w:t>
      </w:r>
    </w:p>
    <w:p>
      <w:pPr>
        <w:numPr>
          <w:ilvl w:val="0"/>
          <w:numId w:val="1"/>
        </w:numPr>
        <w:ind w:firstLine="564"/>
        <w:rPr>
          <w:rFonts w:hint="eastAsia" w:ascii="宋体" w:hAnsi="宋体" w:cs="宋体"/>
          <w:sz w:val="28"/>
          <w:szCs w:val="28"/>
          <w:lang w:eastAsia="zh-CN"/>
        </w:rPr>
      </w:pPr>
      <w:r>
        <w:rPr>
          <w:rFonts w:hint="eastAsia" w:ascii="宋体" w:hAnsi="宋体" w:cs="宋体"/>
          <w:sz w:val="28"/>
          <w:szCs w:val="28"/>
          <w:lang w:eastAsia="zh-CN"/>
        </w:rPr>
        <w:t>初步完成了软件架构的设计工作。</w:t>
      </w:r>
    </w:p>
    <w:p>
      <w:pPr>
        <w:numPr>
          <w:ilvl w:val="0"/>
          <w:numId w:val="1"/>
        </w:numPr>
        <w:ind w:firstLine="564"/>
        <w:rPr>
          <w:rFonts w:hint="eastAsia" w:ascii="宋体" w:hAnsi="宋体" w:cs="宋体"/>
          <w:sz w:val="28"/>
          <w:szCs w:val="28"/>
          <w:lang w:eastAsia="zh-CN"/>
        </w:rPr>
      </w:pPr>
      <w:r>
        <w:rPr>
          <w:rFonts w:hint="eastAsia" w:ascii="宋体" w:hAnsi="宋体" w:cs="宋体"/>
          <w:sz w:val="28"/>
          <w:szCs w:val="28"/>
          <w:lang w:eastAsia="zh-CN"/>
        </w:rPr>
        <w:t>完成了近</w:t>
      </w:r>
      <w:r>
        <w:rPr>
          <w:rFonts w:hint="eastAsia" w:ascii="宋体" w:hAnsi="宋体" w:cs="宋体"/>
          <w:sz w:val="28"/>
          <w:szCs w:val="28"/>
          <w:lang w:val="en-US" w:eastAsia="zh-CN"/>
        </w:rPr>
        <w:t>10万行代码的开发工作，实现了项目的初步功能。</w:t>
      </w:r>
    </w:p>
    <w:p>
      <w:pPr>
        <w:ind w:firstLine="564"/>
        <w:rPr>
          <w:rFonts w:hint="eastAsia" w:ascii="宋体" w:hAnsi="宋体" w:cs="宋体"/>
          <w:sz w:val="28"/>
          <w:szCs w:val="28"/>
        </w:rPr>
      </w:pPr>
      <w:r>
        <w:rPr>
          <w:rFonts w:hint="eastAsia" w:ascii="宋体" w:hAnsi="宋体" w:cs="宋体"/>
          <w:b/>
          <w:bCs/>
          <w:color w:val="FF0000"/>
          <w:sz w:val="28"/>
          <w:szCs w:val="28"/>
        </w:rPr>
        <w:t>1-2-2融资额度</w:t>
      </w:r>
      <w:r>
        <w:rPr>
          <w:rFonts w:hint="eastAsia" w:ascii="宋体" w:hAnsi="宋体" w:cs="宋体"/>
          <w:sz w:val="28"/>
          <w:szCs w:val="28"/>
        </w:rPr>
        <w:t xml:space="preserve">  我们正在寻求8000万美元的融资，以完成项目的</w:t>
      </w:r>
      <w:r>
        <w:rPr>
          <w:rFonts w:hint="eastAsia" w:ascii="宋体" w:hAnsi="宋体" w:cs="宋体"/>
          <w:sz w:val="28"/>
          <w:szCs w:val="28"/>
          <w:lang w:eastAsia="zh-CN"/>
        </w:rPr>
        <w:t>进一步</w:t>
      </w:r>
      <w:r>
        <w:rPr>
          <w:rFonts w:hint="eastAsia" w:ascii="宋体" w:hAnsi="宋体" w:cs="宋体"/>
          <w:sz w:val="28"/>
          <w:szCs w:val="28"/>
        </w:rPr>
        <w:t>研发和市场推广工作</w:t>
      </w:r>
      <w:r>
        <w:rPr>
          <w:rFonts w:hint="eastAsia" w:ascii="宋体" w:hAnsi="宋体" w:cs="宋体"/>
          <w:sz w:val="28"/>
          <w:szCs w:val="28"/>
          <w:lang w:eastAsia="zh-CN"/>
        </w:rPr>
        <w:t>。</w:t>
      </w:r>
      <w:r>
        <w:rPr>
          <w:rFonts w:hint="eastAsia" w:ascii="宋体" w:hAnsi="宋体" w:cs="宋体"/>
          <w:sz w:val="28"/>
          <w:szCs w:val="28"/>
        </w:rPr>
        <w:t>这笔资金将分为三期投入：首先，需要600万美元左右的初期投资，用以完成公司各部门，特别是技术研发部的扩建与运营、基础产品的开发与完善、市场营销的准备等工作。第二期和第三期投入分别为2400万美元及5000万美元，主要用于项目的商品化、升级开发及市场拓展等工作。如果投资能够超过8000万美元，多余资金可进行公司的并购（已有目标），实现规模化快速发展，发展速度将明显加快。</w:t>
      </w:r>
    </w:p>
    <w:p>
      <w:pPr>
        <w:ind w:firstLine="564"/>
        <w:rPr>
          <w:rFonts w:hint="eastAsia" w:ascii="宋体" w:hAnsi="宋体" w:cs="宋体"/>
          <w:sz w:val="28"/>
          <w:szCs w:val="28"/>
        </w:rPr>
      </w:pPr>
      <w:r>
        <w:rPr>
          <w:rFonts w:hint="eastAsia" w:ascii="宋体" w:hAnsi="宋体" w:cs="宋体"/>
          <w:b/>
          <w:bCs/>
          <w:color w:val="FF0000"/>
          <w:sz w:val="28"/>
          <w:szCs w:val="28"/>
        </w:rPr>
        <w:t xml:space="preserve">1-2-3效益预测 </w:t>
      </w:r>
      <w:r>
        <w:rPr>
          <w:rFonts w:hint="eastAsia" w:ascii="宋体" w:hAnsi="宋体" w:cs="宋体"/>
          <w:sz w:val="28"/>
          <w:szCs w:val="28"/>
        </w:rPr>
        <w:t xml:space="preserve"> </w:t>
      </w:r>
    </w:p>
    <w:p>
      <w:pPr>
        <w:ind w:firstLine="564"/>
        <w:rPr>
          <w:rFonts w:hint="eastAsia" w:ascii="宋体" w:hAnsi="宋体" w:cs="宋体"/>
          <w:sz w:val="28"/>
          <w:szCs w:val="28"/>
        </w:rPr>
      </w:pPr>
      <w:r>
        <w:rPr>
          <w:rFonts w:hint="eastAsia" w:ascii="宋体" w:hAnsi="宋体" w:cs="宋体"/>
          <w:sz w:val="28"/>
          <w:szCs w:val="28"/>
        </w:rPr>
        <w:t>该项目在第五年，可实现年销售收入16.9亿美元，年利润将在15.5亿美元</w:t>
      </w:r>
      <w:r>
        <w:rPr>
          <w:rFonts w:hint="eastAsia" w:ascii="宋体" w:hAnsi="宋体" w:cs="宋体"/>
          <w:sz w:val="28"/>
          <w:szCs w:val="28"/>
          <w:lang w:eastAsia="zh-CN"/>
        </w:rPr>
        <w:t>（初步测算）</w:t>
      </w:r>
      <w:r>
        <w:rPr>
          <w:rFonts w:hint="eastAsia" w:ascii="宋体" w:hAnsi="宋体" w:cs="宋体"/>
          <w:sz w:val="28"/>
          <w:szCs w:val="28"/>
        </w:rPr>
        <w:t>，由于本项目属于国家扶持类项目，因此税收上可以减免，新增税金将达1亿美元/年（第五年）。</w:t>
      </w:r>
    </w:p>
    <w:p>
      <w:pPr>
        <w:ind w:firstLine="564"/>
        <w:rPr>
          <w:rFonts w:hint="eastAsia" w:ascii="宋体" w:hAnsi="宋体" w:cs="宋体"/>
          <w:sz w:val="28"/>
          <w:szCs w:val="28"/>
        </w:rPr>
      </w:pPr>
    </w:p>
    <w:p>
      <w:pPr>
        <w:ind w:firstLine="564"/>
        <w:rPr>
          <w:rFonts w:hint="eastAsia" w:ascii="宋体" w:hAnsi="宋体" w:cs="宋体"/>
          <w:sz w:val="28"/>
          <w:szCs w:val="28"/>
        </w:rPr>
      </w:pPr>
      <w:r>
        <w:rPr>
          <w:rFonts w:hint="eastAsia" w:ascii="宋体" w:hAnsi="宋体" w:cs="宋体"/>
          <w:b/>
          <w:bCs/>
          <w:color w:val="FF0000"/>
          <w:sz w:val="28"/>
          <w:szCs w:val="28"/>
        </w:rPr>
        <w:t>1-2-4 资金用途</w:t>
      </w:r>
      <w:r>
        <w:rPr>
          <w:rFonts w:hint="eastAsia" w:ascii="宋体" w:hAnsi="宋体" w:cs="宋体"/>
          <w:color w:val="FF0000"/>
          <w:sz w:val="28"/>
          <w:szCs w:val="28"/>
        </w:rPr>
        <w:t xml:space="preserve"> </w:t>
      </w:r>
      <w:r>
        <w:rPr>
          <w:rFonts w:hint="eastAsia" w:ascii="宋体" w:hAnsi="宋体" w:cs="宋体"/>
          <w:sz w:val="28"/>
          <w:szCs w:val="28"/>
        </w:rPr>
        <w:t xml:space="preserve"> </w:t>
      </w:r>
    </w:p>
    <w:p>
      <w:pPr>
        <w:ind w:firstLine="564"/>
        <w:rPr>
          <w:rFonts w:hint="eastAsia" w:ascii="宋体" w:hAnsi="宋体" w:cs="宋体"/>
          <w:sz w:val="28"/>
          <w:szCs w:val="28"/>
        </w:rPr>
      </w:pPr>
      <w:r>
        <w:rPr>
          <w:rFonts w:hint="eastAsia" w:ascii="宋体" w:hAnsi="宋体" w:cs="宋体"/>
          <w:sz w:val="28"/>
          <w:szCs w:val="28"/>
        </w:rPr>
        <w:t>用于</w:t>
      </w:r>
      <w:r>
        <w:rPr>
          <w:rFonts w:hint="eastAsia" w:ascii="宋体" w:hAnsi="宋体" w:cs="宋体"/>
          <w:bCs/>
          <w:sz w:val="28"/>
          <w:szCs w:val="28"/>
        </w:rPr>
        <w:t>租赁（或购买）办公场所、人员开支及福利、硬件设备、市场开发等</w:t>
      </w:r>
      <w:r>
        <w:rPr>
          <w:rFonts w:hint="eastAsia" w:ascii="宋体" w:hAnsi="宋体" w:cs="宋体"/>
          <w:sz w:val="28"/>
          <w:szCs w:val="28"/>
        </w:rPr>
        <w:t>。</w:t>
      </w:r>
    </w:p>
    <w:p>
      <w:pPr>
        <w:ind w:firstLine="564"/>
        <w:rPr>
          <w:rFonts w:hint="eastAsia" w:ascii="宋体" w:hAnsi="宋体" w:cs="宋体"/>
          <w:sz w:val="28"/>
          <w:szCs w:val="28"/>
        </w:rPr>
      </w:pPr>
    </w:p>
    <w:p>
      <w:pPr>
        <w:ind w:firstLine="564"/>
        <w:rPr>
          <w:rFonts w:hint="eastAsia" w:ascii="宋体" w:hAnsi="宋体" w:cs="宋体"/>
          <w:b/>
          <w:bCs/>
          <w:color w:val="FF0000"/>
          <w:sz w:val="28"/>
          <w:szCs w:val="28"/>
        </w:rPr>
      </w:pPr>
      <w:r>
        <w:rPr>
          <w:rFonts w:hint="eastAsia" w:ascii="宋体" w:hAnsi="宋体" w:cs="宋体"/>
          <w:b/>
          <w:bCs/>
          <w:color w:val="FF0000"/>
          <w:sz w:val="28"/>
          <w:szCs w:val="28"/>
        </w:rPr>
        <w:t>1-2-5 发展目标</w:t>
      </w:r>
    </w:p>
    <w:p>
      <w:pPr>
        <w:spacing w:line="360" w:lineRule="auto"/>
        <w:ind w:firstLine="560" w:firstLineChars="200"/>
        <w:rPr>
          <w:rFonts w:hint="eastAsia" w:ascii="宋体" w:hAnsi="宋体" w:cs="宋体"/>
          <w:sz w:val="28"/>
          <w:szCs w:val="28"/>
        </w:rPr>
      </w:pPr>
      <w:r>
        <w:rPr>
          <w:rFonts w:hint="eastAsia" w:ascii="宋体" w:hAnsi="宋体" w:cs="宋体"/>
          <w:sz w:val="28"/>
          <w:szCs w:val="28"/>
        </w:rPr>
        <w:t>公司目前将市场定位于平台型智能计算服务市场，以“女娲全理解式智能技术”为核心，并将采取不断研发新产品、联合开发、使产品标准成为行业标准等方法来保持我们独特的定位。利用先进的技术与完善的人员管理体系，力求打造成</w:t>
      </w:r>
      <w:r>
        <w:rPr>
          <w:rFonts w:hint="eastAsia" w:ascii="宋体" w:hAnsi="宋体" w:cs="宋体"/>
          <w:sz w:val="28"/>
          <w:szCs w:val="28"/>
          <w:lang w:eastAsia="zh-CN"/>
        </w:rPr>
        <w:t>人工智能</w:t>
      </w:r>
      <w:r>
        <w:rPr>
          <w:rFonts w:hint="eastAsia" w:ascii="宋体" w:hAnsi="宋体" w:cs="宋体"/>
          <w:sz w:val="28"/>
          <w:szCs w:val="28"/>
        </w:rPr>
        <w:t>行业的标志性企业。</w:t>
      </w:r>
    </w:p>
    <w:p>
      <w:pPr>
        <w:spacing w:line="360" w:lineRule="auto"/>
        <w:ind w:firstLine="560" w:firstLineChars="200"/>
        <w:rPr>
          <w:rFonts w:hint="eastAsia" w:ascii="宋体" w:hAnsi="宋体" w:cs="宋体"/>
          <w:sz w:val="28"/>
          <w:szCs w:val="28"/>
        </w:rPr>
      </w:pPr>
      <w:r>
        <w:rPr>
          <w:rFonts w:hint="eastAsia" w:ascii="宋体" w:hAnsi="宋体" w:cs="宋体"/>
          <w:sz w:val="28"/>
          <w:szCs w:val="28"/>
        </w:rPr>
        <w:t>龙天科技在1-5年内将推出智能计算平台及自主应用产品，力争占有80%以上的人工智能市场。</w:t>
      </w:r>
    </w:p>
    <w:p>
      <w:pPr>
        <w:spacing w:line="360" w:lineRule="auto"/>
        <w:ind w:firstLine="560" w:firstLineChars="200"/>
        <w:rPr>
          <w:rFonts w:hint="eastAsia" w:ascii="宋体" w:hAnsi="宋体" w:cs="宋体"/>
          <w:b/>
          <w:bCs/>
          <w:sz w:val="28"/>
          <w:szCs w:val="28"/>
        </w:rPr>
      </w:pPr>
      <w:r>
        <w:rPr>
          <w:rFonts w:hint="eastAsia" w:ascii="宋体" w:hAnsi="宋体" w:cs="宋体"/>
          <w:sz w:val="28"/>
          <w:szCs w:val="28"/>
        </w:rPr>
        <w:t>公司计划5年内打造300人以上的精英团队，并进军国际市场，与国际企业建立战略合作关系，成为技术领先国际的知名企业。</w:t>
      </w:r>
    </w:p>
    <w:p>
      <w:pPr>
        <w:spacing w:line="360" w:lineRule="auto"/>
        <w:rPr>
          <w:rFonts w:hint="eastAsia" w:ascii="宋体" w:hAnsi="宋体" w:cs="宋体"/>
          <w:sz w:val="24"/>
          <w:szCs w:val="24"/>
        </w:rPr>
      </w:pPr>
      <w:r>
        <w:rPr>
          <w:rFonts w:hint="eastAsia" w:ascii="宋体" w:hAnsi="宋体" w:cs="宋体"/>
          <w:sz w:val="28"/>
          <w:szCs w:val="28"/>
        </w:rPr>
        <w:t xml:space="preserve">    公司拟在5-8年左右的时间，谋求在中国创业板或美国Nasdaq上市。</w:t>
      </w:r>
    </w:p>
    <w:p>
      <w:pPr>
        <w:ind w:firstLine="564"/>
        <w:rPr>
          <w:rFonts w:hint="eastAsia" w:ascii="宋体" w:hAnsi="宋体" w:cs="宋体"/>
          <w:b/>
          <w:bCs/>
          <w:sz w:val="28"/>
          <w:szCs w:val="28"/>
        </w:rPr>
      </w:pPr>
    </w:p>
    <w:p>
      <w:pPr>
        <w:ind w:firstLine="564"/>
        <w:rPr>
          <w:rFonts w:hint="eastAsia" w:ascii="宋体" w:hAnsi="宋体" w:cs="宋体"/>
          <w:b/>
          <w:bCs/>
          <w:sz w:val="28"/>
          <w:szCs w:val="28"/>
        </w:rPr>
      </w:pPr>
      <w:r>
        <w:rPr>
          <w:rFonts w:hint="eastAsia" w:ascii="宋体" w:hAnsi="宋体" w:cs="宋体"/>
          <w:b/>
          <w:bCs/>
          <w:sz w:val="28"/>
          <w:szCs w:val="28"/>
        </w:rPr>
        <w:t>本项目5年内的发展目标明细如下：</w:t>
      </w:r>
    </w:p>
    <w:p>
      <w:pPr>
        <w:ind w:firstLine="564"/>
        <w:rPr>
          <w:rFonts w:hint="eastAsia" w:ascii="宋体" w:hAnsi="宋体" w:cs="宋体"/>
          <w:sz w:val="28"/>
          <w:szCs w:val="28"/>
        </w:rPr>
      </w:pPr>
      <w:r>
        <w:rPr>
          <w:rFonts w:hint="eastAsia" w:ascii="宋体" w:hAnsi="宋体" w:cs="宋体"/>
          <w:sz w:val="28"/>
          <w:szCs w:val="28"/>
        </w:rPr>
        <w:t>客户数目目标：每年新增用户150-1000，从第五年开始，每年新增战略伙伴用户30户。</w:t>
      </w:r>
    </w:p>
    <w:p>
      <w:pPr>
        <w:ind w:firstLine="564"/>
        <w:rPr>
          <w:rFonts w:hint="eastAsia" w:ascii="宋体" w:hAnsi="宋体" w:cs="宋体"/>
          <w:sz w:val="28"/>
          <w:szCs w:val="28"/>
        </w:rPr>
      </w:pPr>
    </w:p>
    <w:p>
      <w:pPr>
        <w:ind w:firstLine="564"/>
        <w:rPr>
          <w:rFonts w:hint="eastAsia" w:ascii="宋体" w:hAnsi="宋体" w:cs="宋体"/>
          <w:sz w:val="28"/>
          <w:szCs w:val="28"/>
        </w:rPr>
      </w:pPr>
    </w:p>
    <w:p>
      <w:pPr>
        <w:rPr>
          <w:rFonts w:hint="eastAsia" w:ascii="宋体" w:hAnsi="宋体" w:cs="宋体"/>
          <w:sz w:val="28"/>
          <w:szCs w:val="28"/>
        </w:rPr>
      </w:pPr>
    </w:p>
    <w:p>
      <w:pPr>
        <w:ind w:firstLine="564"/>
        <w:rPr>
          <w:rFonts w:hint="eastAsia" w:ascii="宋体" w:hAnsi="宋体" w:cs="宋体"/>
          <w:b/>
          <w:bCs/>
          <w:sz w:val="28"/>
          <w:szCs w:val="28"/>
        </w:rPr>
      </w:pPr>
      <w:r>
        <w:rPr>
          <w:rFonts w:hint="eastAsia" w:ascii="宋体" w:hAnsi="宋体" w:cs="宋体"/>
          <w:b/>
          <w:bCs/>
          <w:sz w:val="28"/>
          <w:szCs w:val="28"/>
        </w:rPr>
        <w:t>项目未来五年的财务预测如下：</w:t>
      </w:r>
    </w:p>
    <w:p>
      <w:pPr>
        <w:spacing w:line="360" w:lineRule="auto"/>
        <w:ind w:right="33"/>
        <w:jc w:val="right"/>
        <w:rPr>
          <w:rFonts w:hint="eastAsia" w:ascii="宋体" w:hAnsi="宋体" w:cs="宋体"/>
          <w:b/>
          <w:iCs/>
          <w:sz w:val="28"/>
          <w:szCs w:val="28"/>
        </w:rPr>
      </w:pPr>
      <w:r>
        <w:rPr>
          <w:rFonts w:hint="eastAsia" w:ascii="宋体" w:hAnsi="宋体" w:cs="宋体"/>
          <w:b/>
          <w:iCs/>
          <w:sz w:val="28"/>
          <w:szCs w:val="28"/>
        </w:rPr>
        <w:t>单位：万美元</w:t>
      </w:r>
    </w:p>
    <w:tbl>
      <w:tblPr>
        <w:tblStyle w:val="21"/>
        <w:tblW w:w="9190" w:type="dxa"/>
        <w:tblInd w:w="93" w:type="dxa"/>
        <w:tblLayout w:type="fixed"/>
        <w:tblCellMar>
          <w:top w:w="0" w:type="dxa"/>
          <w:left w:w="108" w:type="dxa"/>
          <w:bottom w:w="0" w:type="dxa"/>
          <w:right w:w="108" w:type="dxa"/>
        </w:tblCellMar>
      </w:tblPr>
      <w:tblGrid>
        <w:gridCol w:w="2351"/>
        <w:gridCol w:w="1259"/>
        <w:gridCol w:w="1335"/>
        <w:gridCol w:w="1335"/>
        <w:gridCol w:w="1425"/>
        <w:gridCol w:w="1485"/>
      </w:tblGrid>
      <w:tr>
        <w:tblPrEx>
          <w:tblLayout w:type="fixed"/>
          <w:tblCellMar>
            <w:top w:w="0" w:type="dxa"/>
            <w:left w:w="108" w:type="dxa"/>
            <w:bottom w:w="0" w:type="dxa"/>
            <w:right w:w="108" w:type="dxa"/>
          </w:tblCellMar>
        </w:tblPrEx>
        <w:trPr>
          <w:trHeight w:val="285" w:hRule="atLeast"/>
        </w:trPr>
        <w:tc>
          <w:tcPr>
            <w:tcW w:w="2351" w:type="dxa"/>
            <w:tcBorders>
              <w:top w:val="single" w:color="FFFFFF" w:sz="8" w:space="0"/>
              <w:left w:val="single" w:color="FFFFFF" w:sz="8" w:space="0"/>
              <w:bottom w:val="single" w:color="FFFFFF" w:sz="4" w:space="0"/>
              <w:right w:val="single" w:color="FFFFFF" w:sz="8" w:space="0"/>
            </w:tcBorders>
            <w:shd w:val="clear" w:color="auto" w:fill="9BBB59"/>
            <w:noWrap w:val="0"/>
            <w:vAlign w:val="bottom"/>
          </w:tcPr>
          <w:p>
            <w:pPr>
              <w:widowControl/>
              <w:spacing w:line="360" w:lineRule="auto"/>
              <w:jc w:val="center"/>
              <w:rPr>
                <w:rFonts w:hint="eastAsia" w:ascii="宋体" w:hAnsi="宋体" w:cs="宋体"/>
                <w:color w:val="FFFFFF"/>
                <w:kern w:val="0"/>
                <w:sz w:val="28"/>
                <w:szCs w:val="28"/>
              </w:rPr>
            </w:pPr>
            <w:r>
              <w:rPr>
                <w:rFonts w:hint="eastAsia" w:ascii="宋体" w:hAnsi="宋体" w:cs="宋体"/>
                <w:color w:val="FFFFFF"/>
                <w:kern w:val="0"/>
                <w:sz w:val="28"/>
                <w:szCs w:val="28"/>
              </w:rPr>
              <w:t>　</w:t>
            </w:r>
          </w:p>
        </w:tc>
        <w:tc>
          <w:tcPr>
            <w:tcW w:w="1259" w:type="dxa"/>
            <w:tcBorders>
              <w:top w:val="single" w:color="FFFFFF" w:sz="8" w:space="0"/>
              <w:left w:val="single" w:color="FFFFFF" w:sz="8" w:space="0"/>
              <w:bottom w:val="single" w:color="FFFFFF" w:sz="4" w:space="0"/>
              <w:right w:val="single" w:color="FFFFFF" w:sz="8" w:space="0"/>
            </w:tcBorders>
            <w:shd w:val="clear" w:color="auto" w:fill="9BBB59"/>
            <w:noWrap w:val="0"/>
            <w:vAlign w:val="center"/>
          </w:tcPr>
          <w:p>
            <w:pPr>
              <w:widowControl/>
              <w:spacing w:line="360" w:lineRule="auto"/>
              <w:jc w:val="center"/>
              <w:rPr>
                <w:rFonts w:hint="eastAsia" w:ascii="宋体" w:hAnsi="宋体" w:cs="宋体"/>
                <w:b/>
                <w:bCs/>
                <w:color w:val="FFFFFF"/>
                <w:kern w:val="0"/>
                <w:sz w:val="28"/>
                <w:szCs w:val="28"/>
              </w:rPr>
            </w:pPr>
            <w:r>
              <w:rPr>
                <w:rFonts w:hint="eastAsia" w:ascii="宋体" w:hAnsi="宋体" w:cs="宋体"/>
                <w:b/>
                <w:bCs/>
                <w:color w:val="FFFFFF"/>
                <w:kern w:val="0"/>
                <w:sz w:val="28"/>
                <w:szCs w:val="28"/>
              </w:rPr>
              <w:t>第一年</w:t>
            </w:r>
          </w:p>
        </w:tc>
        <w:tc>
          <w:tcPr>
            <w:tcW w:w="1335" w:type="dxa"/>
            <w:tcBorders>
              <w:top w:val="single" w:color="FFFFFF" w:sz="8" w:space="0"/>
              <w:left w:val="single" w:color="FFFFFF" w:sz="8" w:space="0"/>
              <w:bottom w:val="single" w:color="FFFFFF" w:sz="4" w:space="0"/>
              <w:right w:val="single" w:color="FFFFFF" w:sz="8" w:space="0"/>
            </w:tcBorders>
            <w:shd w:val="clear" w:color="auto" w:fill="9BBB59"/>
            <w:noWrap w:val="0"/>
            <w:vAlign w:val="center"/>
          </w:tcPr>
          <w:p>
            <w:pPr>
              <w:widowControl/>
              <w:spacing w:line="360" w:lineRule="auto"/>
              <w:jc w:val="center"/>
              <w:rPr>
                <w:rFonts w:hint="eastAsia" w:ascii="宋体" w:hAnsi="宋体" w:cs="宋体"/>
                <w:b/>
                <w:bCs/>
                <w:color w:val="FFFFFF"/>
                <w:kern w:val="0"/>
                <w:sz w:val="28"/>
                <w:szCs w:val="28"/>
              </w:rPr>
            </w:pPr>
            <w:r>
              <w:rPr>
                <w:rFonts w:hint="eastAsia" w:ascii="宋体" w:hAnsi="宋体" w:cs="宋体"/>
                <w:b/>
                <w:bCs/>
                <w:color w:val="FFFFFF"/>
                <w:kern w:val="0"/>
                <w:sz w:val="28"/>
                <w:szCs w:val="28"/>
              </w:rPr>
              <w:t>第二年</w:t>
            </w:r>
          </w:p>
        </w:tc>
        <w:tc>
          <w:tcPr>
            <w:tcW w:w="1335" w:type="dxa"/>
            <w:tcBorders>
              <w:top w:val="single" w:color="FFFFFF" w:sz="8" w:space="0"/>
              <w:left w:val="single" w:color="FFFFFF" w:sz="8" w:space="0"/>
              <w:bottom w:val="single" w:color="FFFFFF" w:sz="4" w:space="0"/>
              <w:right w:val="single" w:color="FFFFFF" w:sz="8" w:space="0"/>
            </w:tcBorders>
            <w:shd w:val="clear" w:color="auto" w:fill="9BBB59"/>
            <w:noWrap w:val="0"/>
            <w:vAlign w:val="center"/>
          </w:tcPr>
          <w:p>
            <w:pPr>
              <w:widowControl/>
              <w:spacing w:line="360" w:lineRule="auto"/>
              <w:jc w:val="center"/>
              <w:rPr>
                <w:rFonts w:hint="eastAsia" w:ascii="宋体" w:hAnsi="宋体" w:cs="宋体"/>
                <w:b/>
                <w:bCs/>
                <w:color w:val="FFFFFF"/>
                <w:kern w:val="0"/>
                <w:sz w:val="28"/>
                <w:szCs w:val="28"/>
              </w:rPr>
            </w:pPr>
            <w:r>
              <w:rPr>
                <w:rFonts w:hint="eastAsia" w:ascii="宋体" w:hAnsi="宋体" w:cs="宋体"/>
                <w:b/>
                <w:bCs/>
                <w:color w:val="FFFFFF"/>
                <w:kern w:val="0"/>
                <w:sz w:val="28"/>
                <w:szCs w:val="28"/>
              </w:rPr>
              <w:t>第三年</w:t>
            </w:r>
          </w:p>
        </w:tc>
        <w:tc>
          <w:tcPr>
            <w:tcW w:w="1425" w:type="dxa"/>
            <w:tcBorders>
              <w:top w:val="single" w:color="FFFFFF" w:sz="8" w:space="0"/>
              <w:left w:val="single" w:color="FFFFFF" w:sz="8" w:space="0"/>
              <w:bottom w:val="single" w:color="FFFFFF" w:sz="4" w:space="0"/>
              <w:right w:val="single" w:color="FFFFFF" w:sz="8" w:space="0"/>
            </w:tcBorders>
            <w:shd w:val="clear" w:color="auto" w:fill="9BBB59"/>
            <w:noWrap w:val="0"/>
            <w:vAlign w:val="center"/>
          </w:tcPr>
          <w:p>
            <w:pPr>
              <w:widowControl/>
              <w:spacing w:line="360" w:lineRule="auto"/>
              <w:jc w:val="center"/>
              <w:rPr>
                <w:rFonts w:hint="eastAsia" w:ascii="宋体" w:hAnsi="宋体" w:cs="宋体"/>
                <w:b/>
                <w:bCs/>
                <w:color w:val="FFFFFF"/>
                <w:kern w:val="0"/>
                <w:sz w:val="28"/>
                <w:szCs w:val="28"/>
              </w:rPr>
            </w:pPr>
            <w:r>
              <w:rPr>
                <w:rFonts w:hint="eastAsia" w:ascii="宋体" w:hAnsi="宋体" w:cs="宋体"/>
                <w:b/>
                <w:bCs/>
                <w:color w:val="FFFFFF"/>
                <w:kern w:val="0"/>
                <w:sz w:val="28"/>
                <w:szCs w:val="28"/>
              </w:rPr>
              <w:t>第四年</w:t>
            </w:r>
          </w:p>
        </w:tc>
        <w:tc>
          <w:tcPr>
            <w:tcW w:w="1485" w:type="dxa"/>
            <w:tcBorders>
              <w:top w:val="single" w:color="FFFFFF" w:sz="8" w:space="0"/>
              <w:left w:val="single" w:color="FFFFFF" w:sz="8" w:space="0"/>
              <w:bottom w:val="single" w:color="FFFFFF" w:sz="4" w:space="0"/>
              <w:right w:val="single" w:color="FFFFFF" w:sz="8" w:space="0"/>
            </w:tcBorders>
            <w:shd w:val="clear" w:color="auto" w:fill="9BBB59"/>
            <w:noWrap w:val="0"/>
            <w:vAlign w:val="center"/>
          </w:tcPr>
          <w:p>
            <w:pPr>
              <w:widowControl/>
              <w:spacing w:line="360" w:lineRule="auto"/>
              <w:jc w:val="center"/>
              <w:rPr>
                <w:rFonts w:hint="eastAsia" w:ascii="宋体" w:hAnsi="宋体" w:cs="宋体"/>
                <w:b/>
                <w:bCs/>
                <w:color w:val="FFFFFF"/>
                <w:kern w:val="0"/>
                <w:sz w:val="28"/>
                <w:szCs w:val="28"/>
              </w:rPr>
            </w:pPr>
            <w:r>
              <w:rPr>
                <w:rFonts w:hint="eastAsia" w:ascii="宋体" w:hAnsi="宋体" w:cs="宋体"/>
                <w:b/>
                <w:bCs/>
                <w:color w:val="FFFFFF"/>
                <w:kern w:val="0"/>
                <w:sz w:val="28"/>
                <w:szCs w:val="28"/>
              </w:rPr>
              <w:t>第五年</w:t>
            </w:r>
          </w:p>
        </w:tc>
      </w:tr>
      <w:tr>
        <w:tblPrEx>
          <w:tblLayout w:type="fixed"/>
          <w:tblCellMar>
            <w:top w:w="0" w:type="dxa"/>
            <w:left w:w="108" w:type="dxa"/>
            <w:bottom w:w="0" w:type="dxa"/>
            <w:right w:w="108" w:type="dxa"/>
          </w:tblCellMar>
        </w:tblPrEx>
        <w:trPr>
          <w:trHeight w:val="285" w:hRule="atLeast"/>
        </w:trPr>
        <w:tc>
          <w:tcPr>
            <w:tcW w:w="2351" w:type="dxa"/>
            <w:tcBorders>
              <w:top w:val="single" w:color="FFFFFF" w:sz="4" w:space="0"/>
              <w:left w:val="single" w:color="FFFFFF" w:sz="8" w:space="0"/>
              <w:bottom w:val="single" w:color="FFFFFF" w:sz="8" w:space="0"/>
              <w:right w:val="single" w:color="FFFFFF" w:sz="8" w:space="0"/>
            </w:tcBorders>
            <w:shd w:val="clear" w:color="auto" w:fill="DEE7D1"/>
            <w:noWrap w:val="0"/>
            <w:vAlign w:val="center"/>
          </w:tcPr>
          <w:p>
            <w:pPr>
              <w:spacing w:line="480" w:lineRule="auto"/>
              <w:jc w:val="center"/>
              <w:rPr>
                <w:rFonts w:hint="eastAsia" w:ascii="宋体" w:hAnsi="宋体" w:cs="宋体"/>
                <w:b/>
                <w:bCs/>
                <w:color w:val="000000"/>
                <w:kern w:val="0"/>
                <w:sz w:val="28"/>
                <w:szCs w:val="28"/>
              </w:rPr>
            </w:pPr>
            <w:r>
              <w:rPr>
                <w:rFonts w:hint="eastAsia" w:ascii="宋体" w:hAnsi="宋体" w:cs="宋体"/>
                <w:b/>
                <w:bCs/>
                <w:color w:val="000000"/>
                <w:sz w:val="28"/>
                <w:szCs w:val="28"/>
              </w:rPr>
              <w:t>专业技术销售</w:t>
            </w:r>
          </w:p>
        </w:tc>
        <w:tc>
          <w:tcPr>
            <w:tcW w:w="1259" w:type="dxa"/>
            <w:tcBorders>
              <w:top w:val="single" w:color="FFFFFF" w:sz="0"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35</w:t>
            </w:r>
          </w:p>
        </w:tc>
        <w:tc>
          <w:tcPr>
            <w:tcW w:w="1335" w:type="dxa"/>
            <w:tcBorders>
              <w:top w:val="single" w:color="FFFFFF" w:sz="0"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450</w:t>
            </w:r>
          </w:p>
        </w:tc>
        <w:tc>
          <w:tcPr>
            <w:tcW w:w="1335" w:type="dxa"/>
            <w:tcBorders>
              <w:top w:val="single" w:color="FFFFFF" w:sz="0"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1280</w:t>
            </w:r>
          </w:p>
        </w:tc>
        <w:tc>
          <w:tcPr>
            <w:tcW w:w="1425" w:type="dxa"/>
            <w:tcBorders>
              <w:top w:val="single" w:color="FFFFFF" w:sz="0"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14300</w:t>
            </w:r>
          </w:p>
        </w:tc>
        <w:tc>
          <w:tcPr>
            <w:tcW w:w="1485" w:type="dxa"/>
            <w:tcBorders>
              <w:top w:val="single" w:color="FFFFFF" w:sz="0"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45900</w:t>
            </w:r>
          </w:p>
        </w:tc>
      </w:tr>
      <w:tr>
        <w:tblPrEx>
          <w:tblLayout w:type="fixed"/>
          <w:tblCellMar>
            <w:top w:w="0" w:type="dxa"/>
            <w:left w:w="108" w:type="dxa"/>
            <w:bottom w:w="0" w:type="dxa"/>
            <w:right w:w="108" w:type="dxa"/>
          </w:tblCellMar>
        </w:tblPrEx>
        <w:trPr>
          <w:trHeight w:val="285" w:hRule="atLeast"/>
        </w:trPr>
        <w:tc>
          <w:tcPr>
            <w:tcW w:w="2351"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spacing w:line="480" w:lineRule="auto"/>
              <w:jc w:val="center"/>
              <w:rPr>
                <w:rFonts w:hint="eastAsia" w:ascii="宋体" w:hAnsi="宋体" w:cs="宋体"/>
                <w:b/>
                <w:bCs/>
                <w:color w:val="000000"/>
                <w:kern w:val="0"/>
                <w:sz w:val="28"/>
                <w:szCs w:val="28"/>
              </w:rPr>
            </w:pPr>
            <w:r>
              <w:rPr>
                <w:rFonts w:hint="eastAsia" w:ascii="宋体" w:hAnsi="宋体" w:cs="宋体"/>
                <w:b/>
                <w:bCs/>
                <w:color w:val="000000"/>
                <w:sz w:val="28"/>
                <w:szCs w:val="28"/>
              </w:rPr>
              <w:t>维护服务收入</w:t>
            </w:r>
          </w:p>
        </w:tc>
        <w:tc>
          <w:tcPr>
            <w:tcW w:w="1259"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8</w:t>
            </w:r>
          </w:p>
        </w:tc>
        <w:tc>
          <w:tcPr>
            <w:tcW w:w="1335"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110</w:t>
            </w:r>
          </w:p>
        </w:tc>
        <w:tc>
          <w:tcPr>
            <w:tcW w:w="1335"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302</w:t>
            </w:r>
          </w:p>
        </w:tc>
        <w:tc>
          <w:tcPr>
            <w:tcW w:w="1425"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5920</w:t>
            </w:r>
          </w:p>
        </w:tc>
        <w:tc>
          <w:tcPr>
            <w:tcW w:w="1485"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88060</w:t>
            </w:r>
          </w:p>
        </w:tc>
      </w:tr>
      <w:tr>
        <w:tblPrEx>
          <w:tblLayout w:type="fixed"/>
          <w:tblCellMar>
            <w:top w:w="0" w:type="dxa"/>
            <w:left w:w="108" w:type="dxa"/>
            <w:bottom w:w="0" w:type="dxa"/>
            <w:right w:w="108" w:type="dxa"/>
          </w:tblCellMar>
        </w:tblPrEx>
        <w:trPr>
          <w:trHeight w:val="285" w:hRule="atLeast"/>
        </w:trPr>
        <w:tc>
          <w:tcPr>
            <w:tcW w:w="2351"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rPr>
                <w:rFonts w:hint="eastAsia" w:ascii="宋体" w:hAnsi="宋体" w:cs="宋体"/>
                <w:b/>
                <w:bCs/>
                <w:color w:val="000000"/>
                <w:kern w:val="0"/>
                <w:sz w:val="28"/>
                <w:szCs w:val="28"/>
              </w:rPr>
            </w:pPr>
            <w:r>
              <w:rPr>
                <w:rFonts w:hint="eastAsia" w:ascii="宋体" w:hAnsi="宋体" w:cs="宋体"/>
                <w:b/>
                <w:bCs/>
                <w:color w:val="000000"/>
                <w:kern w:val="0"/>
                <w:sz w:val="28"/>
                <w:szCs w:val="28"/>
              </w:rPr>
              <w:t>自主产品销售</w:t>
            </w:r>
          </w:p>
        </w:tc>
        <w:tc>
          <w:tcPr>
            <w:tcW w:w="1259"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0</w:t>
            </w:r>
          </w:p>
        </w:tc>
        <w:tc>
          <w:tcPr>
            <w:tcW w:w="1335"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0</w:t>
            </w:r>
          </w:p>
        </w:tc>
        <w:tc>
          <w:tcPr>
            <w:tcW w:w="1335"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0</w:t>
            </w:r>
          </w:p>
        </w:tc>
        <w:tc>
          <w:tcPr>
            <w:tcW w:w="1425"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12000</w:t>
            </w:r>
          </w:p>
        </w:tc>
        <w:tc>
          <w:tcPr>
            <w:tcW w:w="1485"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35000</w:t>
            </w:r>
          </w:p>
        </w:tc>
      </w:tr>
      <w:tr>
        <w:tblPrEx>
          <w:tblLayout w:type="fixed"/>
          <w:tblCellMar>
            <w:top w:w="0" w:type="dxa"/>
            <w:left w:w="108" w:type="dxa"/>
            <w:bottom w:w="0" w:type="dxa"/>
            <w:right w:w="108" w:type="dxa"/>
          </w:tblCellMar>
        </w:tblPrEx>
        <w:trPr>
          <w:trHeight w:val="90" w:hRule="atLeast"/>
        </w:trPr>
        <w:tc>
          <w:tcPr>
            <w:tcW w:w="2351"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widowControl/>
              <w:spacing w:line="360" w:lineRule="auto"/>
              <w:jc w:val="center"/>
              <w:rPr>
                <w:rFonts w:hint="eastAsia" w:ascii="宋体" w:hAnsi="宋体" w:cs="宋体"/>
                <w:b/>
                <w:bCs/>
                <w:color w:val="000000"/>
                <w:kern w:val="0"/>
                <w:sz w:val="28"/>
                <w:szCs w:val="28"/>
              </w:rPr>
            </w:pPr>
            <w:r>
              <w:rPr>
                <w:rFonts w:hint="eastAsia" w:ascii="宋体" w:hAnsi="宋体" w:cs="宋体"/>
                <w:b/>
                <w:bCs/>
                <w:color w:val="000000"/>
                <w:kern w:val="0"/>
                <w:sz w:val="28"/>
                <w:szCs w:val="28"/>
              </w:rPr>
              <w:t>总收入</w:t>
            </w:r>
          </w:p>
        </w:tc>
        <w:tc>
          <w:tcPr>
            <w:tcW w:w="1259"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widowControl/>
              <w:jc w:val="center"/>
              <w:textAlignment w:val="center"/>
              <w:rPr>
                <w:rFonts w:hint="eastAsia" w:ascii="宋体" w:hAnsi="宋体" w:cs="宋体"/>
                <w:color w:val="000000"/>
                <w:kern w:val="0"/>
                <w:sz w:val="28"/>
                <w:szCs w:val="28"/>
              </w:rPr>
            </w:pPr>
            <w:r>
              <w:rPr>
                <w:rFonts w:hint="eastAsia" w:ascii="宋体" w:hAnsi="宋体" w:cs="宋体"/>
                <w:color w:val="000000"/>
                <w:kern w:val="0"/>
                <w:sz w:val="28"/>
                <w:szCs w:val="28"/>
              </w:rPr>
              <w:t>43</w:t>
            </w:r>
          </w:p>
        </w:tc>
        <w:tc>
          <w:tcPr>
            <w:tcW w:w="1335"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widowControl/>
              <w:jc w:val="center"/>
              <w:textAlignment w:val="center"/>
              <w:rPr>
                <w:rFonts w:hint="eastAsia" w:ascii="宋体" w:hAnsi="宋体" w:cs="宋体"/>
                <w:color w:val="000000"/>
                <w:kern w:val="0"/>
                <w:sz w:val="28"/>
                <w:szCs w:val="28"/>
              </w:rPr>
            </w:pPr>
            <w:r>
              <w:rPr>
                <w:rFonts w:hint="eastAsia" w:ascii="宋体" w:hAnsi="宋体" w:cs="宋体"/>
                <w:color w:val="000000"/>
                <w:kern w:val="0"/>
                <w:sz w:val="28"/>
                <w:szCs w:val="28"/>
              </w:rPr>
              <w:t>560</w:t>
            </w:r>
          </w:p>
        </w:tc>
        <w:tc>
          <w:tcPr>
            <w:tcW w:w="1335"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widowControl/>
              <w:jc w:val="center"/>
              <w:textAlignment w:val="center"/>
              <w:rPr>
                <w:rFonts w:hint="eastAsia" w:ascii="宋体" w:hAnsi="宋体" w:cs="宋体"/>
                <w:color w:val="000000"/>
                <w:kern w:val="0"/>
                <w:sz w:val="28"/>
                <w:szCs w:val="28"/>
              </w:rPr>
            </w:pPr>
            <w:r>
              <w:rPr>
                <w:rFonts w:hint="eastAsia" w:ascii="宋体" w:hAnsi="宋体" w:cs="宋体"/>
                <w:color w:val="000000"/>
                <w:kern w:val="0"/>
                <w:sz w:val="28"/>
                <w:szCs w:val="28"/>
              </w:rPr>
              <w:t>1582</w:t>
            </w:r>
          </w:p>
        </w:tc>
        <w:tc>
          <w:tcPr>
            <w:tcW w:w="1425"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widowControl/>
              <w:jc w:val="center"/>
              <w:textAlignment w:val="center"/>
              <w:rPr>
                <w:rFonts w:hint="eastAsia" w:ascii="宋体" w:hAnsi="宋体" w:cs="宋体"/>
                <w:color w:val="000000"/>
                <w:kern w:val="0"/>
                <w:sz w:val="28"/>
                <w:szCs w:val="28"/>
              </w:rPr>
            </w:pPr>
            <w:r>
              <w:rPr>
                <w:rFonts w:hint="eastAsia" w:ascii="宋体" w:hAnsi="宋体" w:cs="宋体"/>
                <w:color w:val="000000"/>
                <w:kern w:val="0"/>
                <w:sz w:val="28"/>
                <w:szCs w:val="28"/>
              </w:rPr>
              <w:t>32220</w:t>
            </w:r>
          </w:p>
        </w:tc>
        <w:tc>
          <w:tcPr>
            <w:tcW w:w="1485"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widowControl/>
              <w:jc w:val="center"/>
              <w:textAlignment w:val="center"/>
              <w:rPr>
                <w:rFonts w:hint="eastAsia" w:ascii="宋体" w:hAnsi="宋体" w:cs="宋体"/>
                <w:color w:val="000000"/>
                <w:kern w:val="0"/>
                <w:sz w:val="28"/>
                <w:szCs w:val="28"/>
              </w:rPr>
            </w:pPr>
            <w:r>
              <w:rPr>
                <w:rFonts w:hint="eastAsia" w:ascii="宋体" w:hAnsi="宋体" w:cs="宋体"/>
                <w:color w:val="000000"/>
                <w:kern w:val="0"/>
                <w:sz w:val="28"/>
                <w:szCs w:val="28"/>
              </w:rPr>
              <w:t>168960</w:t>
            </w:r>
          </w:p>
        </w:tc>
      </w:tr>
      <w:tr>
        <w:tblPrEx>
          <w:tblLayout w:type="fixed"/>
          <w:tblCellMar>
            <w:top w:w="0" w:type="dxa"/>
            <w:left w:w="108" w:type="dxa"/>
            <w:bottom w:w="0" w:type="dxa"/>
            <w:right w:w="108" w:type="dxa"/>
          </w:tblCellMar>
        </w:tblPrEx>
        <w:trPr>
          <w:trHeight w:val="285" w:hRule="atLeast"/>
        </w:trPr>
        <w:tc>
          <w:tcPr>
            <w:tcW w:w="2351"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rPr>
                <w:rFonts w:hint="eastAsia" w:ascii="宋体" w:hAnsi="宋体" w:cs="宋体"/>
                <w:b/>
                <w:bCs/>
                <w:color w:val="000000"/>
                <w:kern w:val="0"/>
                <w:sz w:val="28"/>
                <w:szCs w:val="28"/>
              </w:rPr>
            </w:pPr>
            <w:r>
              <w:rPr>
                <w:rFonts w:hint="eastAsia" w:ascii="宋体" w:hAnsi="宋体" w:cs="宋体"/>
                <w:b/>
                <w:bCs/>
                <w:color w:val="000000"/>
                <w:kern w:val="0"/>
                <w:sz w:val="28"/>
                <w:szCs w:val="28"/>
              </w:rPr>
              <w:t>占全球市场份额</w:t>
            </w:r>
          </w:p>
        </w:tc>
        <w:tc>
          <w:tcPr>
            <w:tcW w:w="1259"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36" w:lineRule="auto"/>
              <w:jc w:val="center"/>
              <w:rPr>
                <w:rFonts w:hint="eastAsia" w:ascii="宋体" w:hAnsi="宋体" w:cs="宋体"/>
                <w:color w:val="000000"/>
                <w:kern w:val="0"/>
                <w:sz w:val="28"/>
                <w:szCs w:val="28"/>
              </w:rPr>
            </w:pPr>
            <w:r>
              <w:rPr>
                <w:rFonts w:hint="eastAsia" w:ascii="宋体" w:hAnsi="宋体" w:cs="宋体"/>
                <w:color w:val="000000"/>
                <w:kern w:val="0"/>
                <w:sz w:val="28"/>
                <w:szCs w:val="28"/>
              </w:rPr>
              <w:t>0.15%</w:t>
            </w:r>
          </w:p>
        </w:tc>
        <w:tc>
          <w:tcPr>
            <w:tcW w:w="1335"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36" w:lineRule="auto"/>
              <w:jc w:val="center"/>
              <w:rPr>
                <w:rFonts w:hint="eastAsia" w:ascii="宋体" w:hAnsi="宋体" w:cs="宋体"/>
                <w:color w:val="000000"/>
                <w:kern w:val="0"/>
                <w:sz w:val="28"/>
                <w:szCs w:val="28"/>
              </w:rPr>
            </w:pPr>
            <w:r>
              <w:rPr>
                <w:rFonts w:hint="eastAsia" w:ascii="宋体" w:hAnsi="宋体" w:cs="宋体"/>
                <w:color w:val="000000"/>
                <w:kern w:val="0"/>
                <w:sz w:val="28"/>
                <w:szCs w:val="28"/>
                <w:lang w:val="en-US" w:eastAsia="zh-CN"/>
              </w:rPr>
              <w:t>0.8</w:t>
            </w:r>
            <w:r>
              <w:rPr>
                <w:rFonts w:hint="eastAsia" w:ascii="宋体" w:hAnsi="宋体" w:cs="宋体"/>
                <w:color w:val="000000"/>
                <w:kern w:val="0"/>
                <w:sz w:val="28"/>
                <w:szCs w:val="28"/>
              </w:rPr>
              <w:t>%</w:t>
            </w:r>
          </w:p>
        </w:tc>
        <w:tc>
          <w:tcPr>
            <w:tcW w:w="1335"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36" w:lineRule="auto"/>
              <w:jc w:val="center"/>
              <w:rPr>
                <w:rFonts w:hint="eastAsia" w:ascii="宋体" w:hAnsi="宋体" w:cs="宋体"/>
                <w:color w:val="000000"/>
                <w:kern w:val="0"/>
                <w:sz w:val="28"/>
                <w:szCs w:val="28"/>
              </w:rPr>
            </w:pPr>
            <w:r>
              <w:rPr>
                <w:rFonts w:hint="eastAsia" w:ascii="宋体" w:hAnsi="宋体" w:cs="宋体"/>
                <w:color w:val="000000"/>
                <w:kern w:val="0"/>
                <w:sz w:val="28"/>
                <w:szCs w:val="28"/>
                <w:lang w:val="en-US" w:eastAsia="zh-CN"/>
              </w:rPr>
              <w:t>1.7</w:t>
            </w:r>
            <w:r>
              <w:rPr>
                <w:rFonts w:hint="eastAsia" w:ascii="宋体" w:hAnsi="宋体" w:cs="宋体"/>
                <w:color w:val="000000"/>
                <w:kern w:val="0"/>
                <w:sz w:val="28"/>
                <w:szCs w:val="28"/>
              </w:rPr>
              <w:t>%</w:t>
            </w:r>
          </w:p>
        </w:tc>
        <w:tc>
          <w:tcPr>
            <w:tcW w:w="1425"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36" w:lineRule="auto"/>
              <w:jc w:val="center"/>
              <w:rPr>
                <w:rFonts w:hint="eastAsia" w:ascii="宋体" w:hAnsi="宋体" w:cs="宋体"/>
                <w:color w:val="000000"/>
                <w:kern w:val="0"/>
                <w:sz w:val="28"/>
                <w:szCs w:val="28"/>
              </w:rPr>
            </w:pPr>
            <w:r>
              <w:rPr>
                <w:rFonts w:hint="eastAsia" w:ascii="宋体" w:hAnsi="宋体" w:cs="宋体"/>
                <w:color w:val="000000"/>
                <w:kern w:val="0"/>
                <w:sz w:val="28"/>
                <w:szCs w:val="28"/>
              </w:rPr>
              <w:t>30%</w:t>
            </w:r>
          </w:p>
        </w:tc>
        <w:tc>
          <w:tcPr>
            <w:tcW w:w="1485"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36" w:lineRule="auto"/>
              <w:jc w:val="center"/>
              <w:rPr>
                <w:rFonts w:hint="eastAsia" w:ascii="宋体" w:hAnsi="宋体" w:cs="宋体"/>
                <w:color w:val="000000"/>
                <w:kern w:val="0"/>
                <w:sz w:val="28"/>
                <w:szCs w:val="28"/>
              </w:rPr>
            </w:pPr>
            <w:r>
              <w:rPr>
                <w:rFonts w:hint="eastAsia" w:ascii="宋体" w:hAnsi="宋体" w:cs="宋体"/>
                <w:color w:val="000000"/>
                <w:kern w:val="0"/>
                <w:sz w:val="28"/>
                <w:szCs w:val="28"/>
              </w:rPr>
              <w:t>52%</w:t>
            </w:r>
          </w:p>
        </w:tc>
      </w:tr>
    </w:tbl>
    <w:p>
      <w:pPr>
        <w:spacing w:line="360" w:lineRule="auto"/>
        <w:ind w:right="33"/>
        <w:jc w:val="left"/>
        <w:rPr>
          <w:rFonts w:hint="eastAsia" w:ascii="宋体" w:hAnsi="宋体" w:cs="宋体"/>
          <w:b/>
          <w:iCs/>
          <w:sz w:val="28"/>
          <w:szCs w:val="28"/>
        </w:rPr>
      </w:pPr>
    </w:p>
    <w:p>
      <w:pPr>
        <w:ind w:firstLine="562" w:firstLineChars="200"/>
        <w:rPr>
          <w:rFonts w:hint="eastAsia" w:ascii="宋体" w:hAnsi="宋体" w:cs="宋体"/>
          <w:b/>
          <w:bCs/>
          <w:color w:val="FF0000"/>
          <w:sz w:val="28"/>
          <w:szCs w:val="28"/>
        </w:rPr>
      </w:pPr>
      <w:r>
        <w:rPr>
          <w:rFonts w:hint="eastAsia" w:ascii="宋体" w:hAnsi="宋体" w:cs="宋体"/>
          <w:b/>
          <w:bCs/>
          <w:color w:val="FF0000"/>
          <w:sz w:val="28"/>
          <w:szCs w:val="28"/>
        </w:rPr>
        <w:t>1-2-6 未来5年内资金安排</w:t>
      </w:r>
    </w:p>
    <w:p>
      <w:pPr>
        <w:ind w:firstLine="564"/>
        <w:jc w:val="right"/>
        <w:rPr>
          <w:rFonts w:hint="eastAsia" w:ascii="宋体" w:hAnsi="宋体" w:cs="宋体"/>
          <w:b/>
          <w:bCs/>
          <w:sz w:val="28"/>
          <w:szCs w:val="28"/>
        </w:rPr>
      </w:pPr>
      <w:r>
        <w:rPr>
          <w:rFonts w:hint="eastAsia" w:ascii="宋体" w:hAnsi="宋体" w:cs="宋体"/>
          <w:b/>
          <w:bCs/>
          <w:sz w:val="28"/>
          <w:szCs w:val="28"/>
        </w:rPr>
        <w:t>单位：万美元</w:t>
      </w:r>
    </w:p>
    <w:tbl>
      <w:tblPr>
        <w:tblStyle w:val="21"/>
        <w:tblW w:w="878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8"/>
        <w:gridCol w:w="2336"/>
        <w:gridCol w:w="1665"/>
        <w:gridCol w:w="1821"/>
        <w:gridCol w:w="1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3" w:hRule="atLeast"/>
          <w:jc w:val="center"/>
        </w:trPr>
        <w:tc>
          <w:tcPr>
            <w:tcW w:w="3724" w:type="dxa"/>
            <w:gridSpan w:val="2"/>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财务分类</w:t>
            </w:r>
          </w:p>
        </w:tc>
        <w:tc>
          <w:tcPr>
            <w:tcW w:w="1665"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资金来源</w:t>
            </w:r>
          </w:p>
        </w:tc>
        <w:tc>
          <w:tcPr>
            <w:tcW w:w="1821"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资金数量</w:t>
            </w:r>
          </w:p>
        </w:tc>
        <w:tc>
          <w:tcPr>
            <w:tcW w:w="1578"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0" w:hRule="atLeast"/>
          <w:jc w:val="center"/>
        </w:trPr>
        <w:tc>
          <w:tcPr>
            <w:tcW w:w="1388" w:type="dxa"/>
            <w:vMerge w:val="restart"/>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公司管理</w:t>
            </w:r>
          </w:p>
        </w:tc>
        <w:tc>
          <w:tcPr>
            <w:tcW w:w="2336" w:type="dxa"/>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房屋租金</w:t>
            </w:r>
          </w:p>
        </w:tc>
        <w:tc>
          <w:tcPr>
            <w:tcW w:w="1665" w:type="dxa"/>
            <w:vMerge w:val="restart"/>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第三方投资</w:t>
            </w:r>
          </w:p>
        </w:tc>
        <w:tc>
          <w:tcPr>
            <w:tcW w:w="1821" w:type="dxa"/>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570</w:t>
            </w:r>
          </w:p>
        </w:tc>
        <w:tc>
          <w:tcPr>
            <w:tcW w:w="1578" w:type="dxa"/>
            <w:vMerge w:val="restart"/>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Cs/>
                <w:color w:val="000000"/>
                <w:sz w:val="24"/>
                <w:szCs w:val="24"/>
              </w:rPr>
            </w:pPr>
            <w:r>
              <w:rPr>
                <w:rFonts w:hint="eastAsia" w:ascii="宋体" w:hAnsi="宋体" w:cs="宋体"/>
                <w:bCs/>
                <w:color w:val="000000"/>
                <w:sz w:val="24"/>
                <w:szCs w:val="24"/>
              </w:rPr>
              <w:t>434人团队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1388" w:type="dxa"/>
            <w:vMerge w:val="continue"/>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b/>
                <w:bCs/>
                <w:color w:val="000000"/>
                <w:sz w:val="24"/>
                <w:szCs w:val="24"/>
              </w:rPr>
            </w:pPr>
          </w:p>
        </w:tc>
        <w:tc>
          <w:tcPr>
            <w:tcW w:w="2336"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行政费用</w:t>
            </w:r>
          </w:p>
        </w:tc>
        <w:tc>
          <w:tcPr>
            <w:tcW w:w="1665" w:type="dxa"/>
            <w:vMerge w:val="continue"/>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p>
        </w:tc>
        <w:tc>
          <w:tcPr>
            <w:tcW w:w="1821"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1138</w:t>
            </w:r>
          </w:p>
        </w:tc>
        <w:tc>
          <w:tcPr>
            <w:tcW w:w="1578" w:type="dxa"/>
            <w:vMerge w:val="continue"/>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bCs/>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4" w:hRule="atLeast"/>
          <w:jc w:val="center"/>
        </w:trPr>
        <w:tc>
          <w:tcPr>
            <w:tcW w:w="1388"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
                <w:bCs/>
                <w:color w:val="000000"/>
                <w:sz w:val="24"/>
                <w:szCs w:val="24"/>
              </w:rPr>
            </w:pPr>
          </w:p>
        </w:tc>
        <w:tc>
          <w:tcPr>
            <w:tcW w:w="2336"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人员费用</w:t>
            </w:r>
          </w:p>
        </w:tc>
        <w:tc>
          <w:tcPr>
            <w:tcW w:w="1665"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p>
        </w:tc>
        <w:tc>
          <w:tcPr>
            <w:tcW w:w="1821"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2675.86</w:t>
            </w:r>
          </w:p>
        </w:tc>
        <w:tc>
          <w:tcPr>
            <w:tcW w:w="1578"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Cs/>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 w:hRule="atLeast"/>
          <w:jc w:val="center"/>
        </w:trPr>
        <w:tc>
          <w:tcPr>
            <w:tcW w:w="1388" w:type="dxa"/>
            <w:vMerge w:val="restart"/>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产品的开发与认证</w:t>
            </w:r>
          </w:p>
        </w:tc>
        <w:tc>
          <w:tcPr>
            <w:tcW w:w="2336"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开发研究费用</w:t>
            </w:r>
          </w:p>
        </w:tc>
        <w:tc>
          <w:tcPr>
            <w:tcW w:w="1665" w:type="dxa"/>
            <w:vMerge w:val="restart"/>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同上</w:t>
            </w:r>
          </w:p>
        </w:tc>
        <w:tc>
          <w:tcPr>
            <w:tcW w:w="1821"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800</w:t>
            </w:r>
          </w:p>
        </w:tc>
        <w:tc>
          <w:tcPr>
            <w:tcW w:w="1578" w:type="dxa"/>
            <w:vMerge w:val="restart"/>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bCs/>
                <w:color w:val="000000"/>
                <w:sz w:val="24"/>
                <w:szCs w:val="24"/>
              </w:rPr>
            </w:pPr>
            <w:r>
              <w:rPr>
                <w:rFonts w:hint="eastAsia" w:ascii="宋体" w:hAnsi="宋体" w:cs="宋体"/>
                <w:b/>
                <w:bCs/>
                <w:color w:val="00000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6" w:hRule="atLeast"/>
          <w:jc w:val="center"/>
        </w:trPr>
        <w:tc>
          <w:tcPr>
            <w:tcW w:w="1388"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
                <w:bCs/>
                <w:color w:val="000000"/>
                <w:sz w:val="24"/>
                <w:szCs w:val="24"/>
              </w:rPr>
            </w:pPr>
          </w:p>
        </w:tc>
        <w:tc>
          <w:tcPr>
            <w:tcW w:w="2336"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设备费</w:t>
            </w:r>
          </w:p>
        </w:tc>
        <w:tc>
          <w:tcPr>
            <w:tcW w:w="1665"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rPr>
                <w:rFonts w:hint="eastAsia" w:ascii="宋体" w:hAnsi="宋体" w:cs="宋体"/>
                <w:color w:val="000000"/>
                <w:sz w:val="24"/>
                <w:szCs w:val="24"/>
              </w:rPr>
            </w:pPr>
          </w:p>
        </w:tc>
        <w:tc>
          <w:tcPr>
            <w:tcW w:w="1821"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1330</w:t>
            </w:r>
          </w:p>
        </w:tc>
        <w:tc>
          <w:tcPr>
            <w:tcW w:w="1578"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Cs/>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 w:hRule="atLeast"/>
          <w:jc w:val="center"/>
        </w:trPr>
        <w:tc>
          <w:tcPr>
            <w:tcW w:w="1388" w:type="dxa"/>
            <w:vMerge w:val="restart"/>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市场运作</w:t>
            </w:r>
          </w:p>
        </w:tc>
        <w:tc>
          <w:tcPr>
            <w:tcW w:w="2336"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市场运营费</w:t>
            </w:r>
          </w:p>
        </w:tc>
        <w:tc>
          <w:tcPr>
            <w:tcW w:w="1665" w:type="dxa"/>
            <w:vMerge w:val="restart"/>
            <w:tcBorders>
              <w:top w:val="single" w:color="FFFFFF" w:sz="8" w:space="0"/>
              <w:left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lang w:eastAsia="zh-CN"/>
              </w:rPr>
            </w:pPr>
            <w:r>
              <w:rPr>
                <w:rFonts w:hint="eastAsia" w:ascii="宋体" w:hAnsi="宋体" w:cs="宋体"/>
                <w:color w:val="000000"/>
                <w:sz w:val="24"/>
                <w:szCs w:val="24"/>
                <w:lang w:eastAsia="zh-CN"/>
              </w:rPr>
              <w:t>第三方投资、</w:t>
            </w:r>
          </w:p>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lang w:eastAsia="zh-CN"/>
              </w:rPr>
              <w:t>销售收入</w:t>
            </w:r>
          </w:p>
        </w:tc>
        <w:tc>
          <w:tcPr>
            <w:tcW w:w="1821"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13080</w:t>
            </w:r>
          </w:p>
        </w:tc>
        <w:tc>
          <w:tcPr>
            <w:tcW w:w="1578"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bCs/>
                <w:color w:val="000000"/>
                <w:sz w:val="24"/>
                <w:szCs w:val="24"/>
              </w:rPr>
            </w:pPr>
            <w:r>
              <w:rPr>
                <w:rFonts w:hint="eastAsia" w:ascii="宋体" w:hAnsi="宋体" w:cs="宋体"/>
                <w:b/>
                <w:bCs/>
                <w:color w:val="00000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 w:hRule="atLeast"/>
          <w:jc w:val="center"/>
        </w:trPr>
        <w:tc>
          <w:tcPr>
            <w:tcW w:w="1388"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
                <w:bCs/>
                <w:color w:val="000000"/>
                <w:sz w:val="24"/>
                <w:szCs w:val="24"/>
              </w:rPr>
            </w:pPr>
          </w:p>
        </w:tc>
        <w:tc>
          <w:tcPr>
            <w:tcW w:w="2336"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联合开发费</w:t>
            </w:r>
          </w:p>
        </w:tc>
        <w:tc>
          <w:tcPr>
            <w:tcW w:w="1665" w:type="dxa"/>
            <w:vMerge w:val="continue"/>
            <w:tcBorders>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p>
        </w:tc>
        <w:tc>
          <w:tcPr>
            <w:tcW w:w="1821"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4692</w:t>
            </w:r>
          </w:p>
        </w:tc>
        <w:tc>
          <w:tcPr>
            <w:tcW w:w="1578"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Cs/>
                <w:color w:val="000000"/>
                <w:sz w:val="24"/>
                <w:szCs w:val="24"/>
              </w:rPr>
            </w:pPr>
            <w:r>
              <w:rPr>
                <w:rFonts w:hint="eastAsia" w:ascii="宋体" w:hAnsi="宋体" w:cs="宋体"/>
                <w:b/>
                <w:bCs/>
                <w:color w:val="00000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 w:hRule="atLeast"/>
          <w:jc w:val="center"/>
        </w:trPr>
        <w:tc>
          <w:tcPr>
            <w:tcW w:w="1388"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其他</w:t>
            </w:r>
          </w:p>
        </w:tc>
        <w:tc>
          <w:tcPr>
            <w:tcW w:w="2336"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其他费用</w:t>
            </w:r>
          </w:p>
        </w:tc>
        <w:tc>
          <w:tcPr>
            <w:tcW w:w="166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同上</w:t>
            </w:r>
          </w:p>
        </w:tc>
        <w:tc>
          <w:tcPr>
            <w:tcW w:w="1821"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3161.42</w:t>
            </w:r>
          </w:p>
        </w:tc>
        <w:tc>
          <w:tcPr>
            <w:tcW w:w="1578"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bCs/>
                <w:color w:val="000000"/>
                <w:sz w:val="24"/>
                <w:szCs w:val="24"/>
              </w:rPr>
            </w:pPr>
            <w:r>
              <w:rPr>
                <w:rFonts w:hint="eastAsia" w:ascii="宋体" w:hAnsi="宋体" w:cs="宋体"/>
                <w:b/>
                <w:bCs/>
                <w:color w:val="00000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 w:hRule="atLeast"/>
          <w:jc w:val="center"/>
        </w:trPr>
        <w:tc>
          <w:tcPr>
            <w:tcW w:w="1388"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销售额</w:t>
            </w:r>
          </w:p>
        </w:tc>
        <w:tc>
          <w:tcPr>
            <w:tcW w:w="2336"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国内外销售总额</w:t>
            </w:r>
          </w:p>
        </w:tc>
        <w:tc>
          <w:tcPr>
            <w:tcW w:w="166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lang w:eastAsia="zh-CN"/>
              </w:rPr>
              <w:t>—</w:t>
            </w:r>
          </w:p>
        </w:tc>
        <w:tc>
          <w:tcPr>
            <w:tcW w:w="1821"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203365</w:t>
            </w:r>
          </w:p>
        </w:tc>
        <w:tc>
          <w:tcPr>
            <w:tcW w:w="1578"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Cs/>
                <w:color w:val="000000"/>
                <w:sz w:val="24"/>
                <w:szCs w:val="24"/>
              </w:rPr>
            </w:pPr>
            <w:r>
              <w:rPr>
                <w:rFonts w:hint="eastAsia" w:ascii="宋体" w:hAnsi="宋体" w:cs="宋体"/>
                <w:b/>
                <w:bCs/>
                <w:color w:val="00000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 w:hRule="atLeast"/>
          <w:jc w:val="center"/>
        </w:trPr>
        <w:tc>
          <w:tcPr>
            <w:tcW w:w="3724" w:type="dxa"/>
            <w:gridSpan w:val="2"/>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b/>
                <w:bCs/>
                <w:color w:val="000000"/>
                <w:sz w:val="24"/>
                <w:szCs w:val="24"/>
              </w:rPr>
              <w:t>成本合计</w:t>
            </w:r>
          </w:p>
        </w:tc>
        <w:tc>
          <w:tcPr>
            <w:tcW w:w="166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w:t>
            </w:r>
          </w:p>
        </w:tc>
        <w:tc>
          <w:tcPr>
            <w:tcW w:w="1821"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27447.28</w:t>
            </w:r>
          </w:p>
        </w:tc>
        <w:tc>
          <w:tcPr>
            <w:tcW w:w="1578"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bCs/>
                <w:color w:val="000000"/>
                <w:sz w:val="24"/>
                <w:szCs w:val="24"/>
              </w:rPr>
            </w:pPr>
            <w:r>
              <w:rPr>
                <w:rFonts w:hint="eastAsia" w:ascii="宋体" w:hAnsi="宋体" w:cs="宋体"/>
                <w:bCs/>
                <w:color w:val="00000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center"/>
        </w:trPr>
        <w:tc>
          <w:tcPr>
            <w:tcW w:w="3724" w:type="dxa"/>
            <w:gridSpan w:val="2"/>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利润合计</w:t>
            </w:r>
          </w:p>
        </w:tc>
        <w:tc>
          <w:tcPr>
            <w:tcW w:w="166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w:t>
            </w:r>
          </w:p>
        </w:tc>
        <w:tc>
          <w:tcPr>
            <w:tcW w:w="1821"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175917.72</w:t>
            </w:r>
          </w:p>
        </w:tc>
        <w:tc>
          <w:tcPr>
            <w:tcW w:w="1578"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w:t>
            </w:r>
          </w:p>
        </w:tc>
      </w:tr>
    </w:tbl>
    <w:p>
      <w:pPr>
        <w:ind w:firstLine="562" w:firstLineChars="200"/>
        <w:rPr>
          <w:rFonts w:hint="eastAsia" w:ascii="宋体" w:hAnsi="宋体" w:cs="宋体"/>
          <w:b/>
          <w:bCs/>
          <w:color w:val="FF0000"/>
          <w:sz w:val="28"/>
          <w:szCs w:val="28"/>
        </w:rPr>
      </w:pPr>
      <w:r>
        <w:rPr>
          <w:rFonts w:hint="eastAsia" w:ascii="宋体" w:hAnsi="宋体" w:cs="宋体"/>
          <w:b/>
          <w:bCs/>
          <w:color w:val="FF0000"/>
          <w:sz w:val="28"/>
          <w:szCs w:val="28"/>
        </w:rPr>
        <w:t>1-2-7 资金回报</w:t>
      </w:r>
    </w:p>
    <w:p>
      <w:pPr>
        <w:ind w:firstLine="560" w:firstLineChars="200"/>
        <w:rPr>
          <w:rFonts w:hint="eastAsia" w:ascii="宋体" w:hAnsi="宋体" w:cs="宋体"/>
          <w:sz w:val="28"/>
          <w:szCs w:val="28"/>
        </w:rPr>
      </w:pPr>
      <w:r>
        <w:rPr>
          <w:rFonts w:hint="eastAsia" w:ascii="宋体" w:hAnsi="宋体" w:cs="宋体"/>
          <w:sz w:val="28"/>
          <w:szCs w:val="28"/>
        </w:rPr>
        <w:t>我们计划采用利润分红、二次融资、公开上市等方法，在5-8年内偿还这笔投资，并使贵方得到丰厚的回报。</w:t>
      </w:r>
    </w:p>
    <w:p>
      <w:pPr>
        <w:ind w:firstLine="560" w:firstLineChars="200"/>
        <w:rPr>
          <w:rFonts w:hint="eastAsia" w:ascii="宋体" w:hAnsi="宋体" w:cs="宋体"/>
          <w:sz w:val="28"/>
          <w:szCs w:val="28"/>
        </w:rPr>
      </w:pPr>
    </w:p>
    <w:p>
      <w:pPr>
        <w:ind w:firstLine="562" w:firstLineChars="200"/>
        <w:rPr>
          <w:rFonts w:hint="eastAsia" w:ascii="宋体" w:hAnsi="宋体" w:cs="宋体"/>
          <w:b/>
          <w:sz w:val="28"/>
          <w:szCs w:val="28"/>
        </w:rPr>
      </w:pPr>
      <w:r>
        <w:rPr>
          <w:rFonts w:hint="eastAsia" w:ascii="宋体" w:hAnsi="宋体" w:cs="宋体"/>
          <w:b/>
          <w:sz w:val="28"/>
          <w:szCs w:val="28"/>
        </w:rPr>
        <w:t>历史的沿革往往会以不断创新作为一个个转折点，而</w:t>
      </w:r>
      <w:r>
        <w:rPr>
          <w:rFonts w:hint="eastAsia" w:ascii="宋体" w:hAnsi="宋体" w:cs="宋体"/>
          <w:b/>
          <w:sz w:val="28"/>
          <w:szCs w:val="28"/>
          <w:lang w:eastAsia="zh-CN"/>
        </w:rPr>
        <w:t>人工智能</w:t>
      </w:r>
      <w:r>
        <w:rPr>
          <w:rFonts w:hint="eastAsia" w:ascii="宋体" w:hAnsi="宋体" w:cs="宋体"/>
          <w:b/>
          <w:sz w:val="28"/>
          <w:szCs w:val="28"/>
        </w:rPr>
        <w:t>行业更是一个需要伟大的创新思想与澎湃的创业激情的领域。“女娲</w:t>
      </w:r>
      <w:r>
        <w:rPr>
          <w:rFonts w:hint="eastAsia" w:ascii="宋体" w:hAnsi="宋体" w:cs="宋体"/>
          <w:b/>
          <w:sz w:val="28"/>
          <w:szCs w:val="28"/>
          <w:lang w:eastAsia="zh-CN"/>
        </w:rPr>
        <w:t>专家系统</w:t>
      </w:r>
      <w:r>
        <w:rPr>
          <w:rFonts w:hint="eastAsia" w:ascii="宋体" w:hAnsi="宋体" w:cs="宋体"/>
          <w:b/>
          <w:sz w:val="28"/>
          <w:szCs w:val="28"/>
        </w:rPr>
        <w:t>”正是创新与梦想碰撞的结果。期望能与贵方一起创造一个辉煌！</w:t>
      </w:r>
    </w:p>
    <w:p>
      <w:pPr>
        <w:ind w:firstLine="0" w:firstLineChars="0"/>
        <w:outlineLvl w:val="9"/>
        <w:rPr>
          <w:rFonts w:hint="eastAsia" w:ascii="宋体" w:hAnsi="宋体" w:cs="宋体"/>
          <w:b/>
          <w:bCs/>
          <w:color w:val="FF0000"/>
          <w:sz w:val="28"/>
          <w:szCs w:val="28"/>
        </w:rPr>
      </w:pPr>
      <w:bookmarkStart w:id="24" w:name="_Toc5953"/>
    </w:p>
    <w:p>
      <w:pPr>
        <w:ind w:firstLine="562" w:firstLineChars="200"/>
        <w:outlineLvl w:val="1"/>
        <w:rPr>
          <w:rFonts w:hint="eastAsia" w:ascii="宋体" w:hAnsi="宋体" w:cs="宋体"/>
          <w:b/>
          <w:bCs/>
          <w:color w:val="FF0000"/>
          <w:sz w:val="28"/>
          <w:szCs w:val="28"/>
        </w:rPr>
      </w:pPr>
      <w:bookmarkStart w:id="25" w:name="_Toc15219"/>
      <w:bookmarkStart w:id="26" w:name="_Toc23661"/>
      <w:bookmarkStart w:id="27" w:name="_Toc13879"/>
      <w:bookmarkStart w:id="28" w:name="_Toc25842"/>
      <w:bookmarkStart w:id="29" w:name="_Toc30339"/>
      <w:bookmarkStart w:id="30" w:name="_Toc21514"/>
      <w:bookmarkStart w:id="31" w:name="_Toc15310"/>
      <w:r>
        <w:rPr>
          <w:rFonts w:hint="eastAsia" w:ascii="宋体" w:hAnsi="宋体" w:cs="宋体"/>
          <w:b/>
          <w:bCs/>
          <w:color w:val="FF0000"/>
          <w:sz w:val="28"/>
          <w:szCs w:val="28"/>
        </w:rPr>
        <w:t>1-3 项目计划编制说明</w:t>
      </w:r>
      <w:bookmarkEnd w:id="24"/>
      <w:bookmarkEnd w:id="25"/>
      <w:bookmarkEnd w:id="26"/>
      <w:bookmarkEnd w:id="27"/>
      <w:bookmarkEnd w:id="28"/>
      <w:bookmarkEnd w:id="29"/>
      <w:bookmarkEnd w:id="30"/>
      <w:bookmarkEnd w:id="31"/>
    </w:p>
    <w:p>
      <w:pPr>
        <w:ind w:firstLine="560" w:firstLineChars="200"/>
        <w:rPr>
          <w:rFonts w:hint="eastAsia" w:ascii="宋体" w:hAnsi="宋体" w:cs="宋体"/>
          <w:bCs/>
          <w:sz w:val="28"/>
          <w:szCs w:val="28"/>
        </w:rPr>
      </w:pPr>
      <w:r>
        <w:rPr>
          <w:rFonts w:hint="eastAsia" w:ascii="宋体" w:hAnsi="宋体" w:cs="宋体"/>
          <w:bCs/>
          <w:sz w:val="28"/>
          <w:szCs w:val="28"/>
        </w:rPr>
        <w:t>本可行性研究在调查研究、论证、评价和预测的基础上，就</w:t>
      </w:r>
      <w:r>
        <w:rPr>
          <w:rFonts w:hint="eastAsia" w:ascii="宋体" w:hAnsi="宋体" w:cs="宋体"/>
          <w:b/>
          <w:sz w:val="28"/>
          <w:szCs w:val="28"/>
        </w:rPr>
        <w:t>“女娲</w:t>
      </w:r>
      <w:r>
        <w:rPr>
          <w:rFonts w:hint="eastAsia" w:ascii="宋体" w:hAnsi="宋体" w:cs="宋体"/>
          <w:b/>
          <w:sz w:val="28"/>
          <w:szCs w:val="28"/>
          <w:lang w:eastAsia="zh-CN"/>
        </w:rPr>
        <w:t>专家系统</w:t>
      </w:r>
      <w:r>
        <w:rPr>
          <w:rFonts w:hint="eastAsia" w:ascii="宋体" w:hAnsi="宋体" w:cs="宋体"/>
          <w:b/>
          <w:sz w:val="28"/>
          <w:szCs w:val="28"/>
        </w:rPr>
        <w:t>”</w:t>
      </w:r>
      <w:r>
        <w:rPr>
          <w:rFonts w:hint="eastAsia" w:ascii="宋体" w:hAnsi="宋体" w:cs="宋体"/>
          <w:bCs/>
          <w:sz w:val="28"/>
          <w:szCs w:val="28"/>
        </w:rPr>
        <w:t>项目的市场基础与发展前景、项目规划、项目进度、机构设置、投资估算与资金筹措、经济效益与社会效益评价等进行论证。</w:t>
      </w:r>
    </w:p>
    <w:p>
      <w:pPr>
        <w:ind w:left="564"/>
        <w:outlineLvl w:val="2"/>
        <w:rPr>
          <w:rFonts w:hint="eastAsia" w:ascii="宋体" w:hAnsi="宋体" w:cs="宋体"/>
          <w:bCs/>
          <w:color w:val="FF0000"/>
          <w:sz w:val="28"/>
          <w:szCs w:val="28"/>
        </w:rPr>
      </w:pPr>
      <w:bookmarkStart w:id="32" w:name="_Toc536"/>
      <w:bookmarkStart w:id="33" w:name="_Toc20847"/>
      <w:bookmarkStart w:id="34" w:name="_Toc1338"/>
      <w:bookmarkStart w:id="35" w:name="_Toc11377"/>
      <w:bookmarkStart w:id="36" w:name="_Toc30664"/>
      <w:bookmarkStart w:id="37" w:name="_Toc14542"/>
      <w:bookmarkStart w:id="38" w:name="_Toc32546"/>
      <w:bookmarkStart w:id="39" w:name="_Toc20612"/>
      <w:r>
        <w:rPr>
          <w:rStyle w:val="24"/>
          <w:rFonts w:hint="eastAsia" w:ascii="宋体" w:hAnsi="宋体" w:cs="宋体"/>
          <w:bCs w:val="0"/>
          <w:color w:val="FF0000"/>
          <w:sz w:val="28"/>
          <w:szCs w:val="28"/>
        </w:rPr>
        <w:t>1-3-1 编制依据</w:t>
      </w:r>
      <w:bookmarkEnd w:id="32"/>
      <w:bookmarkEnd w:id="33"/>
      <w:bookmarkEnd w:id="34"/>
      <w:bookmarkEnd w:id="35"/>
      <w:bookmarkEnd w:id="36"/>
      <w:bookmarkEnd w:id="37"/>
      <w:bookmarkEnd w:id="38"/>
      <w:bookmarkEnd w:id="39"/>
    </w:p>
    <w:p>
      <w:pPr>
        <w:ind w:firstLine="560" w:firstLineChars="200"/>
        <w:rPr>
          <w:rFonts w:hint="eastAsia" w:ascii="宋体" w:hAnsi="宋体" w:cs="宋体"/>
          <w:bCs/>
          <w:sz w:val="28"/>
          <w:szCs w:val="28"/>
        </w:rPr>
      </w:pPr>
      <w:r>
        <w:rPr>
          <w:rFonts w:hint="eastAsia" w:ascii="宋体" w:hAnsi="宋体" w:cs="宋体"/>
          <w:bCs/>
          <w:sz w:val="28"/>
          <w:szCs w:val="28"/>
        </w:rPr>
        <w:t>国内目前软件市场的现状及</w:t>
      </w:r>
      <w:r>
        <w:rPr>
          <w:rFonts w:hint="eastAsia" w:ascii="宋体" w:hAnsi="宋体" w:cs="宋体"/>
          <w:sz w:val="28"/>
          <w:szCs w:val="28"/>
        </w:rPr>
        <w:t>综合性分析和论证，国家及本地政府的政策导向等</w:t>
      </w:r>
      <w:r>
        <w:rPr>
          <w:rFonts w:hint="eastAsia" w:ascii="宋体" w:hAnsi="宋体" w:cs="宋体"/>
          <w:bCs/>
          <w:sz w:val="28"/>
          <w:szCs w:val="28"/>
        </w:rPr>
        <w:t>。</w:t>
      </w:r>
    </w:p>
    <w:p>
      <w:pPr>
        <w:ind w:left="564"/>
        <w:outlineLvl w:val="2"/>
        <w:rPr>
          <w:rFonts w:hint="eastAsia" w:ascii="宋体" w:hAnsi="宋体" w:cs="宋体"/>
          <w:bCs/>
          <w:color w:val="FF0000"/>
          <w:sz w:val="28"/>
          <w:szCs w:val="28"/>
        </w:rPr>
      </w:pPr>
      <w:bookmarkStart w:id="40" w:name="_Toc10459"/>
      <w:bookmarkStart w:id="41" w:name="_Toc30473"/>
      <w:bookmarkStart w:id="42" w:name="_Toc31339"/>
      <w:bookmarkStart w:id="43" w:name="_Toc11697"/>
      <w:bookmarkStart w:id="44" w:name="_Toc27772"/>
      <w:bookmarkStart w:id="45" w:name="_Toc20660"/>
      <w:bookmarkStart w:id="46" w:name="_Toc5487"/>
      <w:bookmarkStart w:id="47" w:name="_Toc7640"/>
      <w:r>
        <w:rPr>
          <w:rStyle w:val="24"/>
          <w:rFonts w:hint="eastAsia" w:ascii="宋体" w:hAnsi="宋体" w:cs="宋体"/>
          <w:bCs w:val="0"/>
          <w:color w:val="FF0000"/>
          <w:sz w:val="28"/>
          <w:szCs w:val="28"/>
        </w:rPr>
        <w:t>1-3-2编制原则</w:t>
      </w:r>
      <w:bookmarkEnd w:id="40"/>
      <w:bookmarkEnd w:id="41"/>
      <w:bookmarkEnd w:id="42"/>
      <w:bookmarkEnd w:id="43"/>
      <w:bookmarkEnd w:id="44"/>
      <w:bookmarkEnd w:id="45"/>
      <w:bookmarkEnd w:id="46"/>
      <w:bookmarkEnd w:id="47"/>
    </w:p>
    <w:p>
      <w:pPr>
        <w:ind w:firstLine="560" w:firstLineChars="200"/>
        <w:rPr>
          <w:rFonts w:hint="eastAsia" w:ascii="宋体" w:hAnsi="宋体" w:cs="宋体"/>
          <w:b/>
          <w:bCs/>
          <w:sz w:val="28"/>
          <w:szCs w:val="28"/>
        </w:rPr>
      </w:pPr>
      <w:r>
        <w:rPr>
          <w:rFonts w:hint="eastAsia" w:ascii="宋体" w:hAnsi="宋体" w:cs="宋体"/>
          <w:bCs/>
          <w:sz w:val="28"/>
          <w:szCs w:val="28"/>
        </w:rPr>
        <w:t>以软件产业政策为指导，以提升产业链价值为核心，以提供全新一代的软件开发、运行平台为目标，整合有效资源，兼顾经济效益、社会效益、环境效益，执行全面规划的原则。</w:t>
      </w:r>
    </w:p>
    <w:p>
      <w:pPr>
        <w:spacing w:line="360" w:lineRule="auto"/>
        <w:outlineLvl w:val="0"/>
        <w:rPr>
          <w:rFonts w:hint="eastAsia" w:ascii="宋体" w:hAnsi="宋体" w:cs="宋体"/>
          <w:b/>
          <w:bCs/>
          <w:color w:val="E85D00"/>
          <w:sz w:val="32"/>
          <w:szCs w:val="32"/>
        </w:rPr>
      </w:pPr>
      <w:r>
        <w:rPr>
          <w:rFonts w:hint="eastAsia" w:ascii="宋体" w:hAnsi="宋体" w:cs="宋体"/>
          <w:sz w:val="28"/>
          <w:szCs w:val="28"/>
        </w:rPr>
        <w:br w:type="page"/>
      </w:r>
      <w:bookmarkStart w:id="48" w:name="_Toc4930"/>
      <w:bookmarkStart w:id="49" w:name="_Toc11760"/>
      <w:bookmarkStart w:id="50" w:name="_Toc10345"/>
      <w:bookmarkStart w:id="51" w:name="_Toc3326"/>
      <w:bookmarkStart w:id="52" w:name="_Toc653"/>
      <w:bookmarkStart w:id="53" w:name="_Toc14550"/>
      <w:bookmarkStart w:id="54" w:name="_Toc31488"/>
      <w:bookmarkStart w:id="55" w:name="_Toc4667"/>
      <w:bookmarkStart w:id="56" w:name="_Toc6946"/>
      <w:r>
        <w:rPr>
          <w:rFonts w:hint="eastAsia" w:ascii="宋体" w:hAnsi="宋体" w:cs="宋体"/>
          <w:b/>
          <w:bCs/>
          <w:color w:val="E85D00"/>
          <w:sz w:val="32"/>
          <w:szCs w:val="32"/>
        </w:rPr>
        <w:t>二、项目背景</w:t>
      </w:r>
      <w:bookmarkEnd w:id="48"/>
      <w:bookmarkEnd w:id="49"/>
      <w:bookmarkEnd w:id="50"/>
      <w:bookmarkEnd w:id="51"/>
      <w:bookmarkEnd w:id="52"/>
      <w:bookmarkEnd w:id="53"/>
      <w:bookmarkEnd w:id="54"/>
      <w:bookmarkEnd w:id="55"/>
      <w:bookmarkEnd w:id="56"/>
    </w:p>
    <w:p>
      <w:pPr>
        <w:spacing w:line="360" w:lineRule="auto"/>
        <w:outlineLvl w:val="1"/>
        <w:rPr>
          <w:rFonts w:hint="eastAsia" w:ascii="宋体" w:hAnsi="宋体" w:cs="宋体"/>
          <w:b/>
          <w:bCs/>
          <w:color w:val="E85D00"/>
          <w:sz w:val="30"/>
          <w:szCs w:val="30"/>
        </w:rPr>
      </w:pPr>
      <w:bookmarkStart w:id="57" w:name="_Toc11521"/>
      <w:r>
        <w:rPr>
          <w:rFonts w:hint="eastAsia" w:ascii="宋体" w:hAnsi="宋体" w:cs="宋体"/>
          <w:b/>
          <w:bCs/>
          <w:color w:val="E85D00"/>
          <w:sz w:val="30"/>
          <w:szCs w:val="30"/>
        </w:rPr>
        <w:t xml:space="preserve">    </w:t>
      </w:r>
      <w:bookmarkStart w:id="58" w:name="_Toc22002"/>
      <w:bookmarkStart w:id="59" w:name="_Toc3651"/>
      <w:bookmarkStart w:id="60" w:name="_Toc27667"/>
      <w:bookmarkStart w:id="61" w:name="_Toc28474"/>
      <w:bookmarkStart w:id="62" w:name="_Toc341"/>
      <w:bookmarkStart w:id="63" w:name="_Toc1018"/>
      <w:bookmarkStart w:id="64" w:name="_Toc7284"/>
      <w:bookmarkStart w:id="65" w:name="_Toc7860"/>
      <w:r>
        <w:rPr>
          <w:rFonts w:hint="eastAsia" w:ascii="宋体" w:hAnsi="宋体" w:cs="宋体"/>
          <w:b/>
          <w:bCs/>
          <w:color w:val="E85D00"/>
          <w:sz w:val="30"/>
          <w:szCs w:val="30"/>
        </w:rPr>
        <w:t>2-1 人工智能简介</w:t>
      </w:r>
      <w:bookmarkEnd w:id="57"/>
      <w:bookmarkEnd w:id="58"/>
      <w:bookmarkEnd w:id="59"/>
      <w:bookmarkEnd w:id="60"/>
      <w:bookmarkEnd w:id="61"/>
      <w:bookmarkEnd w:id="62"/>
      <w:bookmarkEnd w:id="63"/>
      <w:bookmarkEnd w:id="64"/>
      <w:bookmarkEnd w:id="65"/>
    </w:p>
    <w:p>
      <w:pPr>
        <w:widowControl/>
        <w:shd w:val="clear" w:color="auto" w:fill="FFFFFF"/>
        <w:spacing w:line="360" w:lineRule="auto"/>
        <w:ind w:firstLine="420"/>
        <w:rPr>
          <w:rFonts w:hint="eastAsia" w:ascii="宋体" w:hAnsi="宋体" w:cs="宋体"/>
          <w:sz w:val="28"/>
          <w:szCs w:val="28"/>
          <w:shd w:val="clear" w:color="auto" w:fill="FFFFFF"/>
        </w:rPr>
      </w:pPr>
      <w:r>
        <w:rPr>
          <w:rFonts w:hint="eastAsia" w:ascii="宋体" w:hAnsi="宋体" w:cs="宋体"/>
          <w:sz w:val="28"/>
          <w:szCs w:val="28"/>
          <w:shd w:val="clear" w:color="auto" w:fill="FFFFFF"/>
        </w:rPr>
        <w:t xml:space="preserve"> 所谓人工智能（AI，Artificial Intelligence，以下简称AI），是指在理解智能的基础上，在人类可控的范围内，用人工方法实现人类的全部或部分智能（强AI）。AI与生命科学、量子科学并称为21世纪三大尖端技术。</w:t>
      </w:r>
      <w:r>
        <w:rPr>
          <w:rFonts w:hint="eastAsia" w:ascii="宋体" w:hAnsi="宋体" w:cs="宋体"/>
          <w:sz w:val="28"/>
          <w:szCs w:val="28"/>
          <w:shd w:val="clear" w:color="auto" w:fill="FFFFFF"/>
          <w:lang w:eastAsia="zh-CN"/>
        </w:rPr>
        <w:t>人们将</w:t>
      </w:r>
      <w:r>
        <w:rPr>
          <w:rFonts w:hint="eastAsia" w:ascii="宋体" w:hAnsi="宋体" w:cs="宋体"/>
          <w:sz w:val="28"/>
          <w:szCs w:val="28"/>
          <w:shd w:val="clear" w:color="auto" w:fill="FFFFFF"/>
        </w:rPr>
        <w:t>实现了真正意义上的AI</w:t>
      </w:r>
      <w:r>
        <w:rPr>
          <w:rFonts w:hint="eastAsia" w:ascii="宋体" w:hAnsi="宋体" w:cs="宋体"/>
          <w:sz w:val="28"/>
          <w:szCs w:val="28"/>
          <w:shd w:val="clear" w:color="auto" w:fill="FFFFFF"/>
          <w:lang w:eastAsia="zh-CN"/>
        </w:rPr>
        <w:t>的那个时间称为“奇点”。</w:t>
      </w:r>
      <w:r>
        <w:rPr>
          <w:rFonts w:hint="eastAsia" w:ascii="宋体" w:hAnsi="宋体" w:cs="宋体"/>
          <w:sz w:val="28"/>
          <w:szCs w:val="28"/>
          <w:shd w:val="clear" w:color="auto" w:fill="FFFFFF"/>
        </w:rPr>
        <w:t>如果</w:t>
      </w:r>
      <w:r>
        <w:rPr>
          <w:rFonts w:hint="eastAsia" w:ascii="宋体" w:hAnsi="宋体" w:cs="宋体"/>
          <w:sz w:val="28"/>
          <w:szCs w:val="28"/>
          <w:shd w:val="clear" w:color="auto" w:fill="FFFFFF"/>
          <w:lang w:eastAsia="zh-CN"/>
        </w:rPr>
        <w:t>突破了“奇点”，</w:t>
      </w:r>
      <w:r>
        <w:rPr>
          <w:rFonts w:hint="eastAsia" w:ascii="宋体" w:hAnsi="宋体" w:cs="宋体"/>
          <w:sz w:val="28"/>
          <w:szCs w:val="28"/>
          <w:shd w:val="clear" w:color="auto" w:fill="FFFFFF"/>
        </w:rPr>
        <w:t>对人类社会而言，将会是颠覆性的；其经济价值，也将不可估量。</w:t>
      </w:r>
    </w:p>
    <w:p>
      <w:pPr>
        <w:widowControl/>
        <w:shd w:val="clear" w:color="auto" w:fill="FFFFFF"/>
        <w:spacing w:line="360" w:lineRule="auto"/>
        <w:ind w:firstLine="560" w:firstLineChars="200"/>
        <w:rPr>
          <w:rFonts w:hint="eastAsia" w:ascii="宋体" w:hAnsi="宋体" w:cs="宋体"/>
          <w:sz w:val="28"/>
          <w:szCs w:val="28"/>
          <w:shd w:val="clear" w:color="auto" w:fill="FFFFFF"/>
        </w:rPr>
      </w:pPr>
      <w:r>
        <w:rPr>
          <w:rFonts w:hint="eastAsia" w:ascii="宋体" w:hAnsi="宋体" w:cs="宋体"/>
          <w:sz w:val="28"/>
          <w:szCs w:val="28"/>
          <w:shd w:val="clear" w:color="auto" w:fill="FFFFFF"/>
        </w:rPr>
        <w:drawing>
          <wp:anchor distT="0" distB="0" distL="114300" distR="114300" simplePos="0" relativeHeight="251663360" behindDoc="0" locked="0" layoutInCell="1" allowOverlap="1">
            <wp:simplePos x="0" y="0"/>
            <wp:positionH relativeFrom="column">
              <wp:posOffset>2677795</wp:posOffset>
            </wp:positionH>
            <wp:positionV relativeFrom="paragraph">
              <wp:posOffset>603885</wp:posOffset>
            </wp:positionV>
            <wp:extent cx="3075305" cy="2774315"/>
            <wp:effectExtent l="0" t="0" r="3175" b="14605"/>
            <wp:wrapSquare wrapText="bothSides"/>
            <wp:docPr id="10" name="图片 76" descr="图片1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6" descr="图片1副本"/>
                    <pic:cNvPicPr>
                      <a:picLocks noChangeAspect="1"/>
                    </pic:cNvPicPr>
                  </pic:nvPicPr>
                  <pic:blipFill>
                    <a:blip r:embed="rId6"/>
                    <a:stretch>
                      <a:fillRect/>
                    </a:stretch>
                  </pic:blipFill>
                  <pic:spPr>
                    <a:xfrm>
                      <a:off x="0" y="0"/>
                      <a:ext cx="3075305" cy="2774315"/>
                    </a:xfrm>
                    <a:prstGeom prst="rect">
                      <a:avLst/>
                    </a:prstGeom>
                    <a:noFill/>
                    <a:ln>
                      <a:noFill/>
                    </a:ln>
                  </pic:spPr>
                </pic:pic>
              </a:graphicData>
            </a:graphic>
          </wp:anchor>
        </w:drawing>
      </w:r>
      <w:r>
        <w:rPr>
          <w:rFonts w:hint="eastAsia" w:ascii="宋体" w:hAnsi="宋体" w:cs="宋体"/>
          <w:kern w:val="0"/>
          <w:sz w:val="28"/>
          <w:szCs w:val="28"/>
          <w:shd w:val="clear" w:color="auto" w:fill="FFFFFF"/>
        </w:rPr>
        <w:t xml:space="preserve"> AI就其本质而言，是对人类</w:t>
      </w:r>
      <w:r>
        <w:rPr>
          <w:rFonts w:hint="eastAsia" w:ascii="宋体" w:hAnsi="宋体" w:cs="宋体"/>
          <w:kern w:val="0"/>
          <w:sz w:val="28"/>
          <w:szCs w:val="28"/>
          <w:shd w:val="clear" w:color="auto" w:fill="FFFFFF"/>
          <w:lang w:eastAsia="zh-CN"/>
        </w:rPr>
        <w:t>处理</w:t>
      </w:r>
      <w:r>
        <w:rPr>
          <w:rFonts w:hint="eastAsia" w:ascii="宋体" w:hAnsi="宋体" w:cs="宋体"/>
          <w:kern w:val="0"/>
          <w:sz w:val="28"/>
          <w:szCs w:val="28"/>
          <w:shd w:val="clear" w:color="auto" w:fill="FFFFFF"/>
        </w:rPr>
        <w:t>信息过程的模拟。</w:t>
      </w:r>
      <w:r>
        <w:rPr>
          <w:rFonts w:hint="eastAsia" w:ascii="宋体" w:hAnsi="宋体" w:cs="宋体"/>
          <w:sz w:val="28"/>
          <w:szCs w:val="28"/>
          <w:shd w:val="clear" w:color="auto" w:fill="FFFFFF"/>
        </w:rPr>
        <w:t>AI研究使用计算机（主要指软件）来模拟人类某些思维过程和智能行为（如感知、记忆、推理、思考、决策、规划、学习、创意设计、形象思维、灵感等），主要包括实现智能的原理、制造类似于人脑智能的计算机，使计算机能实现更高层次的应用。通俗地说，AI就是要研究如何使机器具有能听、会说、能看、能感、会写、能思维、会学习、能适应环境变化、能解决面临的各种实际问题的一门学科。</w:t>
      </w:r>
    </w:p>
    <w:p>
      <w:pPr>
        <w:widowControl/>
        <w:shd w:val="clear" w:color="auto" w:fill="FFFFFF"/>
        <w:spacing w:line="360" w:lineRule="auto"/>
        <w:ind w:firstLine="560" w:firstLineChars="200"/>
        <w:rPr>
          <w:rFonts w:hint="eastAsia" w:ascii="宋体" w:hAnsi="宋体" w:cs="宋体"/>
          <w:kern w:val="0"/>
          <w:sz w:val="28"/>
          <w:szCs w:val="28"/>
          <w:shd w:val="clear" w:color="auto" w:fill="FFFFFF"/>
        </w:rPr>
      </w:pPr>
      <w:r>
        <w:rPr>
          <w:rFonts w:hint="eastAsia" w:ascii="宋体" w:hAnsi="宋体" w:cs="宋体"/>
          <w:kern w:val="0"/>
          <w:sz w:val="28"/>
          <w:szCs w:val="28"/>
          <w:shd w:val="clear" w:color="auto" w:fill="FFFFFF"/>
        </w:rPr>
        <w:t>对于人的智能模拟可以通过两种方式进行，一是结构模拟，即仿照人脑的结构机制，制造出“类人脑”的</w:t>
      </w:r>
      <w:r>
        <w:rPr>
          <w:rFonts w:hint="eastAsia" w:ascii="宋体" w:hAnsi="宋体" w:cs="宋体"/>
          <w:kern w:val="0"/>
          <w:sz w:val="28"/>
          <w:szCs w:val="28"/>
          <w:shd w:val="clear" w:color="auto" w:fill="FFFFFF"/>
        </w:rPr>
        <w:fldChar w:fldCharType="begin"/>
      </w:r>
      <w:r>
        <w:rPr>
          <w:rFonts w:hint="eastAsia" w:ascii="宋体" w:hAnsi="宋体" w:cs="宋体"/>
          <w:kern w:val="0"/>
          <w:sz w:val="28"/>
          <w:szCs w:val="28"/>
          <w:shd w:val="clear" w:color="auto" w:fill="FFFFFF"/>
        </w:rPr>
        <w:instrText xml:space="preserve"> HYPERLINK "http://baike.baidu.com/view/126147.htm" \t "http://baike.baidu.com/_blank" </w:instrText>
      </w:r>
      <w:r>
        <w:rPr>
          <w:rFonts w:hint="eastAsia" w:ascii="宋体" w:hAnsi="宋体" w:cs="宋体"/>
          <w:kern w:val="0"/>
          <w:sz w:val="28"/>
          <w:szCs w:val="28"/>
          <w:shd w:val="clear" w:color="auto" w:fill="FFFFFF"/>
        </w:rPr>
        <w:fldChar w:fldCharType="separate"/>
      </w:r>
      <w:r>
        <w:rPr>
          <w:rFonts w:hint="eastAsia" w:ascii="宋体" w:hAnsi="宋体" w:cs="宋体"/>
          <w:kern w:val="0"/>
          <w:sz w:val="28"/>
          <w:szCs w:val="28"/>
          <w:shd w:val="clear" w:color="auto" w:fill="FFFFFF"/>
        </w:rPr>
        <w:t>机器</w:t>
      </w:r>
      <w:r>
        <w:rPr>
          <w:rFonts w:hint="eastAsia" w:ascii="宋体" w:hAnsi="宋体" w:cs="宋体"/>
          <w:kern w:val="0"/>
          <w:sz w:val="28"/>
          <w:szCs w:val="28"/>
          <w:shd w:val="clear" w:color="auto" w:fill="FFFFFF"/>
        </w:rPr>
        <w:fldChar w:fldCharType="end"/>
      </w:r>
      <w:r>
        <w:rPr>
          <w:rFonts w:hint="eastAsia" w:ascii="宋体" w:hAnsi="宋体" w:cs="宋体"/>
          <w:kern w:val="0"/>
          <w:sz w:val="28"/>
          <w:szCs w:val="28"/>
          <w:shd w:val="clear" w:color="auto" w:fill="FFFFFF"/>
        </w:rPr>
        <w:t>；二是功能模拟，即根据其功能过程进行模拟。现代电子计算机</w:t>
      </w:r>
      <w:r>
        <w:rPr>
          <w:rFonts w:hint="eastAsia" w:ascii="宋体" w:hAnsi="宋体" w:cs="宋体"/>
          <w:kern w:val="0"/>
          <w:sz w:val="28"/>
          <w:szCs w:val="28"/>
          <w:shd w:val="clear" w:color="auto" w:fill="FFFFFF"/>
          <w:lang w:eastAsia="zh-CN"/>
        </w:rPr>
        <w:t>及其软件</w:t>
      </w:r>
      <w:r>
        <w:rPr>
          <w:rFonts w:hint="eastAsia" w:ascii="宋体" w:hAnsi="宋体" w:cs="宋体"/>
          <w:kern w:val="0"/>
          <w:sz w:val="28"/>
          <w:szCs w:val="28"/>
          <w:shd w:val="clear" w:color="auto" w:fill="FFFFFF"/>
        </w:rPr>
        <w:t>的产生便是对人脑思维功能的模拟，是对人脑思维的信息过程的模拟。</w:t>
      </w:r>
      <w:r>
        <w:rPr>
          <w:rFonts w:hint="eastAsia" w:ascii="宋体" w:hAnsi="宋体" w:cs="宋体"/>
          <w:kern w:val="0"/>
          <w:sz w:val="28"/>
          <w:szCs w:val="28"/>
          <w:shd w:val="clear" w:color="auto" w:fill="FFFFFF"/>
          <w:lang w:eastAsia="zh-CN"/>
        </w:rPr>
        <w:t>而神经网络则是一种</w:t>
      </w:r>
      <w:r>
        <w:rPr>
          <w:rFonts w:hint="eastAsia" w:ascii="宋体" w:hAnsi="宋体" w:cs="宋体"/>
          <w:kern w:val="0"/>
          <w:sz w:val="28"/>
          <w:szCs w:val="28"/>
          <w:shd w:val="clear" w:color="auto" w:fill="FFFFFF"/>
        </w:rPr>
        <w:t>结构模拟</w:t>
      </w:r>
      <w:r>
        <w:rPr>
          <w:rFonts w:hint="eastAsia" w:ascii="宋体" w:hAnsi="宋体" w:cs="宋体"/>
          <w:kern w:val="0"/>
          <w:sz w:val="28"/>
          <w:szCs w:val="28"/>
          <w:shd w:val="clear" w:color="auto" w:fill="FFFFFF"/>
          <w:lang w:eastAsia="zh-CN"/>
        </w:rPr>
        <w:t>。</w:t>
      </w:r>
    </w:p>
    <w:p>
      <w:pPr>
        <w:widowControl/>
        <w:shd w:val="clear" w:color="auto" w:fill="FFFFFF"/>
        <w:spacing w:line="360" w:lineRule="auto"/>
        <w:jc w:val="center"/>
        <w:rPr>
          <w:rFonts w:hint="eastAsia" w:ascii="宋体" w:hAnsi="宋体" w:cs="宋体"/>
          <w:sz w:val="28"/>
          <w:szCs w:val="28"/>
          <w:shd w:val="clear" w:color="auto" w:fill="FFFFFF"/>
        </w:rPr>
      </w:pPr>
      <w:r>
        <w:rPr>
          <w:rFonts w:hint="eastAsia" w:ascii="宋体" w:hAnsi="宋体" w:cs="宋体"/>
          <w:color w:val="000000"/>
          <w:sz w:val="28"/>
          <w:szCs w:val="28"/>
          <w:shd w:val="clear" w:color="auto" w:fill="FFFFFF"/>
        </w:rPr>
        <w:drawing>
          <wp:inline distT="0" distB="0" distL="114300" distR="114300">
            <wp:extent cx="5281295" cy="2106295"/>
            <wp:effectExtent l="0" t="0" r="6985" b="12065"/>
            <wp:docPr id="21"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1"/>
                    <pic:cNvPicPr>
                      <a:picLocks noChangeAspect="1"/>
                    </pic:cNvPicPr>
                  </pic:nvPicPr>
                  <pic:blipFill>
                    <a:blip r:embed="rId7"/>
                    <a:stretch>
                      <a:fillRect/>
                    </a:stretch>
                  </pic:blipFill>
                  <pic:spPr>
                    <a:xfrm>
                      <a:off x="0" y="0"/>
                      <a:ext cx="5281295" cy="2106295"/>
                    </a:xfrm>
                    <a:prstGeom prst="rect">
                      <a:avLst/>
                    </a:prstGeom>
                    <a:noFill/>
                    <a:ln>
                      <a:noFill/>
                    </a:ln>
                  </pic:spPr>
                </pic:pic>
              </a:graphicData>
            </a:graphic>
          </wp:inline>
        </w:drawing>
      </w:r>
    </w:p>
    <w:p>
      <w:pPr>
        <w:widowControl/>
        <w:shd w:val="clear" w:color="auto" w:fill="FFFFFF"/>
        <w:spacing w:line="360" w:lineRule="auto"/>
        <w:jc w:val="center"/>
        <w:rPr>
          <w:rFonts w:hint="eastAsia" w:ascii="宋体" w:hAnsi="宋体" w:cs="宋体"/>
          <w:b/>
          <w:bCs/>
          <w:color w:val="000000"/>
          <w:sz w:val="28"/>
          <w:szCs w:val="28"/>
          <w:shd w:val="clear" w:color="auto" w:fill="FFFFFF"/>
        </w:rPr>
      </w:pPr>
      <w:r>
        <w:rPr>
          <w:rFonts w:hint="eastAsia" w:ascii="宋体" w:hAnsi="宋体" w:cs="宋体"/>
          <w:b/>
          <w:bCs/>
          <w:color w:val="000000"/>
          <w:sz w:val="28"/>
          <w:szCs w:val="28"/>
          <w:shd w:val="clear" w:color="auto" w:fill="FFFFFF"/>
        </w:rPr>
        <w:t>思维的结构模型</w:t>
      </w:r>
    </w:p>
    <w:p>
      <w:pPr>
        <w:widowControl/>
        <w:shd w:val="clear" w:color="auto" w:fill="FFFFFF"/>
        <w:spacing w:line="360" w:lineRule="auto"/>
        <w:ind w:firstLine="560" w:firstLineChars="200"/>
        <w:rPr>
          <w:rFonts w:hint="eastAsia" w:ascii="宋体" w:hAnsi="宋体" w:cs="宋体"/>
          <w:sz w:val="28"/>
          <w:szCs w:val="28"/>
          <w:shd w:val="clear" w:color="auto" w:fill="FFFFFF"/>
        </w:rPr>
      </w:pPr>
      <w:r>
        <w:rPr>
          <w:rFonts w:hint="eastAsia" w:ascii="宋体" w:hAnsi="宋体" w:cs="宋体"/>
          <w:sz w:val="28"/>
          <w:szCs w:val="28"/>
          <w:shd w:val="clear" w:color="auto" w:fill="FFFFFF"/>
        </w:rPr>
        <w:t xml:space="preserve"> 由于生物智能本身具有复杂性，因此AI涉及</w:t>
      </w:r>
      <w:r>
        <w:rPr>
          <w:rFonts w:hint="eastAsia" w:ascii="宋体" w:hAnsi="宋体" w:cs="宋体"/>
          <w:sz w:val="28"/>
          <w:szCs w:val="28"/>
        </w:rPr>
        <w:t>计算机科学、控制论、信息论、精神心理学、神经生物学、生物行为学、情感学、语言学、逻辑学，特别是哲学、社会学、方法学等诸多学科，综合性、交叉性很强，</w:t>
      </w:r>
      <w:r>
        <w:rPr>
          <w:rFonts w:hint="eastAsia" w:ascii="宋体" w:hAnsi="宋体" w:cs="宋体"/>
          <w:sz w:val="28"/>
          <w:szCs w:val="28"/>
          <w:shd w:val="clear" w:color="auto" w:fill="FFFFFF"/>
        </w:rPr>
        <w:t>可以说几乎包括自然科学和社会科学的所有学科。</w:t>
      </w:r>
    </w:p>
    <w:p>
      <w:pPr>
        <w:widowControl/>
        <w:shd w:val="clear" w:color="auto" w:fill="FFFFFF"/>
        <w:spacing w:line="360" w:lineRule="auto"/>
        <w:jc w:val="center"/>
        <w:rPr>
          <w:rFonts w:hint="eastAsia" w:ascii="宋体" w:hAnsi="宋体" w:cs="宋体"/>
          <w:sz w:val="28"/>
          <w:szCs w:val="28"/>
        </w:rPr>
      </w:pPr>
      <w:r>
        <w:rPr>
          <w:rFonts w:hint="eastAsia" w:ascii="宋体" w:hAnsi="宋体" w:cs="宋体"/>
          <w:sz w:val="28"/>
          <w:szCs w:val="28"/>
        </w:rPr>
        <w:drawing>
          <wp:inline distT="0" distB="0" distL="114300" distR="114300">
            <wp:extent cx="5019040" cy="2712085"/>
            <wp:effectExtent l="0" t="0" r="10160" b="635"/>
            <wp:docPr id="22" name="Picture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descr="图片2"/>
                    <pic:cNvPicPr>
                      <a:picLocks noChangeAspect="1"/>
                    </pic:cNvPicPr>
                  </pic:nvPicPr>
                  <pic:blipFill>
                    <a:blip r:embed="rId8"/>
                    <a:stretch>
                      <a:fillRect/>
                    </a:stretch>
                  </pic:blipFill>
                  <pic:spPr>
                    <a:xfrm>
                      <a:off x="0" y="0"/>
                      <a:ext cx="5019040" cy="2712085"/>
                    </a:xfrm>
                    <a:prstGeom prst="rect">
                      <a:avLst/>
                    </a:prstGeom>
                    <a:noFill/>
                    <a:ln>
                      <a:noFill/>
                    </a:ln>
                  </pic:spPr>
                </pic:pic>
              </a:graphicData>
            </a:graphic>
          </wp:inline>
        </w:drawing>
      </w:r>
    </w:p>
    <w:p>
      <w:pPr>
        <w:widowControl/>
        <w:shd w:val="clear" w:color="auto" w:fill="FFFFFF"/>
        <w:spacing w:line="360" w:lineRule="auto"/>
        <w:jc w:val="center"/>
        <w:rPr>
          <w:rFonts w:hint="eastAsia" w:ascii="宋体" w:hAnsi="宋体" w:cs="宋体"/>
          <w:b/>
          <w:sz w:val="28"/>
          <w:szCs w:val="28"/>
        </w:rPr>
      </w:pPr>
      <w:r>
        <w:rPr>
          <w:rFonts w:hint="eastAsia" w:ascii="宋体" w:hAnsi="宋体" w:cs="宋体"/>
          <w:b/>
          <w:sz w:val="28"/>
          <w:szCs w:val="28"/>
        </w:rPr>
        <w:t>AI的科学体系图</w:t>
      </w:r>
    </w:p>
    <w:p>
      <w:pPr>
        <w:widowControl/>
        <w:shd w:val="clear" w:color="auto" w:fill="FFFFFF"/>
        <w:spacing w:line="360" w:lineRule="auto"/>
        <w:jc w:val="center"/>
        <w:rPr>
          <w:rFonts w:hint="eastAsia" w:ascii="宋体" w:hAnsi="宋体" w:cs="宋体"/>
          <w:b/>
          <w:sz w:val="24"/>
          <w:szCs w:val="24"/>
        </w:rPr>
      </w:pPr>
    </w:p>
    <w:p>
      <w:pPr>
        <w:widowControl/>
        <w:shd w:val="clear" w:color="auto" w:fill="FFFFFF"/>
        <w:spacing w:line="360" w:lineRule="auto"/>
        <w:jc w:val="center"/>
        <w:rPr>
          <w:rFonts w:hint="eastAsia" w:ascii="宋体" w:hAnsi="宋体" w:cs="宋体"/>
        </w:rPr>
      </w:pPr>
      <w:r>
        <w:rPr>
          <w:rFonts w:hint="eastAsia" w:ascii="宋体" w:hAnsi="宋体" w:cs="宋体"/>
        </w:rPr>
        <w:object>
          <v:shape id="_x0000_i1025" o:spt="75" type="#_x0000_t75" style="height:251pt;width:471.8pt;" o:ole="t" fillcolor="#FFFFFF" filled="t" stroked="f" coordsize="21600,21600">
            <v:path/>
            <v:fill on="t" focussize="0,0"/>
            <v:stroke on="f"/>
            <v:imagedata r:id="rId10" o:title=""/>
            <o:lock v:ext="edit" grouping="f" rotation="f" text="f" aspectratio="t"/>
            <w10:wrap type="none"/>
            <w10:anchorlock/>
          </v:shape>
          <o:OLEObject Type="Embed" ProgID="Visio.Drawing.11" ShapeID="_x0000_i1025" DrawAspect="Content" ObjectID="_1468075725" r:id="rId9">
            <o:LockedField>false</o:LockedField>
          </o:OLEObject>
        </w:object>
      </w:r>
    </w:p>
    <w:p>
      <w:pPr>
        <w:widowControl/>
        <w:shd w:val="clear" w:color="auto" w:fill="FFFFFF"/>
        <w:spacing w:line="360" w:lineRule="auto"/>
        <w:jc w:val="center"/>
        <w:rPr>
          <w:rFonts w:hint="eastAsia" w:ascii="宋体" w:hAnsi="宋体" w:cs="宋体"/>
          <w:b/>
          <w:sz w:val="28"/>
          <w:szCs w:val="28"/>
        </w:rPr>
      </w:pPr>
      <w:r>
        <w:rPr>
          <w:rFonts w:hint="eastAsia" w:ascii="宋体" w:hAnsi="宋体" w:cs="宋体"/>
          <w:b/>
          <w:sz w:val="28"/>
          <w:szCs w:val="28"/>
        </w:rPr>
        <w:t>人工智能学科结构</w:t>
      </w:r>
    </w:p>
    <w:p>
      <w:pPr>
        <w:widowControl/>
        <w:shd w:val="clear" w:color="auto" w:fill="FFFFFF"/>
        <w:spacing w:line="360" w:lineRule="auto"/>
        <w:ind w:firstLine="560" w:firstLineChars="200"/>
        <w:rPr>
          <w:rFonts w:hint="eastAsia" w:ascii="宋体" w:hAnsi="宋体" w:cs="宋体"/>
          <w:sz w:val="28"/>
          <w:szCs w:val="28"/>
        </w:rPr>
      </w:pPr>
      <w:r>
        <w:rPr>
          <w:rFonts w:hint="eastAsia" w:ascii="宋体" w:hAnsi="宋体" w:cs="宋体"/>
          <w:sz w:val="28"/>
          <w:szCs w:val="28"/>
        </w:rPr>
        <w:t>哪个领域有人进行的智力活动，哪个领域就是人工智能研究的领域。根据智能的基本特征，可以将人工智能的研究领域大致的分成4个方面：</w:t>
      </w:r>
    </w:p>
    <w:p>
      <w:pPr>
        <w:widowControl/>
        <w:numPr>
          <w:ilvl w:val="0"/>
          <w:numId w:val="2"/>
        </w:numPr>
        <w:shd w:val="clear" w:color="auto" w:fill="FFFFFF"/>
        <w:spacing w:line="360" w:lineRule="auto"/>
        <w:ind w:firstLine="562" w:firstLineChars="200"/>
        <w:rPr>
          <w:rFonts w:hint="eastAsia" w:ascii="宋体" w:hAnsi="宋体" w:cs="宋体"/>
          <w:sz w:val="28"/>
          <w:szCs w:val="28"/>
        </w:rPr>
      </w:pPr>
      <w:r>
        <w:rPr>
          <w:rFonts w:hint="eastAsia" w:ascii="宋体" w:hAnsi="宋体" w:cs="宋体"/>
          <w:b/>
          <w:bCs/>
          <w:color w:val="FF00FF"/>
          <w:sz w:val="28"/>
          <w:szCs w:val="28"/>
        </w:rPr>
        <w:t>智能感知</w:t>
      </w:r>
      <w:r>
        <w:rPr>
          <w:rFonts w:hint="eastAsia" w:ascii="宋体" w:hAnsi="宋体" w:cs="宋体"/>
          <w:sz w:val="28"/>
          <w:szCs w:val="28"/>
        </w:rPr>
        <w:t xml:space="preserve"> 主要包括模式识别、自然语言处理、计算机视觉、语音识别等；</w:t>
      </w:r>
    </w:p>
    <w:p>
      <w:pPr>
        <w:widowControl/>
        <w:numPr>
          <w:ilvl w:val="0"/>
          <w:numId w:val="2"/>
        </w:numPr>
        <w:shd w:val="clear" w:color="auto" w:fill="FFFFFF"/>
        <w:spacing w:line="360" w:lineRule="auto"/>
        <w:ind w:firstLine="562" w:firstLineChars="200"/>
        <w:rPr>
          <w:rFonts w:hint="eastAsia" w:ascii="宋体" w:hAnsi="宋体" w:cs="宋体"/>
          <w:sz w:val="28"/>
          <w:szCs w:val="28"/>
        </w:rPr>
      </w:pPr>
      <w:r>
        <w:rPr>
          <w:rFonts w:hint="eastAsia" w:ascii="宋体" w:hAnsi="宋体" w:cs="宋体"/>
          <w:b/>
          <w:bCs/>
          <w:color w:val="FF00FF"/>
          <w:sz w:val="28"/>
          <w:szCs w:val="28"/>
        </w:rPr>
        <w:t>智能推理与思维</w:t>
      </w:r>
      <w:r>
        <w:rPr>
          <w:rFonts w:hint="eastAsia" w:ascii="宋体" w:hAnsi="宋体" w:cs="宋体"/>
          <w:sz w:val="28"/>
          <w:szCs w:val="28"/>
        </w:rPr>
        <w:t xml:space="preserve"> 主要包括搜索技术、博弈、问题求解、定理证明、数据挖掘与知识发现、专家系统和知识库、系统与语言工具等；</w:t>
      </w:r>
    </w:p>
    <w:p>
      <w:pPr>
        <w:widowControl/>
        <w:numPr>
          <w:ilvl w:val="0"/>
          <w:numId w:val="2"/>
        </w:numPr>
        <w:shd w:val="clear" w:color="auto" w:fill="FFFFFF"/>
        <w:spacing w:line="360" w:lineRule="auto"/>
        <w:ind w:firstLine="562" w:firstLineChars="200"/>
        <w:rPr>
          <w:rFonts w:hint="eastAsia" w:ascii="宋体" w:hAnsi="宋体" w:cs="宋体"/>
          <w:sz w:val="28"/>
          <w:szCs w:val="28"/>
        </w:rPr>
      </w:pPr>
      <w:r>
        <w:rPr>
          <w:rFonts w:hint="eastAsia" w:ascii="宋体" w:hAnsi="宋体" w:cs="宋体"/>
          <w:b/>
          <w:bCs/>
          <w:color w:val="FF00FF"/>
          <w:sz w:val="28"/>
          <w:szCs w:val="28"/>
        </w:rPr>
        <w:t>智能学习</w:t>
      </w:r>
      <w:r>
        <w:rPr>
          <w:rFonts w:hint="eastAsia" w:ascii="宋体" w:hAnsi="宋体" w:cs="宋体"/>
          <w:sz w:val="28"/>
          <w:szCs w:val="28"/>
        </w:rPr>
        <w:t xml:space="preserve"> 主要包括机器学习、神经网络、计算智能与进化计算等；</w:t>
      </w:r>
    </w:p>
    <w:p>
      <w:pPr>
        <w:widowControl/>
        <w:numPr>
          <w:ilvl w:val="0"/>
          <w:numId w:val="2"/>
        </w:numPr>
        <w:shd w:val="clear" w:color="auto" w:fill="FFFFFF"/>
        <w:spacing w:line="360" w:lineRule="auto"/>
        <w:ind w:firstLine="562" w:firstLineChars="200"/>
        <w:rPr>
          <w:rFonts w:hint="eastAsia" w:ascii="宋体" w:hAnsi="宋体" w:cs="宋体"/>
          <w:sz w:val="28"/>
          <w:szCs w:val="28"/>
        </w:rPr>
      </w:pPr>
      <w:r>
        <w:rPr>
          <w:rFonts w:hint="eastAsia" w:ascii="宋体" w:hAnsi="宋体" w:cs="宋体"/>
          <w:b/>
          <w:bCs/>
          <w:color w:val="FF00FF"/>
          <w:sz w:val="28"/>
          <w:szCs w:val="28"/>
        </w:rPr>
        <w:t>智能行动</w:t>
      </w:r>
      <w:r>
        <w:rPr>
          <w:rFonts w:hint="eastAsia" w:ascii="宋体" w:hAnsi="宋体" w:cs="宋体"/>
          <w:sz w:val="28"/>
          <w:szCs w:val="28"/>
        </w:rPr>
        <w:t xml:space="preserve"> 主要包括智能控制、智能调度与指挥、智能机器人、分布式智能与Agent、人工生命、自动程序设计等。</w:t>
      </w:r>
    </w:p>
    <w:p>
      <w:pPr>
        <w:widowControl/>
        <w:shd w:val="clear" w:color="auto" w:fill="FFFFFF"/>
        <w:spacing w:line="360" w:lineRule="auto"/>
        <w:rPr>
          <w:rFonts w:hint="eastAsia" w:ascii="宋体" w:hAnsi="宋体" w:cs="宋体"/>
          <w:b/>
          <w:sz w:val="24"/>
          <w:szCs w:val="24"/>
        </w:rPr>
      </w:pPr>
    </w:p>
    <w:p>
      <w:pPr>
        <w:widowControl/>
        <w:shd w:val="clear" w:color="auto" w:fill="FFFFFF"/>
        <w:spacing w:line="360" w:lineRule="auto"/>
        <w:jc w:val="center"/>
        <w:rPr>
          <w:rFonts w:hint="eastAsia" w:ascii="宋体" w:hAnsi="宋体" w:cs="宋体"/>
          <w:b/>
          <w:sz w:val="24"/>
          <w:szCs w:val="24"/>
        </w:rPr>
      </w:pPr>
      <w:r>
        <w:rPr>
          <w:rFonts w:hint="eastAsia" w:ascii="宋体" w:hAnsi="宋体" w:cs="宋体"/>
          <w:b/>
          <w:sz w:val="24"/>
          <w:szCs w:val="24"/>
        </w:rPr>
        <w:drawing>
          <wp:inline distT="0" distB="0" distL="114300" distR="114300">
            <wp:extent cx="6370320" cy="3708400"/>
            <wp:effectExtent l="0" t="0" r="0" b="10160"/>
            <wp:docPr id="23" name="图片 8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9" descr="图片3"/>
                    <pic:cNvPicPr>
                      <a:picLocks noChangeAspect="1"/>
                    </pic:cNvPicPr>
                  </pic:nvPicPr>
                  <pic:blipFill>
                    <a:blip r:embed="rId11"/>
                    <a:stretch>
                      <a:fillRect/>
                    </a:stretch>
                  </pic:blipFill>
                  <pic:spPr>
                    <a:xfrm>
                      <a:off x="0" y="0"/>
                      <a:ext cx="6370320" cy="3708400"/>
                    </a:xfrm>
                    <a:prstGeom prst="rect">
                      <a:avLst/>
                    </a:prstGeom>
                    <a:noFill/>
                    <a:ln>
                      <a:noFill/>
                    </a:ln>
                  </pic:spPr>
                </pic:pic>
              </a:graphicData>
            </a:graphic>
          </wp:inline>
        </w:drawing>
      </w:r>
    </w:p>
    <w:p>
      <w:pPr>
        <w:widowControl/>
        <w:shd w:val="clear" w:color="auto" w:fill="FFFFFF"/>
        <w:spacing w:line="360" w:lineRule="auto"/>
        <w:jc w:val="center"/>
        <w:rPr>
          <w:rFonts w:hint="eastAsia" w:ascii="宋体" w:hAnsi="宋体" w:cs="宋体"/>
          <w:b/>
          <w:sz w:val="28"/>
          <w:szCs w:val="28"/>
        </w:rPr>
      </w:pPr>
      <w:r>
        <w:rPr>
          <w:rFonts w:hint="eastAsia" w:ascii="宋体" w:hAnsi="宋体" w:cs="宋体"/>
          <w:b/>
          <w:sz w:val="28"/>
          <w:szCs w:val="28"/>
        </w:rPr>
        <w:t>人工智能研究内容、研究途径及研究领域</w:t>
      </w:r>
    </w:p>
    <w:p>
      <w:pPr>
        <w:widowControl/>
        <w:shd w:val="clear" w:color="auto" w:fill="FFFFFF"/>
        <w:spacing w:line="360" w:lineRule="auto"/>
        <w:jc w:val="left"/>
        <w:rPr>
          <w:rFonts w:hint="eastAsia" w:ascii="宋体" w:hAnsi="宋体" w:cs="宋体"/>
          <w:b/>
          <w:sz w:val="24"/>
          <w:szCs w:val="24"/>
        </w:rPr>
      </w:pPr>
    </w:p>
    <w:p>
      <w:pPr>
        <w:spacing w:line="360" w:lineRule="auto"/>
        <w:outlineLvl w:val="1"/>
        <w:rPr>
          <w:rFonts w:hint="eastAsia" w:ascii="宋体" w:hAnsi="宋体" w:cs="宋体"/>
          <w:b/>
          <w:color w:val="E36C0A"/>
          <w:sz w:val="30"/>
          <w:szCs w:val="30"/>
        </w:rPr>
      </w:pPr>
      <w:r>
        <w:rPr>
          <w:rFonts w:hint="eastAsia" w:ascii="宋体" w:hAnsi="宋体" w:cs="宋体"/>
          <w:b/>
          <w:color w:val="E36C0A"/>
          <w:sz w:val="30"/>
          <w:szCs w:val="30"/>
        </w:rPr>
        <w:t xml:space="preserve">    </w:t>
      </w:r>
      <w:bookmarkStart w:id="66" w:name="_Toc640"/>
      <w:bookmarkStart w:id="67" w:name="_Toc29654"/>
      <w:bookmarkStart w:id="68" w:name="_Toc20423"/>
      <w:bookmarkStart w:id="69" w:name="_Toc5226"/>
      <w:bookmarkStart w:id="70" w:name="_Toc4082"/>
      <w:bookmarkStart w:id="71" w:name="_Toc22098"/>
      <w:bookmarkStart w:id="72" w:name="_Toc27432"/>
      <w:bookmarkStart w:id="73" w:name="_Toc9179"/>
      <w:r>
        <w:rPr>
          <w:rFonts w:hint="eastAsia" w:ascii="宋体" w:hAnsi="宋体" w:cs="宋体"/>
          <w:b/>
          <w:color w:val="E36C0A"/>
          <w:sz w:val="30"/>
          <w:szCs w:val="30"/>
        </w:rPr>
        <w:t>2-2 人工智能发展史</w:t>
      </w:r>
      <w:bookmarkEnd w:id="66"/>
      <w:bookmarkEnd w:id="67"/>
      <w:bookmarkEnd w:id="68"/>
      <w:bookmarkEnd w:id="69"/>
      <w:bookmarkEnd w:id="70"/>
      <w:bookmarkEnd w:id="71"/>
      <w:bookmarkEnd w:id="72"/>
      <w:bookmarkEnd w:id="73"/>
    </w:p>
    <w:p>
      <w:pPr>
        <w:ind w:firstLine="560" w:firstLineChars="200"/>
        <w:rPr>
          <w:rFonts w:hint="eastAsia" w:ascii="宋体" w:hAnsi="宋体" w:cs="宋体"/>
          <w:kern w:val="0"/>
          <w:sz w:val="28"/>
          <w:szCs w:val="28"/>
          <w:shd w:val="clear" w:color="auto" w:fill="FFFFFF"/>
        </w:rPr>
      </w:pPr>
      <w:r>
        <w:rPr>
          <w:rFonts w:hint="eastAsia" w:ascii="宋体" w:hAnsi="宋体" w:cs="宋体"/>
          <w:kern w:val="0"/>
          <w:sz w:val="28"/>
          <w:szCs w:val="28"/>
          <w:shd w:val="clear" w:color="auto" w:fill="FFFFFF"/>
        </w:rPr>
        <w:t>从古至今，人们一直试图用机器来替代人的部分脑力劳动，以提高人类征服自然的能力。但这种梦想，直到计算机发明之后，才有了可以实现的基础，也促成了现代意义上“AI”的产生。</w:t>
      </w:r>
    </w:p>
    <w:p>
      <w:pPr>
        <w:widowControl/>
        <w:tabs>
          <w:tab w:val="left" w:pos="0"/>
        </w:tabs>
        <w:spacing w:line="450" w:lineRule="atLeast"/>
        <w:ind w:firstLine="560" w:firstLineChars="200"/>
        <w:textAlignment w:val="baseline"/>
        <w:rPr>
          <w:rFonts w:hint="eastAsia" w:ascii="宋体" w:hAnsi="宋体" w:cs="宋体"/>
          <w:color w:val="000000"/>
          <w:sz w:val="28"/>
          <w:szCs w:val="28"/>
          <w:shd w:val="clear" w:color="auto" w:fill="FFFFFF"/>
        </w:rPr>
      </w:pPr>
      <w:r>
        <w:rPr>
          <w:rFonts w:hint="eastAsia" w:ascii="宋体" w:hAnsi="宋体" w:cs="宋体"/>
          <w:color w:val="000000"/>
          <w:sz w:val="28"/>
          <w:szCs w:val="28"/>
          <w:shd w:val="clear" w:color="auto" w:fill="FFFFFF"/>
        </w:rPr>
        <w:t>1956年达特茅斯</w:t>
      </w:r>
      <w:r>
        <w:rPr>
          <w:rFonts w:hint="eastAsia" w:ascii="宋体" w:hAnsi="宋体" w:cs="宋体"/>
          <w:color w:val="000000"/>
          <w:sz w:val="28"/>
          <w:szCs w:val="28"/>
          <w:shd w:val="clear" w:color="auto" w:fill="FFFFFF"/>
          <w:lang w:eastAsia="zh-CN"/>
        </w:rPr>
        <w:t>（Dartmouth）</w:t>
      </w:r>
      <w:r>
        <w:rPr>
          <w:rFonts w:hint="eastAsia" w:ascii="宋体" w:hAnsi="宋体" w:cs="宋体"/>
          <w:color w:val="000000"/>
          <w:sz w:val="28"/>
          <w:szCs w:val="28"/>
          <w:shd w:val="clear" w:color="auto" w:fill="FFFFFF"/>
        </w:rPr>
        <w:t>会议后，人工智能被确立为一门学科，之后几起几落</w:t>
      </w:r>
      <w:r>
        <w:rPr>
          <w:rFonts w:hint="eastAsia" w:ascii="宋体" w:hAnsi="宋体" w:cs="宋体"/>
          <w:color w:val="000000"/>
          <w:sz w:val="28"/>
          <w:szCs w:val="28"/>
          <w:shd w:val="clear" w:color="auto" w:fill="FFFFFF"/>
          <w:lang w:eastAsia="zh-CN"/>
        </w:rPr>
        <w:t>——</w:t>
      </w:r>
      <w:r>
        <w:rPr>
          <w:rFonts w:hint="eastAsia" w:ascii="宋体" w:hAnsi="宋体" w:cs="宋体"/>
          <w:color w:val="000000"/>
          <w:sz w:val="28"/>
          <w:szCs w:val="28"/>
          <w:shd w:val="clear" w:color="auto" w:fill="FFFFFF"/>
        </w:rPr>
        <w:t>人们似乎一次次看见了希望，然后又一次次坠入了失望的深渊。爱因斯坦所说的“我学到的越多，便意识到自己不知道的东西越多”</w:t>
      </w:r>
      <w:r>
        <w:rPr>
          <w:rFonts w:hint="eastAsia" w:ascii="宋体" w:hAnsi="宋体" w:cs="宋体"/>
          <w:color w:val="000000"/>
          <w:sz w:val="28"/>
          <w:szCs w:val="28"/>
          <w:shd w:val="clear" w:color="auto" w:fill="FFFFFF"/>
          <w:lang w:eastAsia="zh-CN"/>
        </w:rPr>
        <w:t>，</w:t>
      </w:r>
      <w:r>
        <w:rPr>
          <w:rFonts w:hint="eastAsia" w:ascii="宋体" w:hAnsi="宋体" w:cs="宋体"/>
          <w:color w:val="000000"/>
          <w:sz w:val="28"/>
          <w:szCs w:val="28"/>
          <w:shd w:val="clear" w:color="auto" w:fill="FFFFFF"/>
        </w:rPr>
        <w:t>用来形容人工智能领域的进展，是再恰当不过的。总体来说，AI的发展历史可以归结为孕育期、形成期、第一低谷期、发展期、第二低谷期、瓶颈期和复兴期等7个阶段：</w:t>
      </w:r>
    </w:p>
    <w:p>
      <w:pPr>
        <w:widowControl/>
        <w:tabs>
          <w:tab w:val="left" w:pos="0"/>
        </w:tabs>
        <w:spacing w:line="450" w:lineRule="atLeast"/>
        <w:ind w:firstLine="560" w:firstLineChars="200"/>
        <w:textAlignment w:val="baseline"/>
        <w:rPr>
          <w:rFonts w:hint="eastAsia" w:ascii="宋体" w:hAnsi="宋体" w:cs="宋体"/>
          <w:color w:val="000000"/>
          <w:sz w:val="28"/>
          <w:szCs w:val="28"/>
          <w:shd w:val="clear" w:color="auto" w:fill="FFFFFF"/>
        </w:rPr>
      </w:pPr>
      <w:r>
        <w:rPr>
          <w:rFonts w:hint="eastAsia" w:ascii="宋体" w:hAnsi="宋体" w:cs="宋体"/>
          <w:sz w:val="28"/>
        </w:rPr>
        <mc:AlternateContent>
          <mc:Choice Requires="wpg">
            <w:drawing>
              <wp:anchor distT="0" distB="0" distL="114300" distR="114300" simplePos="0" relativeHeight="251660288" behindDoc="0" locked="0" layoutInCell="1" allowOverlap="1">
                <wp:simplePos x="0" y="0"/>
                <wp:positionH relativeFrom="margin">
                  <wp:posOffset>4110990</wp:posOffset>
                </wp:positionH>
                <wp:positionV relativeFrom="margin">
                  <wp:posOffset>985520</wp:posOffset>
                </wp:positionV>
                <wp:extent cx="1906905" cy="2321560"/>
                <wp:effectExtent l="0" t="0" r="13335" b="10160"/>
                <wp:wrapSquare wrapText="bothSides"/>
                <wp:docPr id="5" name="Group 14"/>
                <wp:cNvGraphicFramePr/>
                <a:graphic xmlns:a="http://schemas.openxmlformats.org/drawingml/2006/main">
                  <a:graphicData uri="http://schemas.microsoft.com/office/word/2010/wordprocessingGroup">
                    <wpg:wgp>
                      <wpg:cNvGrpSpPr/>
                      <wpg:grpSpPr>
                        <a:xfrm>
                          <a:off x="0" y="0"/>
                          <a:ext cx="1906905" cy="2321560"/>
                          <a:chOff x="0" y="0"/>
                          <a:chExt cx="2665" cy="3656"/>
                        </a:xfrm>
                      </wpg:grpSpPr>
                      <pic:pic xmlns:pic="http://schemas.openxmlformats.org/drawingml/2006/picture">
                        <pic:nvPicPr>
                          <pic:cNvPr id="3" name="Picture 7" descr="IMG_256"/>
                          <pic:cNvPicPr>
                            <a:picLocks noChangeAspect="1"/>
                          </pic:cNvPicPr>
                        </pic:nvPicPr>
                        <pic:blipFill>
                          <a:blip r:embed="rId12"/>
                          <a:stretch>
                            <a:fillRect/>
                          </a:stretch>
                        </pic:blipFill>
                        <pic:spPr>
                          <a:xfrm>
                            <a:off x="131" y="0"/>
                            <a:ext cx="2199" cy="2983"/>
                          </a:xfrm>
                          <a:prstGeom prst="rect">
                            <a:avLst/>
                          </a:prstGeom>
                          <a:noFill/>
                          <a:ln>
                            <a:noFill/>
                          </a:ln>
                        </pic:spPr>
                      </pic:pic>
                      <wps:wsp>
                        <wps:cNvPr id="4" name="文本框 33"/>
                        <wps:cNvSpPr txBox="1"/>
                        <wps:spPr>
                          <a:xfrm>
                            <a:off x="0" y="3156"/>
                            <a:ext cx="2665" cy="500"/>
                          </a:xfrm>
                          <a:prstGeom prst="rect">
                            <a:avLst/>
                          </a:prstGeom>
                          <a:solidFill>
                            <a:srgbClr val="FFFFFF"/>
                          </a:solidFill>
                          <a:ln>
                            <a:noFill/>
                          </a:ln>
                        </wps:spPr>
                        <wps:txbx>
                          <w:txbxContent>
                            <w:p>
                              <w:pPr>
                                <w:rPr>
                                  <w:rFonts w:hint="eastAsia" w:ascii="宋体" w:hAnsi="宋体" w:cs="宋体"/>
                                  <w:b/>
                                  <w:bCs/>
                                </w:rPr>
                              </w:pPr>
                              <w:r>
                                <w:rPr>
                                  <w:rFonts w:hint="eastAsia" w:ascii="宋体" w:hAnsi="宋体" w:cs="宋体"/>
                                  <w:b/>
                                  <w:bCs/>
                                  <w:color w:val="333333"/>
                                  <w:szCs w:val="21"/>
                                  <w:shd w:val="clear" w:color="auto" w:fill="FFFFFF"/>
                                  <w:lang w:eastAsia="zh-CN"/>
                                </w:rPr>
                                <w:t>阿兰</w:t>
                              </w:r>
                              <w:r>
                                <w:rPr>
                                  <w:rFonts w:hint="eastAsia" w:ascii="宋体" w:hAnsi="宋体" w:cs="宋体"/>
                                  <w:b/>
                                  <w:bCs/>
                                  <w:color w:val="333333"/>
                                  <w:szCs w:val="21"/>
                                  <w:shd w:val="clear" w:color="auto" w:fill="FFFFFF"/>
                                </w:rPr>
                                <w:t>·图灵（1912-1954）</w:t>
                              </w:r>
                            </w:p>
                          </w:txbxContent>
                        </wps:txbx>
                        <wps:bodyPr wrap="square" lIns="91439" tIns="45719" rIns="91439" bIns="45719" upright="1"/>
                      </wps:wsp>
                    </wpg:wgp>
                  </a:graphicData>
                </a:graphic>
              </wp:anchor>
            </w:drawing>
          </mc:Choice>
          <mc:Fallback>
            <w:pict>
              <v:group id="Group 14" o:spid="_x0000_s1026" o:spt="203" style="position:absolute;left:0pt;margin-left:323.7pt;margin-top:77.6pt;height:182.8pt;width:150.15pt;mso-position-horizontal-relative:margin;mso-position-vertical-relative:margin;mso-wrap-distance-bottom:0pt;mso-wrap-distance-left:9pt;mso-wrap-distance-right:9pt;mso-wrap-distance-top:0pt;z-index:251660288;mso-width-relative:page;mso-height-relative:page;" coordsize="2665,3656" o:gfxdata="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">
                <o:lock v:ext="edit" aspectratio="f"/>
                <v:shape id="Picture 7" o:spid="_x0000_s1026" o:spt="75" alt="IMG_256" type="#_x0000_t75" style="position:absolute;left:131;top:0;height:2983;width:2199;" filled="f" o:preferrelative="t" stroked="f" coordsize="21600,21600" o:gfxdata="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9DpLvQAA&#10;ANoAAAAPAAAAAAAAAAEAIAAAACIAAABkcnMvZG93bnJldi54bWxQSwECFAAUAAAACACHTuJAMy8F&#10;njsAAAA5AAAAEAAAAAAAAAABACAAAAAMAQAAZHJzL3NoYXBleG1sLnhtbFBLBQYAAAAABgAGAFsB&#10;AAC2AwAAAAA=&#10;">
                  <v:fill on="f" focussize="0,0"/>
                  <v:stroke on="f"/>
                  <v:imagedata r:id="rId12" o:title=""/>
                  <o:lock v:ext="edit" aspectratio="t"/>
                </v:shape>
                <v:shape id="文本框 33" o:spid="_x0000_s1026" o:spt="202" type="#_x0000_t202" style="position:absolute;left:0;top:3156;height:500;width:2665;" fillcolor="#FFFFFF" filled="t" stroked="f" coordsize="21600,21600" o:gfxdata="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9UQE4rgAAADaAAAA&#10;DwAAAAAAAAABACAAAAAiAAAAZHJzL2Rvd25yZXYueG1sUEsBAhQAFAAAAAgAh07iQDMvBZ47AAAA&#10;OQAAABAAAAAAAAAAAQAgAAAABwEAAGRycy9zaGFwZXhtbC54bWxQSwUGAAAAAAYABgBbAQAAsQMA&#10;AAAA&#10;">
                  <v:fill on="t" focussize="0,0"/>
                  <v:stroke on="f"/>
                  <v:imagedata o:title=""/>
                  <o:lock v:ext="edit" aspectratio="f"/>
                  <v:textbox inset="7.19992125984252pt,3.59992125984252pt,7.19992125984252pt,3.59992125984252pt">
                    <w:txbxContent>
                      <w:p>
                        <w:pPr>
                          <w:rPr>
                            <w:rFonts w:hint="eastAsia" w:ascii="宋体" w:hAnsi="宋体" w:cs="宋体"/>
                            <w:b/>
                            <w:bCs/>
                          </w:rPr>
                        </w:pPr>
                        <w:r>
                          <w:rPr>
                            <w:rFonts w:hint="eastAsia" w:ascii="宋体" w:hAnsi="宋体" w:cs="宋体"/>
                            <w:b/>
                            <w:bCs/>
                            <w:color w:val="333333"/>
                            <w:szCs w:val="21"/>
                            <w:shd w:val="clear" w:color="auto" w:fill="FFFFFF"/>
                            <w:lang w:eastAsia="zh-CN"/>
                          </w:rPr>
                          <w:t>阿兰</w:t>
                        </w:r>
                        <w:r>
                          <w:rPr>
                            <w:rFonts w:hint="eastAsia" w:ascii="宋体" w:hAnsi="宋体" w:cs="宋体"/>
                            <w:b/>
                            <w:bCs/>
                            <w:color w:val="333333"/>
                            <w:szCs w:val="21"/>
                            <w:shd w:val="clear" w:color="auto" w:fill="FFFFFF"/>
                          </w:rPr>
                          <w:t>·图灵（1912-1954）</w:t>
                        </w:r>
                      </w:p>
                    </w:txbxContent>
                  </v:textbox>
                </v:shape>
                <w10:wrap type="square"/>
              </v:group>
            </w:pict>
          </mc:Fallback>
        </mc:AlternateContent>
      </w:r>
      <w:r>
        <w:rPr>
          <w:rFonts w:hint="eastAsia" w:ascii="宋体" w:hAnsi="宋体" w:cs="宋体"/>
          <w:b/>
          <w:bCs/>
          <w:color w:val="E85D00"/>
          <w:sz w:val="28"/>
          <w:szCs w:val="28"/>
          <w:shd w:val="clear" w:color="auto" w:fill="FFFFFF"/>
        </w:rPr>
        <w:t>孕育期。</w:t>
      </w:r>
      <w:r>
        <w:rPr>
          <w:rFonts w:hint="eastAsia" w:ascii="宋体" w:hAnsi="宋体" w:cs="宋体"/>
          <w:color w:val="000000"/>
          <w:sz w:val="28"/>
          <w:szCs w:val="28"/>
          <w:shd w:val="clear" w:color="auto" w:fill="FFFFFF"/>
        </w:rPr>
        <w:t>1956年以前，包括亚里士多德、莱布尼茨、</w:t>
      </w:r>
      <w:r>
        <w:rPr>
          <w:rFonts w:hint="eastAsia" w:ascii="宋体" w:hAnsi="宋体" w:cs="宋体"/>
          <w:color w:val="000000"/>
          <w:sz w:val="28"/>
          <w:szCs w:val="28"/>
          <w:shd w:val="clear" w:color="auto" w:fill="FFFFFF"/>
          <w:lang w:eastAsia="zh-CN"/>
        </w:rPr>
        <w:t>阿兰</w:t>
      </w:r>
      <w:r>
        <w:rPr>
          <w:rFonts w:hint="eastAsia" w:ascii="宋体" w:hAnsi="宋体" w:cs="宋体"/>
          <w:color w:val="000000"/>
          <w:sz w:val="28"/>
          <w:szCs w:val="28"/>
          <w:shd w:val="clear" w:color="auto" w:fill="FFFFFF"/>
          <w:lang w:val="en-US" w:eastAsia="zh-CN"/>
        </w:rPr>
        <w:t>·</w:t>
      </w:r>
      <w:r>
        <w:rPr>
          <w:rFonts w:hint="eastAsia" w:ascii="宋体" w:hAnsi="宋体" w:cs="宋体"/>
          <w:color w:val="000000"/>
          <w:sz w:val="28"/>
          <w:szCs w:val="28"/>
          <w:shd w:val="clear" w:color="auto" w:fill="FFFFFF"/>
        </w:rPr>
        <w:t>图灵在内的哲学家、数学家、</w:t>
      </w:r>
      <w:r>
        <w:rPr>
          <w:rFonts w:hint="eastAsia" w:ascii="宋体" w:hAnsi="宋体" w:cs="宋体"/>
          <w:color w:val="000000"/>
          <w:sz w:val="28"/>
          <w:szCs w:val="28"/>
          <w:shd w:val="clear" w:color="auto" w:fill="FFFFFF"/>
          <w:lang w:eastAsia="zh-CN"/>
        </w:rPr>
        <w:t>机械及</w:t>
      </w:r>
      <w:r>
        <w:rPr>
          <w:rFonts w:hint="eastAsia" w:ascii="宋体" w:hAnsi="宋体" w:cs="宋体"/>
          <w:color w:val="000000"/>
          <w:sz w:val="28"/>
          <w:szCs w:val="28"/>
          <w:shd w:val="clear" w:color="auto" w:fill="FFFFFF"/>
        </w:rPr>
        <w:t>电子科学家在人类智能领域进行了大胆探索与尝试。可以说，AI是科学技术发展的必然产物。</w:t>
      </w:r>
    </w:p>
    <w:p>
      <w:pPr>
        <w:widowControl/>
        <w:tabs>
          <w:tab w:val="left" w:pos="0"/>
        </w:tabs>
        <w:spacing w:line="450" w:lineRule="atLeast"/>
        <w:ind w:firstLine="562" w:firstLineChars="200"/>
        <w:textAlignment w:val="baseline"/>
        <w:rPr>
          <w:rFonts w:hint="eastAsia" w:ascii="宋体" w:hAnsi="宋体" w:cs="宋体"/>
          <w:color w:val="000000"/>
          <w:sz w:val="28"/>
          <w:szCs w:val="28"/>
          <w:shd w:val="clear" w:color="auto" w:fill="FFFFFF"/>
        </w:rPr>
      </w:pPr>
      <w:r>
        <w:rPr>
          <w:rFonts w:hint="eastAsia" w:ascii="宋体" w:hAnsi="宋体" w:cs="宋体"/>
          <w:b/>
          <w:bCs/>
          <w:color w:val="E85D00"/>
          <w:sz w:val="28"/>
          <w:szCs w:val="28"/>
          <w:shd w:val="clear" w:color="auto" w:fill="FFFFFF"/>
        </w:rPr>
        <w:t>形成期。</w:t>
      </w:r>
      <w:r>
        <w:rPr>
          <w:rFonts w:hint="eastAsia" w:ascii="宋体" w:hAnsi="宋体" w:cs="宋体"/>
          <w:color w:val="000000"/>
          <w:sz w:val="28"/>
          <w:szCs w:val="28"/>
          <w:shd w:val="clear" w:color="auto" w:fill="FFFFFF"/>
        </w:rPr>
        <w:t>1956—1974年是人工智能的第一个黄金时代。1956年夏，召开了第一届机器智能问题的学术讨论大会，麦卡锡提议正式采用“人工智能”这一术语。此后十多年间，人工智能的研究在机器学习、定理证明、模式识别、问题求解、专家系统及人工智能语言等方面都取得了许多引人注目的成就。对许多人而言，这一阶段开发出的程序堪称奇迹：计算机可以解决代数应用题，证明几何定理，学习和使用英语。当时大多数人几乎无法相信机器能够如此“智能”。研究者们相当乐观地认为，具有完全智能的机器将在20年内出现。</w:t>
      </w:r>
    </w:p>
    <w:p>
      <w:pPr>
        <w:widowControl/>
        <w:tabs>
          <w:tab w:val="left" w:pos="0"/>
        </w:tabs>
        <w:spacing w:line="450" w:lineRule="atLeast"/>
        <w:ind w:firstLine="562" w:firstLineChars="200"/>
        <w:textAlignment w:val="baseline"/>
        <w:rPr>
          <w:rFonts w:hint="eastAsia" w:ascii="宋体" w:hAnsi="宋体" w:cs="宋体"/>
          <w:color w:val="000000"/>
          <w:sz w:val="28"/>
          <w:szCs w:val="28"/>
          <w:shd w:val="clear" w:color="auto" w:fill="FFFFFF"/>
        </w:rPr>
      </w:pPr>
      <w:r>
        <w:rPr>
          <w:rFonts w:hint="eastAsia" w:ascii="宋体" w:hAnsi="宋体" w:cs="宋体"/>
          <w:b/>
          <w:bCs/>
          <w:color w:val="E85D00"/>
          <w:sz w:val="28"/>
          <w:szCs w:val="28"/>
          <w:shd w:val="clear" w:color="auto" w:fill="FFFFFF"/>
        </w:rPr>
        <w:t>第一低谷期。</w:t>
      </w:r>
      <w:r>
        <w:rPr>
          <w:rFonts w:hint="eastAsia" w:ascii="宋体" w:hAnsi="宋体" w:cs="宋体"/>
          <w:color w:val="000000"/>
          <w:sz w:val="28"/>
          <w:szCs w:val="28"/>
          <w:shd w:val="clear" w:color="auto" w:fill="FFFFFF"/>
        </w:rPr>
        <w:t>到了20世纪70年代，正当人们在为AI所取得的成就感到高兴的时候，AI却遇到了很大的困难，在博弈、定理、问题求解、机器翻译、精神生理学等方面遭受了很大打击，也受到了来自社会各界的责难、怀疑和批评。随之而来的还有资金上的困难。人工智能研究者们对其课题的难度未能作出正确判断，此前过于乐观的估计使人们期望过高，当承诺无法兑现时，投资者对人工智能的资助就大幅缩减甚至取消了。</w:t>
      </w:r>
    </w:p>
    <w:p>
      <w:pPr>
        <w:widowControl/>
        <w:tabs>
          <w:tab w:val="left" w:pos="0"/>
        </w:tabs>
        <w:spacing w:line="450" w:lineRule="atLeast"/>
        <w:ind w:firstLine="562" w:firstLineChars="200"/>
        <w:textAlignment w:val="baseline"/>
        <w:rPr>
          <w:rFonts w:hint="eastAsia" w:ascii="宋体" w:hAnsi="宋体" w:cs="宋体"/>
          <w:color w:val="000000"/>
          <w:sz w:val="28"/>
          <w:szCs w:val="28"/>
          <w:shd w:val="clear" w:color="auto" w:fill="FFFFFF"/>
        </w:rPr>
      </w:pPr>
      <w:r>
        <w:rPr>
          <w:rFonts w:hint="eastAsia" w:ascii="宋体" w:hAnsi="宋体" w:cs="宋体"/>
          <w:b/>
          <w:bCs/>
          <w:color w:val="E85D00"/>
          <w:sz w:val="28"/>
          <w:szCs w:val="28"/>
          <w:shd w:val="clear" w:color="auto" w:fill="FFFFFF"/>
        </w:rPr>
        <w:t>发展期。</w:t>
      </w:r>
      <w:r>
        <w:rPr>
          <w:rFonts w:hint="eastAsia" w:ascii="宋体" w:hAnsi="宋体" w:cs="宋体"/>
          <w:color w:val="000000"/>
          <w:sz w:val="28"/>
          <w:szCs w:val="28"/>
          <w:shd w:val="clear" w:color="auto" w:fill="FFFFFF"/>
        </w:rPr>
        <w:t>20世纪80年代，人工智能迎来二度繁荣，名为“专家系统”的人工智能程序开始为全世界的公司所接受，各个应用领域的专家系统更如雨后春笋般在世界各地不断涌出。而“知识处理”更是成为主流人工智能研究的焦点，在理论、技术和应用方面都有了长足的发展。我国自1978年开始，也把“智能模拟”作为国家科学技术发展规划的主要研究课题之一，目前在专家系统、模式识别、机器人学及汉语的机器理解等方面都取得了丰硕的成果。</w:t>
      </w:r>
    </w:p>
    <w:p>
      <w:pPr>
        <w:widowControl/>
        <w:tabs>
          <w:tab w:val="left" w:pos="0"/>
        </w:tabs>
        <w:spacing w:line="450" w:lineRule="atLeast"/>
        <w:ind w:firstLine="562" w:firstLineChars="200"/>
        <w:textAlignment w:val="baseline"/>
        <w:rPr>
          <w:rFonts w:hint="eastAsia" w:ascii="宋体" w:hAnsi="宋体" w:cs="宋体"/>
          <w:color w:val="000000"/>
          <w:sz w:val="28"/>
          <w:szCs w:val="28"/>
          <w:shd w:val="clear" w:color="auto" w:fill="FFFFFF"/>
        </w:rPr>
      </w:pPr>
      <w:r>
        <w:rPr>
          <w:rFonts w:hint="eastAsia" w:ascii="宋体" w:hAnsi="宋体" w:cs="宋体"/>
          <w:b/>
          <w:bCs/>
          <w:color w:val="E85D00"/>
          <w:sz w:val="28"/>
          <w:szCs w:val="28"/>
          <w:shd w:val="clear" w:color="auto" w:fill="FFFFFF"/>
        </w:rPr>
        <w:t>第二低谷期。</w:t>
      </w:r>
      <w:r>
        <w:rPr>
          <w:rFonts w:hint="eastAsia" w:ascii="宋体" w:hAnsi="宋体" w:cs="宋体"/>
          <w:color w:val="000000"/>
          <w:sz w:val="28"/>
          <w:szCs w:val="28"/>
          <w:shd w:val="clear" w:color="auto" w:fill="FFFFFF"/>
        </w:rPr>
        <w:t>不过人工智能在随后的1987—1993年又遭遇了第二次低谷。20世纪80年代中期商业机构对人工智能的追捧与冷落符合经济泡沫的经典模式，泡沫的破裂也使政府机构和投资者对人工智能</w:t>
      </w:r>
      <w:r>
        <w:rPr>
          <w:rFonts w:hint="eastAsia" w:ascii="宋体" w:hAnsi="宋体" w:cs="宋体"/>
          <w:color w:val="000000"/>
          <w:sz w:val="28"/>
          <w:szCs w:val="28"/>
          <w:shd w:val="clear" w:color="auto" w:fill="FFFFFF"/>
          <w:lang w:eastAsia="zh-CN"/>
        </w:rPr>
        <w:t>处</w:t>
      </w:r>
      <w:r>
        <w:rPr>
          <w:rFonts w:hint="eastAsia" w:ascii="宋体" w:hAnsi="宋体" w:cs="宋体"/>
          <w:color w:val="000000"/>
          <w:sz w:val="28"/>
          <w:szCs w:val="28"/>
          <w:shd w:val="clear" w:color="auto" w:fill="FFFFFF"/>
        </w:rPr>
        <w:t>于观望之中。1987年人工智能硬件市场需求的突然下跌，开启了人工智能之冬。</w:t>
      </w:r>
    </w:p>
    <w:p>
      <w:pPr>
        <w:widowControl/>
        <w:tabs>
          <w:tab w:val="left" w:pos="0"/>
        </w:tabs>
        <w:spacing w:line="450" w:lineRule="atLeast"/>
        <w:ind w:firstLine="480" w:firstLineChars="200"/>
        <w:textAlignment w:val="baseline"/>
        <w:rPr>
          <w:rFonts w:hint="eastAsia" w:ascii="宋体" w:hAnsi="宋体" w:cs="宋体"/>
          <w:color w:val="000000"/>
          <w:sz w:val="28"/>
          <w:szCs w:val="28"/>
          <w:shd w:val="clear" w:color="auto" w:fill="FFFFFF"/>
        </w:rPr>
      </w:pPr>
      <w:r>
        <w:rPr>
          <w:rFonts w:hint="eastAsia" w:ascii="宋体" w:hAnsi="宋体" w:cs="宋体"/>
          <w:sz w:val="24"/>
          <w:szCs w:val="24"/>
        </w:rPr>
        <w:drawing>
          <wp:anchor distT="0" distB="0" distL="114300" distR="114300" simplePos="0" relativeHeight="251658240" behindDoc="0" locked="0" layoutInCell="1" allowOverlap="1">
            <wp:simplePos x="0" y="0"/>
            <wp:positionH relativeFrom="column">
              <wp:posOffset>3006090</wp:posOffset>
            </wp:positionH>
            <wp:positionV relativeFrom="paragraph">
              <wp:posOffset>153035</wp:posOffset>
            </wp:positionV>
            <wp:extent cx="2816225" cy="2037715"/>
            <wp:effectExtent l="0" t="0" r="3175" b="4445"/>
            <wp:wrapSquare wrapText="bothSides"/>
            <wp:docPr id="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descr="IMG_256"/>
                    <pic:cNvPicPr>
                      <a:picLocks noChangeAspect="1"/>
                    </pic:cNvPicPr>
                  </pic:nvPicPr>
                  <pic:blipFill>
                    <a:blip r:embed="rId13"/>
                    <a:stretch>
                      <a:fillRect/>
                    </a:stretch>
                  </pic:blipFill>
                  <pic:spPr>
                    <a:xfrm>
                      <a:off x="0" y="0"/>
                      <a:ext cx="2816225" cy="2037715"/>
                    </a:xfrm>
                    <a:prstGeom prst="rect">
                      <a:avLst/>
                    </a:prstGeom>
                    <a:noFill/>
                    <a:ln>
                      <a:noFill/>
                    </a:ln>
                  </pic:spPr>
                </pic:pic>
              </a:graphicData>
            </a:graphic>
          </wp:anchor>
        </w:drawing>
      </w:r>
      <w:r>
        <w:rPr>
          <w:sz w:val="24"/>
        </w:rPr>
        <mc:AlternateContent>
          <mc:Choice Requires="wps">
            <w:drawing>
              <wp:anchor distT="0" distB="0" distL="114300" distR="114300" simplePos="0" relativeHeight="251664384" behindDoc="0" locked="0" layoutInCell="1" allowOverlap="1">
                <wp:simplePos x="0" y="0"/>
                <wp:positionH relativeFrom="column">
                  <wp:posOffset>3082290</wp:posOffset>
                </wp:positionH>
                <wp:positionV relativeFrom="paragraph">
                  <wp:posOffset>2304415</wp:posOffset>
                </wp:positionV>
                <wp:extent cx="2447925" cy="390525"/>
                <wp:effectExtent l="0" t="0" r="5715" b="5715"/>
                <wp:wrapNone/>
                <wp:docPr id="11" name="文本框 69"/>
                <wp:cNvGraphicFramePr/>
                <a:graphic xmlns:a="http://schemas.openxmlformats.org/drawingml/2006/main">
                  <a:graphicData uri="http://schemas.microsoft.com/office/word/2010/wordprocessingShape">
                    <wps:wsp>
                      <wps:cNvSpPr txBox="1"/>
                      <wps:spPr>
                        <a:xfrm>
                          <a:off x="0" y="0"/>
                          <a:ext cx="2447925" cy="390525"/>
                        </a:xfrm>
                        <a:prstGeom prst="rect">
                          <a:avLst/>
                        </a:prstGeom>
                        <a:solidFill>
                          <a:srgbClr val="FFFFFF"/>
                        </a:solidFill>
                        <a:ln>
                          <a:noFill/>
                        </a:ln>
                      </wps:spPr>
                      <wps:txbx>
                        <w:txbxContent>
                          <w:p>
                            <w:pPr>
                              <w:jc w:val="center"/>
                              <w:rPr>
                                <w:rFonts w:hint="eastAsia" w:eastAsia="宋体"/>
                                <w:b/>
                                <w:bCs/>
                                <w:lang w:val="en-US" w:eastAsia="zh-CN"/>
                              </w:rPr>
                            </w:pPr>
                            <w:r>
                              <w:rPr>
                                <w:rFonts w:hint="eastAsia"/>
                                <w:b/>
                                <w:bCs/>
                                <w:lang w:val="en-US" w:eastAsia="zh-CN"/>
                              </w:rPr>
                              <w:t>IBM的深蓝大型计算机</w:t>
                            </w:r>
                          </w:p>
                        </w:txbxContent>
                      </wps:txbx>
                      <wps:bodyPr vert="horz" wrap="square" lIns="91439" tIns="45719" rIns="91439" bIns="45719" upright="1"/>
                    </wps:wsp>
                  </a:graphicData>
                </a:graphic>
              </wp:anchor>
            </w:drawing>
          </mc:Choice>
          <mc:Fallback>
            <w:pict>
              <v:shape id="文本框 69" o:spid="_x0000_s1026" o:spt="202" type="#_x0000_t202" style="position:absolute;left:0pt;margin-left:242.7pt;margin-top:181.45pt;height:30.75pt;width:192.75pt;z-index:251664384;mso-width-relative:page;mso-height-relative:page;" fillcolor="#FFFFFF" filled="t" stroked="f" coordsize="21600,21600" o:gfxdata="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B+NRJs1QAAAAsBAAAPAAAAAAAAAAEAIAAAACIAAABk&#10;cnMvZG93bnJldi54bWxQSwECFAAUAAAACACHTuJAWLHYxNABAAB5AwAADgAAAAAAAAABACAAAAAk&#10;AQAAZHJzL2Uyb0RvYy54bWxQSwUGAAAAAAYABgBZAQAAZgUAAAAA&#10;">
                <v:fill on="t" focussize="0,0"/>
                <v:stroke on="f"/>
                <v:imagedata o:title=""/>
                <o:lock v:ext="edit" aspectratio="f"/>
                <v:textbox inset="7.19992125984252pt,3.59992125984252pt,7.19992125984252pt,3.59992125984252pt">
                  <w:txbxContent>
                    <w:p>
                      <w:pPr>
                        <w:jc w:val="center"/>
                        <w:rPr>
                          <w:rFonts w:hint="eastAsia" w:eastAsia="宋体"/>
                          <w:b/>
                          <w:bCs/>
                          <w:lang w:val="en-US" w:eastAsia="zh-CN"/>
                        </w:rPr>
                      </w:pPr>
                      <w:r>
                        <w:rPr>
                          <w:rFonts w:hint="eastAsia"/>
                          <w:b/>
                          <w:bCs/>
                          <w:lang w:val="en-US" w:eastAsia="zh-CN"/>
                        </w:rPr>
                        <w:t>IBM的深蓝大型计算机</w:t>
                      </w:r>
                    </w:p>
                  </w:txbxContent>
                </v:textbox>
              </v:shape>
            </w:pict>
          </mc:Fallback>
        </mc:AlternateContent>
      </w:r>
      <w:r>
        <w:rPr>
          <w:rFonts w:hint="eastAsia" w:ascii="宋体" w:hAnsi="宋体" w:cs="宋体"/>
          <w:b/>
          <w:bCs/>
          <w:color w:val="E85D00"/>
          <w:sz w:val="28"/>
          <w:szCs w:val="28"/>
          <w:shd w:val="clear" w:color="auto" w:fill="FFFFFF"/>
        </w:rPr>
        <w:t>瓶颈期。</w:t>
      </w:r>
      <w:r>
        <w:rPr>
          <w:rFonts w:hint="eastAsia" w:ascii="宋体" w:hAnsi="宋体" w:cs="宋体"/>
          <w:color w:val="000000"/>
          <w:sz w:val="28"/>
          <w:szCs w:val="28"/>
          <w:shd w:val="clear" w:color="auto" w:fill="FFFFFF"/>
        </w:rPr>
        <w:t>20世纪90年代，AI技术逐渐与数据库、多媒体等主流技术结合，并融合在主流技术之中。但由于基础理论的欠缺，AI一直没有大的突破。虽然有IBM的“深蓝”战胜人类国际象棋大师的案例，但AI只能说是处于相对稳定的阶段。</w:t>
      </w:r>
    </w:p>
    <w:p>
      <w:pPr>
        <w:widowControl/>
        <w:tabs>
          <w:tab w:val="left" w:pos="0"/>
        </w:tabs>
        <w:spacing w:line="450" w:lineRule="atLeast"/>
        <w:ind w:firstLine="562" w:firstLineChars="200"/>
        <w:textAlignment w:val="baseline"/>
        <w:rPr>
          <w:rFonts w:hint="eastAsia" w:ascii="宋体" w:hAnsi="宋体" w:cs="宋体"/>
          <w:color w:val="252525"/>
          <w:sz w:val="28"/>
          <w:szCs w:val="28"/>
          <w:shd w:val="clear" w:color="auto" w:fill="FFFFFF"/>
        </w:rPr>
      </w:pPr>
      <w:r>
        <w:rPr>
          <w:rFonts w:hint="eastAsia" w:ascii="宋体" w:hAnsi="宋体" w:cs="宋体"/>
          <w:b/>
          <w:bCs/>
          <w:color w:val="E85D00"/>
          <w:sz w:val="28"/>
          <w:szCs w:val="28"/>
          <w:shd w:val="clear" w:color="auto" w:fill="FFFFFF"/>
        </w:rPr>
        <w:t>复兴期。</w:t>
      </w:r>
      <w:r>
        <w:rPr>
          <w:rFonts w:hint="eastAsia" w:ascii="宋体" w:hAnsi="宋体" w:cs="宋体"/>
          <w:color w:val="252525"/>
          <w:sz w:val="28"/>
          <w:szCs w:val="28"/>
          <w:shd w:val="clear" w:color="auto" w:fill="FFFFFF"/>
        </w:rPr>
        <w:t>进入21世纪前10年，出现了一系列复兴AI研究进程的要素，其中一些核心技术颇为引人注目，如遵循摩尔定律的硬件</w:t>
      </w:r>
      <w:r>
        <w:rPr>
          <w:rFonts w:hint="eastAsia" w:ascii="宋体" w:hAnsi="宋体" w:cs="宋体"/>
          <w:color w:val="252525"/>
          <w:sz w:val="28"/>
          <w:szCs w:val="28"/>
          <w:shd w:val="clear" w:color="auto" w:fill="FFFFFF"/>
          <w:lang w:eastAsia="zh-CN"/>
        </w:rPr>
        <w:t>升级</w:t>
      </w:r>
      <w:r>
        <w:rPr>
          <w:rFonts w:hint="eastAsia" w:ascii="宋体" w:hAnsi="宋体" w:cs="宋体"/>
          <w:color w:val="252525"/>
          <w:sz w:val="28"/>
          <w:szCs w:val="28"/>
          <w:shd w:val="clear" w:color="auto" w:fill="FFFFFF"/>
        </w:rPr>
        <w:t>、互联网、大数据、云计算。特别是深度学习（DL，Deep Learning）等新算法的出现，似乎让人们看到了实现AI的曙光。</w:t>
      </w:r>
    </w:p>
    <w:p>
      <w:pPr>
        <w:widowControl/>
        <w:tabs>
          <w:tab w:val="left" w:pos="0"/>
        </w:tabs>
        <w:spacing w:line="450" w:lineRule="atLeast"/>
        <w:jc w:val="center"/>
        <w:textAlignment w:val="baseline"/>
        <w:rPr>
          <w:rFonts w:hint="eastAsia" w:ascii="宋体" w:hAnsi="宋体" w:cs="宋体"/>
          <w:color w:val="000000"/>
          <w:sz w:val="28"/>
          <w:szCs w:val="28"/>
          <w:shd w:val="clear" w:color="auto" w:fill="FFFFFF"/>
        </w:rPr>
      </w:pPr>
      <w:r>
        <w:rPr>
          <w:rFonts w:hint="eastAsia" w:ascii="宋体" w:hAnsi="宋体" w:cs="宋体"/>
          <w:color w:val="252525"/>
          <w:sz w:val="28"/>
          <w:szCs w:val="28"/>
          <w:shd w:val="clear" w:color="auto" w:fill="FFFFFF"/>
        </w:rPr>
        <w:drawing>
          <wp:inline distT="0" distB="0" distL="114300" distR="114300">
            <wp:extent cx="5843270" cy="1751330"/>
            <wp:effectExtent l="0" t="0" r="8890" b="1270"/>
            <wp:docPr id="24" name="图片 62"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2" descr="11111"/>
                    <pic:cNvPicPr>
                      <a:picLocks noChangeAspect="1"/>
                    </pic:cNvPicPr>
                  </pic:nvPicPr>
                  <pic:blipFill>
                    <a:blip r:embed="rId14"/>
                    <a:stretch>
                      <a:fillRect/>
                    </a:stretch>
                  </pic:blipFill>
                  <pic:spPr>
                    <a:xfrm>
                      <a:off x="0" y="0"/>
                      <a:ext cx="5843270" cy="1751330"/>
                    </a:xfrm>
                    <a:prstGeom prst="rect">
                      <a:avLst/>
                    </a:prstGeom>
                    <a:noFill/>
                    <a:ln>
                      <a:noFill/>
                    </a:ln>
                  </pic:spPr>
                </pic:pic>
              </a:graphicData>
            </a:graphic>
          </wp:inline>
        </w:drawing>
      </w:r>
    </w:p>
    <w:p>
      <w:pPr>
        <w:widowControl/>
        <w:tabs>
          <w:tab w:val="left" w:pos="0"/>
        </w:tabs>
        <w:spacing w:line="450" w:lineRule="atLeast"/>
        <w:ind w:firstLine="562" w:firstLineChars="200"/>
        <w:jc w:val="center"/>
        <w:textAlignment w:val="baseline"/>
        <w:rPr>
          <w:rFonts w:hint="eastAsia" w:ascii="宋体" w:hAnsi="宋体" w:cs="宋体"/>
          <w:b/>
          <w:bCs/>
          <w:color w:val="000000"/>
          <w:sz w:val="28"/>
          <w:szCs w:val="28"/>
          <w:shd w:val="clear" w:color="auto" w:fill="FFFFFF"/>
        </w:rPr>
      </w:pPr>
      <w:r>
        <w:rPr>
          <w:rFonts w:hint="eastAsia" w:ascii="宋体" w:hAnsi="宋体" w:cs="宋体"/>
          <w:b/>
          <w:bCs/>
          <w:color w:val="000000"/>
          <w:sz w:val="28"/>
          <w:szCs w:val="28"/>
          <w:shd w:val="clear" w:color="auto" w:fill="FFFFFF"/>
        </w:rPr>
        <w:t>人工智能的发展历史</w:t>
      </w:r>
    </w:p>
    <w:p>
      <w:pPr>
        <w:spacing w:line="360" w:lineRule="auto"/>
        <w:outlineLvl w:val="1"/>
        <w:rPr>
          <w:rFonts w:hint="eastAsia" w:ascii="宋体" w:hAnsi="宋体" w:cs="宋体"/>
          <w:b/>
          <w:bCs/>
          <w:color w:val="E85D00"/>
          <w:sz w:val="30"/>
          <w:szCs w:val="30"/>
        </w:rPr>
      </w:pPr>
      <w:r>
        <w:rPr>
          <w:rFonts w:hint="eastAsia" w:ascii="宋体" w:hAnsi="宋体" w:cs="宋体"/>
          <w:color w:val="000000"/>
          <w:sz w:val="30"/>
          <w:szCs w:val="30"/>
          <w:shd w:val="clear" w:color="auto" w:fill="FFFFFF"/>
        </w:rPr>
        <w:t xml:space="preserve">    </w:t>
      </w:r>
      <w:bookmarkStart w:id="74" w:name="_Toc16454"/>
      <w:bookmarkStart w:id="75" w:name="_Toc15935"/>
      <w:bookmarkStart w:id="76" w:name="_Toc25034"/>
      <w:bookmarkStart w:id="77" w:name="_Toc20916"/>
      <w:bookmarkStart w:id="78" w:name="_Toc17580"/>
      <w:bookmarkStart w:id="79" w:name="_Toc10104"/>
      <w:bookmarkStart w:id="80" w:name="_Toc18112"/>
      <w:bookmarkStart w:id="81" w:name="_Toc15971"/>
      <w:bookmarkStart w:id="82" w:name="_Toc30604"/>
      <w:r>
        <w:rPr>
          <w:rFonts w:hint="eastAsia" w:ascii="宋体" w:hAnsi="宋体" w:cs="宋体"/>
          <w:b/>
          <w:bCs/>
          <w:color w:val="E85D00"/>
          <w:sz w:val="30"/>
          <w:szCs w:val="30"/>
        </w:rPr>
        <w:t>2-3 人工智能应用领域</w:t>
      </w:r>
      <w:bookmarkEnd w:id="74"/>
      <w:bookmarkEnd w:id="75"/>
      <w:bookmarkEnd w:id="76"/>
      <w:bookmarkEnd w:id="77"/>
      <w:bookmarkEnd w:id="78"/>
      <w:bookmarkEnd w:id="79"/>
      <w:bookmarkEnd w:id="80"/>
      <w:bookmarkEnd w:id="81"/>
    </w:p>
    <w:p>
      <w:pPr>
        <w:widowControl/>
        <w:shd w:val="clear" w:color="auto" w:fill="FFFFFF"/>
        <w:spacing w:line="360" w:lineRule="auto"/>
        <w:ind w:firstLine="420"/>
        <w:rPr>
          <w:rStyle w:val="30"/>
          <w:rFonts w:hint="eastAsia" w:ascii="宋体" w:hAnsi="宋体" w:cs="宋体"/>
          <w:sz w:val="28"/>
          <w:szCs w:val="28"/>
        </w:rPr>
      </w:pPr>
      <w:r>
        <w:rPr>
          <w:rFonts w:hint="eastAsia" w:ascii="宋体" w:hAnsi="宋体" w:cs="宋体"/>
          <w:sz w:val="28"/>
          <w:szCs w:val="28"/>
        </w:rPr>
        <w:t xml:space="preserve"> AI因其学科内容和范畴在人类的活动当中具有普遍适应性，使其应用领域极为广泛</w:t>
      </w:r>
      <w:r>
        <w:rPr>
          <w:rStyle w:val="30"/>
          <w:rFonts w:hint="eastAsia" w:ascii="宋体" w:hAnsi="宋体" w:cs="宋体"/>
          <w:sz w:val="28"/>
          <w:szCs w:val="28"/>
        </w:rPr>
        <w:t>，主要包括</w:t>
      </w:r>
      <w:r>
        <w:rPr>
          <w:rFonts w:hint="eastAsia" w:ascii="宋体" w:hAnsi="宋体" w:cs="宋体"/>
          <w:sz w:val="28"/>
          <w:szCs w:val="28"/>
        </w:rPr>
        <w:t>计算机感知（视觉、声音、味觉）、难题求解、自动定理证明、自动程序设计、机器翻译、模式识别、自然语言理解、博弈、自动规划、自动调度与配置、智能管理、智能检索、智能决策、智能通信、智能仿真、智能CAD、智能CAI、计算智能与进化设计、智能操作系统以及人工生命</w:t>
      </w:r>
      <w:r>
        <w:rPr>
          <w:rStyle w:val="30"/>
          <w:rFonts w:hint="eastAsia" w:ascii="宋体" w:hAnsi="宋体" w:cs="宋体"/>
          <w:sz w:val="28"/>
          <w:szCs w:val="28"/>
        </w:rPr>
        <w:t>等。</w:t>
      </w:r>
    </w:p>
    <w:p>
      <w:pPr>
        <w:widowControl/>
        <w:shd w:val="clear" w:color="auto" w:fill="FFFFFF"/>
        <w:spacing w:line="360" w:lineRule="auto"/>
        <w:jc w:val="center"/>
        <w:rPr>
          <w:rFonts w:hint="eastAsia" w:ascii="宋体" w:hAnsi="宋体" w:cs="宋体"/>
        </w:rPr>
      </w:pPr>
      <w:r>
        <w:rPr>
          <w:rFonts w:hint="eastAsia" w:ascii="宋体" w:hAnsi="宋体" w:cs="宋体"/>
        </w:rPr>
        <w:drawing>
          <wp:inline distT="0" distB="0" distL="114300" distR="114300">
            <wp:extent cx="3378200" cy="2169795"/>
            <wp:effectExtent l="0" t="0" r="0" b="9525"/>
            <wp:docPr id="25" name="图示 3"/>
            <wp:cNvGraphicFramePr/>
            <a:graphic xmlns:a="http://schemas.openxmlformats.org/drawingml/2006/main">
              <a:graphicData uri="http://schemas.openxmlformats.org/drawingml/2006/picture">
                <pic:pic xmlns:pic="http://schemas.openxmlformats.org/drawingml/2006/picture">
                  <pic:nvPicPr>
                    <pic:cNvPr id="25" name="图示 3"/>
                    <pic:cNvPicPr/>
                  </pic:nvPicPr>
                  <pic:blipFill>
                    <a:blip r:embed="rId15"/>
                    <a:stretch>
                      <a:fillRect/>
                    </a:stretch>
                  </pic:blipFill>
                  <pic:spPr>
                    <a:xfrm>
                      <a:off x="0" y="0"/>
                      <a:ext cx="3378200" cy="2169795"/>
                    </a:xfrm>
                    <a:prstGeom prst="rect">
                      <a:avLst/>
                    </a:prstGeom>
                    <a:noFill/>
                    <a:ln>
                      <a:noFill/>
                    </a:ln>
                  </pic:spPr>
                </pic:pic>
              </a:graphicData>
            </a:graphic>
          </wp:inline>
        </w:drawing>
      </w:r>
    </w:p>
    <w:p>
      <w:pPr>
        <w:widowControl/>
        <w:shd w:val="clear" w:color="auto" w:fill="FFFFFF"/>
        <w:spacing w:line="360" w:lineRule="auto"/>
        <w:ind w:firstLine="420"/>
        <w:jc w:val="center"/>
        <w:rPr>
          <w:rFonts w:hint="eastAsia" w:ascii="宋体" w:hAnsi="宋体" w:cs="宋体"/>
          <w:b/>
          <w:bCs/>
          <w:sz w:val="28"/>
          <w:szCs w:val="28"/>
        </w:rPr>
      </w:pPr>
      <w:r>
        <w:rPr>
          <w:rFonts w:hint="eastAsia" w:ascii="宋体" w:hAnsi="宋体" w:cs="宋体"/>
          <w:b/>
          <w:bCs/>
          <w:sz w:val="28"/>
          <w:szCs w:val="28"/>
        </w:rPr>
        <w:t>人工智能目前发展较好的领域</w:t>
      </w:r>
    </w:p>
    <w:p>
      <w:pPr>
        <w:spacing w:line="360" w:lineRule="auto"/>
        <w:ind w:firstLine="560" w:firstLineChars="200"/>
        <w:rPr>
          <w:rFonts w:hint="eastAsia" w:ascii="宋体" w:hAnsi="宋体" w:cs="宋体"/>
          <w:sz w:val="28"/>
          <w:szCs w:val="28"/>
        </w:rPr>
      </w:pPr>
      <w:r>
        <w:rPr>
          <w:rStyle w:val="30"/>
          <w:rFonts w:hint="eastAsia" w:ascii="宋体" w:hAnsi="宋体" w:cs="宋体"/>
          <w:sz w:val="28"/>
          <w:szCs w:val="28"/>
        </w:rPr>
        <w:t>目前，</w:t>
      </w:r>
      <w:r>
        <w:rPr>
          <w:rFonts w:hint="eastAsia" w:ascii="宋体" w:hAnsi="宋体" w:cs="宋体"/>
          <w:sz w:val="28"/>
          <w:szCs w:val="28"/>
        </w:rPr>
        <w:t>人工智能发展较好的领域主要包括：机器识别、自然语言理解、机器人学、自动工程等。这些成果已经被广泛应用到各行业的实际工作中。</w:t>
      </w:r>
      <w:r>
        <w:rPr>
          <w:rFonts w:hint="eastAsia" w:ascii="宋体" w:hAnsi="宋体" w:cs="宋体"/>
          <w:b/>
          <w:bCs/>
          <w:color w:val="333399"/>
          <w:sz w:val="28"/>
          <w:szCs w:val="28"/>
        </w:rPr>
        <w:t>银行业</w:t>
      </w:r>
      <w:r>
        <w:rPr>
          <w:rFonts w:hint="eastAsia" w:ascii="宋体" w:hAnsi="宋体" w:cs="宋体"/>
          <w:sz w:val="28"/>
          <w:szCs w:val="28"/>
        </w:rPr>
        <w:t>可以利用机器学习识别欺诈行为；</w:t>
      </w:r>
      <w:r>
        <w:rPr>
          <w:rFonts w:hint="eastAsia" w:ascii="宋体" w:hAnsi="宋体" w:cs="宋体"/>
          <w:b/>
          <w:bCs/>
          <w:color w:val="333399"/>
          <w:sz w:val="28"/>
          <w:szCs w:val="28"/>
        </w:rPr>
        <w:t>医疗行业</w:t>
      </w:r>
      <w:r>
        <w:rPr>
          <w:rFonts w:hint="eastAsia" w:ascii="宋体" w:hAnsi="宋体" w:cs="宋体"/>
          <w:sz w:val="28"/>
          <w:szCs w:val="28"/>
        </w:rPr>
        <w:t>可以利用机器视觉系统自动完成身体检查和分析；</w:t>
      </w:r>
      <w:r>
        <w:rPr>
          <w:rFonts w:hint="eastAsia" w:ascii="宋体" w:hAnsi="宋体" w:cs="宋体"/>
          <w:b/>
          <w:bCs/>
          <w:color w:val="333399"/>
          <w:sz w:val="28"/>
          <w:szCs w:val="28"/>
        </w:rPr>
        <w:t>制药公司</w:t>
      </w:r>
      <w:r>
        <w:rPr>
          <w:rFonts w:hint="eastAsia" w:ascii="宋体" w:hAnsi="宋体" w:cs="宋体"/>
          <w:sz w:val="28"/>
          <w:szCs w:val="28"/>
        </w:rPr>
        <w:t>可以利用机器学习系统来预测生物数据和化合物活动的因果关系；</w:t>
      </w:r>
      <w:r>
        <w:rPr>
          <w:rFonts w:hint="eastAsia" w:ascii="宋体" w:hAnsi="宋体" w:cs="宋体"/>
          <w:b/>
          <w:bCs/>
          <w:color w:val="333399"/>
          <w:sz w:val="28"/>
          <w:szCs w:val="28"/>
        </w:rPr>
        <w:t>许多公司</w:t>
      </w:r>
      <w:r>
        <w:rPr>
          <w:rFonts w:hint="eastAsia" w:ascii="宋体" w:hAnsi="宋体" w:cs="宋体"/>
          <w:sz w:val="28"/>
          <w:szCs w:val="28"/>
        </w:rPr>
        <w:t>正在使用数据分析和自然语言生成技术，自动起草基于数据的公文材料；</w:t>
      </w:r>
      <w:r>
        <w:rPr>
          <w:rFonts w:hint="eastAsia" w:ascii="宋体" w:hAnsi="宋体" w:cs="宋体"/>
          <w:b/>
          <w:bCs/>
          <w:color w:val="333399"/>
          <w:sz w:val="28"/>
          <w:szCs w:val="28"/>
        </w:rPr>
        <w:t>工矿企业</w:t>
      </w:r>
      <w:r>
        <w:rPr>
          <w:rFonts w:hint="eastAsia" w:ascii="宋体" w:hAnsi="宋体" w:cs="宋体"/>
          <w:sz w:val="28"/>
          <w:szCs w:val="28"/>
        </w:rPr>
        <w:t>可以将机器学习广泛运用在矿藏资源定位、钻井设备故障诊断等众多方面；</w:t>
      </w:r>
      <w:r>
        <w:rPr>
          <w:rFonts w:hint="eastAsia" w:ascii="宋体" w:hAnsi="宋体" w:cs="宋体"/>
          <w:b/>
          <w:bCs/>
          <w:color w:val="333399"/>
          <w:sz w:val="28"/>
          <w:szCs w:val="28"/>
        </w:rPr>
        <w:t>个人用户</w:t>
      </w:r>
      <w:r>
        <w:rPr>
          <w:rFonts w:hint="eastAsia" w:ascii="宋体" w:hAnsi="宋体" w:cs="宋体"/>
          <w:sz w:val="28"/>
          <w:szCs w:val="28"/>
        </w:rPr>
        <w:t>则可以借助语音识别技术核实来电者身份。</w:t>
      </w:r>
    </w:p>
    <w:p>
      <w:pPr>
        <w:spacing w:line="360" w:lineRule="auto"/>
        <w:ind w:firstLine="560" w:firstLineChars="200"/>
        <w:rPr>
          <w:rFonts w:hint="eastAsia" w:ascii="宋体" w:hAnsi="宋体" w:cs="宋体"/>
          <w:sz w:val="28"/>
          <w:szCs w:val="28"/>
        </w:rPr>
      </w:pPr>
      <w:r>
        <w:rPr>
          <w:rFonts w:hint="eastAsia" w:ascii="宋体" w:hAnsi="宋体" w:cs="宋体"/>
          <w:sz w:val="28"/>
          <w:szCs w:val="28"/>
        </w:rPr>
        <w:t>除了软件，AI还涉及</w:t>
      </w:r>
      <w:r>
        <w:rPr>
          <w:rFonts w:hint="eastAsia" w:ascii="宋体" w:hAnsi="宋体" w:cs="宋体"/>
          <w:b/>
          <w:bCs/>
          <w:color w:val="333399"/>
          <w:sz w:val="28"/>
          <w:szCs w:val="28"/>
        </w:rPr>
        <w:t>硬件控制</w:t>
      </w:r>
      <w:r>
        <w:rPr>
          <w:rFonts w:hint="eastAsia" w:ascii="宋体" w:hAnsi="宋体" w:cs="宋体"/>
          <w:sz w:val="28"/>
          <w:szCs w:val="28"/>
        </w:rPr>
        <w:t>，目前已经在无人驾驶汽车、飞行器、家用机器人、工业用机器人等方面显示出了巨大的市场潜力。</w:t>
      </w:r>
    </w:p>
    <w:p>
      <w:pPr>
        <w:spacing w:line="360" w:lineRule="auto"/>
        <w:ind w:firstLine="560" w:firstLineChars="200"/>
        <w:rPr>
          <w:rFonts w:hint="eastAsia" w:ascii="宋体" w:hAnsi="宋体" w:cs="宋体"/>
          <w:sz w:val="28"/>
          <w:szCs w:val="28"/>
        </w:rPr>
      </w:pPr>
      <w:r>
        <w:rPr>
          <w:rFonts w:hint="eastAsia" w:ascii="宋体" w:hAnsi="宋体" w:cs="宋体"/>
          <w:sz w:val="28"/>
          <w:szCs w:val="28"/>
        </w:rPr>
        <w:t>可以说，只要是有人类智能参与的领域，人工智能都能够大显身手。</w:t>
      </w:r>
    </w:p>
    <w:p>
      <w:pPr>
        <w:spacing w:line="360" w:lineRule="auto"/>
        <w:ind w:firstLine="560" w:firstLineChars="200"/>
        <w:rPr>
          <w:rFonts w:hint="eastAsia" w:ascii="宋体" w:hAnsi="宋体" w:cs="宋体"/>
          <w:sz w:val="28"/>
          <w:szCs w:val="28"/>
        </w:rPr>
      </w:pPr>
    </w:p>
    <w:bookmarkEnd w:id="82"/>
    <w:p>
      <w:pPr>
        <w:widowControl/>
        <w:shd w:val="clear" w:color="auto" w:fill="FFFFFF"/>
        <w:spacing w:line="360" w:lineRule="auto"/>
        <w:outlineLvl w:val="1"/>
        <w:rPr>
          <w:rFonts w:hint="eastAsia" w:ascii="宋体" w:hAnsi="宋体" w:cs="宋体"/>
          <w:sz w:val="30"/>
          <w:szCs w:val="30"/>
          <w:shd w:val="clear" w:color="auto" w:fill="FFFFFF"/>
        </w:rPr>
      </w:pPr>
      <w:bookmarkStart w:id="83" w:name="_Toc8780"/>
      <w:bookmarkStart w:id="84" w:name="_Toc16833"/>
      <w:bookmarkStart w:id="85" w:name="_Toc3242"/>
      <w:bookmarkStart w:id="86" w:name="_Toc1661"/>
      <w:bookmarkStart w:id="87" w:name="_Toc24884"/>
      <w:bookmarkStart w:id="88" w:name="_Toc5553"/>
      <w:bookmarkStart w:id="89" w:name="_Toc27507"/>
      <w:bookmarkStart w:id="90" w:name="_Toc28955"/>
      <w:r>
        <w:rPr>
          <w:rFonts w:hint="eastAsia" w:ascii="宋体" w:hAnsi="宋体" w:cs="宋体"/>
          <w:b/>
          <w:bCs/>
          <w:color w:val="E85D00"/>
          <w:sz w:val="30"/>
          <w:szCs w:val="30"/>
        </w:rPr>
        <w:t>2-4 人工智能现状</w:t>
      </w:r>
      <w:bookmarkEnd w:id="83"/>
      <w:bookmarkEnd w:id="84"/>
      <w:bookmarkEnd w:id="85"/>
      <w:bookmarkEnd w:id="86"/>
      <w:bookmarkEnd w:id="87"/>
      <w:bookmarkEnd w:id="88"/>
      <w:bookmarkEnd w:id="89"/>
      <w:bookmarkEnd w:id="90"/>
    </w:p>
    <w:p>
      <w:pPr>
        <w:pStyle w:val="20"/>
        <w:shd w:val="clear" w:color="auto" w:fill="FFFFFF"/>
        <w:spacing w:beforeAutospacing="0" w:afterAutospacing="0" w:line="375" w:lineRule="atLeast"/>
        <w:ind w:firstLine="560" w:firstLineChars="200"/>
        <w:rPr>
          <w:rFonts w:cs="宋体"/>
          <w:sz w:val="28"/>
          <w:szCs w:val="28"/>
          <w:shd w:val="clear" w:color="auto" w:fill="FFFFFF"/>
        </w:rPr>
      </w:pPr>
      <w:r>
        <w:rPr>
          <w:rFonts w:cs="宋体"/>
          <w:sz w:val="28"/>
          <w:szCs w:val="28"/>
          <w:shd w:val="clear" w:color="auto" w:fill="FFFFFF"/>
        </w:rPr>
        <w:t>2006年深度学习技术拯救了人工智能。在此之前，模式识别已经陷入数据特征稀缺与模式维度组合爆炸的怪圈。深度学习是机器学习研究中一个新的领域，其动机在于建立、模拟人脑进行分析学习的神经网络。它模仿人脑的机制来解释数据，例如图像、声音和文本。深度学习通过组合低层特征形成更加抽象的高层表示属性类别或特征，以发现数据的分布式特征表示。由于深度学习需要海量的训练样本，所以深度学习也被称为“大公司手中的玩具”。</w:t>
      </w:r>
    </w:p>
    <w:p>
      <w:pPr>
        <w:pStyle w:val="20"/>
        <w:shd w:val="clear" w:color="auto" w:fill="FFFFFF"/>
        <w:spacing w:beforeAutospacing="0" w:afterAutospacing="0" w:line="375" w:lineRule="atLeast"/>
        <w:jc w:val="center"/>
        <w:rPr>
          <w:rFonts w:cs="宋体"/>
          <w:szCs w:val="24"/>
        </w:rPr>
      </w:pPr>
      <w:r>
        <w:rPr>
          <w:rFonts w:cs="宋体"/>
          <w:szCs w:val="24"/>
        </w:rPr>
        <w:drawing>
          <wp:inline distT="0" distB="0" distL="114300" distR="114300">
            <wp:extent cx="4954905" cy="2172335"/>
            <wp:effectExtent l="0" t="0" r="13335" b="6985"/>
            <wp:docPr id="26"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9" descr="IMG_256"/>
                    <pic:cNvPicPr>
                      <a:picLocks noChangeAspect="1"/>
                    </pic:cNvPicPr>
                  </pic:nvPicPr>
                  <pic:blipFill>
                    <a:blip r:embed="rId16"/>
                    <a:stretch>
                      <a:fillRect/>
                    </a:stretch>
                  </pic:blipFill>
                  <pic:spPr>
                    <a:xfrm>
                      <a:off x="0" y="0"/>
                      <a:ext cx="4954905" cy="2172335"/>
                    </a:xfrm>
                    <a:prstGeom prst="rect">
                      <a:avLst/>
                    </a:prstGeom>
                    <a:noFill/>
                    <a:ln>
                      <a:noFill/>
                    </a:ln>
                  </pic:spPr>
                </pic:pic>
              </a:graphicData>
            </a:graphic>
          </wp:inline>
        </w:drawing>
      </w:r>
    </w:p>
    <w:p>
      <w:pPr>
        <w:pStyle w:val="20"/>
        <w:shd w:val="clear" w:color="auto" w:fill="FFFFFF"/>
        <w:spacing w:beforeAutospacing="0" w:afterAutospacing="0" w:line="375" w:lineRule="atLeast"/>
        <w:ind w:firstLine="562" w:firstLineChars="200"/>
        <w:jc w:val="center"/>
        <w:rPr>
          <w:rFonts w:cs="宋体"/>
          <w:b/>
          <w:bCs/>
          <w:sz w:val="28"/>
          <w:szCs w:val="28"/>
        </w:rPr>
      </w:pPr>
      <w:r>
        <w:rPr>
          <w:rFonts w:cs="宋体"/>
          <w:b/>
          <w:bCs/>
          <w:sz w:val="28"/>
          <w:szCs w:val="28"/>
        </w:rPr>
        <w:t>深度学习模型图</w:t>
      </w:r>
    </w:p>
    <w:p>
      <w:pPr>
        <w:pStyle w:val="20"/>
        <w:shd w:val="clear" w:color="auto" w:fill="FFFFFF"/>
        <w:spacing w:beforeAutospacing="0" w:afterAutospacing="0" w:line="375" w:lineRule="atLeast"/>
        <w:ind w:firstLine="560" w:firstLineChars="200"/>
        <w:rPr>
          <w:rFonts w:cs="宋体"/>
          <w:sz w:val="28"/>
          <w:szCs w:val="28"/>
          <w:shd w:val="clear" w:color="auto" w:fill="FFFFFF"/>
        </w:rPr>
      </w:pPr>
      <w:r>
        <w:rPr>
          <w:rFonts w:cs="宋体"/>
          <w:sz w:val="28"/>
          <w:szCs w:val="28"/>
          <w:shd w:val="clear" w:color="auto" w:fill="FFFFFF"/>
        </w:rPr>
        <w:drawing>
          <wp:anchor distT="0" distB="0" distL="114300" distR="114300" simplePos="0" relativeHeight="251659264" behindDoc="0" locked="0" layoutInCell="1" allowOverlap="1">
            <wp:simplePos x="0" y="0"/>
            <wp:positionH relativeFrom="column">
              <wp:posOffset>2797810</wp:posOffset>
            </wp:positionH>
            <wp:positionV relativeFrom="paragraph">
              <wp:posOffset>1227455</wp:posOffset>
            </wp:positionV>
            <wp:extent cx="2997200" cy="1769110"/>
            <wp:effectExtent l="0" t="0" r="5080" b="13970"/>
            <wp:wrapSquare wrapText="bothSides"/>
            <wp:docPr id="2" name="图片 35" descr="09431T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5" descr="09431T341-0"/>
                    <pic:cNvPicPr>
                      <a:picLocks noChangeAspect="1"/>
                    </pic:cNvPicPr>
                  </pic:nvPicPr>
                  <pic:blipFill>
                    <a:blip r:embed="rId17"/>
                    <a:srcRect l="13718" r="6920" b="16609"/>
                    <a:stretch>
                      <a:fillRect/>
                    </a:stretch>
                  </pic:blipFill>
                  <pic:spPr>
                    <a:xfrm>
                      <a:off x="0" y="0"/>
                      <a:ext cx="2997200" cy="1769110"/>
                    </a:xfrm>
                    <a:prstGeom prst="rect">
                      <a:avLst/>
                    </a:prstGeom>
                    <a:noFill/>
                    <a:ln>
                      <a:noFill/>
                    </a:ln>
                  </pic:spPr>
                </pic:pic>
              </a:graphicData>
            </a:graphic>
          </wp:anchor>
        </w:drawing>
      </w:r>
      <w:r>
        <w:rPr>
          <w:rFonts w:cs="宋体"/>
          <w:sz w:val="28"/>
          <w:szCs w:val="28"/>
          <w:shd w:val="clear" w:color="auto" w:fill="FFFFFF"/>
        </w:rPr>
        <w:t>随着深度学习技术的发展，神秘的AI开始走向大众视野。苹果Siri、微软小冰、百度语音助手等各种辅助软件的出现使用户初步认识到AI的有趣和便捷，而Google的“虚拟大脑”已经能够通过观看You Tube视频来分辨人脸、猫及其他事物，Facebook识别人脸的准确率更是高达 97.5%，这些成果着实让人惊叹！</w:t>
      </w:r>
    </w:p>
    <w:p>
      <w:pPr>
        <w:pStyle w:val="20"/>
        <w:shd w:val="clear" w:color="auto" w:fill="FFFFFF"/>
        <w:spacing w:beforeAutospacing="0" w:afterAutospacing="0" w:line="375" w:lineRule="atLeast"/>
        <w:ind w:firstLine="560" w:firstLineChars="200"/>
        <w:rPr>
          <w:rFonts w:cs="宋体"/>
          <w:color w:val="000000"/>
          <w:sz w:val="28"/>
          <w:szCs w:val="28"/>
          <w:shd w:val="clear" w:color="auto" w:fill="FFFFFF"/>
        </w:rPr>
      </w:pPr>
      <w:r>
        <w:rPr>
          <w:rFonts w:cs="宋体"/>
          <w:color w:val="000000"/>
          <w:sz w:val="28"/>
          <w:szCs w:val="28"/>
          <w:shd w:val="clear" w:color="auto" w:fill="FFFFFF"/>
        </w:rPr>
        <w:t>AI取得的进展掀起了人类历史上新一轮AI投资的高潮，近百亿美元已经投入到技术商业化中。从2011年到2014年5月，超过20亿美元的风险投资流入到AI研究的产品和服务中。</w:t>
      </w:r>
      <w:r>
        <w:rPr>
          <w:rFonts w:cs="宋体"/>
          <w:sz w:val="28"/>
          <w:szCs w:val="28"/>
          <w:shd w:val="clear" w:color="auto" w:fill="FFFFFF"/>
        </w:rPr>
        <w:t>IBM承诺拨出10亿美元来使他们的Watson商业化；Google在最近几年里的投资主要集中在AI领域，比如收购了8个机器人公司，包括著名的波士顿动力。谷歌还花费4亿美元收购机器学习公司DeepMind，而对智能家居公司Nest的收购就价值32亿美元；</w:t>
      </w:r>
      <w:r>
        <w:rPr>
          <w:rFonts w:cs="宋体"/>
          <w:color w:val="000000"/>
          <w:sz w:val="28"/>
          <w:szCs w:val="28"/>
          <w:shd w:val="clear" w:color="auto" w:fill="FFFFFF"/>
        </w:rPr>
        <w:t>Facebook聘用了人工智能学界泰斗Yann LeCun 来创建自己的人工智能实验室。</w:t>
      </w:r>
      <w:r>
        <w:rPr>
          <w:rFonts w:hint="eastAsia" w:cs="宋体"/>
          <w:color w:val="000000"/>
          <w:sz w:val="28"/>
          <w:szCs w:val="28"/>
          <w:shd w:val="clear" w:color="auto" w:fill="FFFFFF"/>
          <w:lang w:val="en-US" w:eastAsia="zh-CN"/>
        </w:rPr>
        <w:t>2013年</w:t>
      </w:r>
      <w:r>
        <w:rPr>
          <w:rFonts w:hint="eastAsia" w:cs="宋体"/>
          <w:color w:val="000000"/>
          <w:sz w:val="28"/>
          <w:szCs w:val="28"/>
          <w:shd w:val="clear" w:color="auto" w:fill="FFFFFF"/>
        </w:rPr>
        <w:t>初</w:t>
      </w:r>
      <w:r>
        <w:rPr>
          <w:rFonts w:hint="eastAsia" w:cs="宋体"/>
          <w:color w:val="000000"/>
          <w:sz w:val="28"/>
          <w:szCs w:val="28"/>
          <w:shd w:val="clear" w:color="auto" w:fill="FFFFFF"/>
          <w:lang w:eastAsia="zh-CN"/>
        </w:rPr>
        <w:t>，百度</w:t>
      </w:r>
      <w:r>
        <w:rPr>
          <w:rFonts w:hint="eastAsia" w:cs="宋体"/>
          <w:color w:val="000000"/>
          <w:sz w:val="28"/>
          <w:szCs w:val="28"/>
          <w:shd w:val="clear" w:color="auto" w:fill="FFFFFF"/>
        </w:rPr>
        <w:t>成立了深度学习研究院(Institute of Deep Learning，IDL)</w:t>
      </w:r>
      <w:r>
        <w:rPr>
          <w:rFonts w:hint="eastAsia" w:cs="宋体"/>
          <w:color w:val="000000"/>
          <w:sz w:val="28"/>
          <w:szCs w:val="28"/>
          <w:shd w:val="clear" w:color="auto" w:fill="FFFFFF"/>
          <w:lang w:eastAsia="zh-CN"/>
        </w:rPr>
        <w:t>，</w:t>
      </w:r>
      <w:r>
        <w:rPr>
          <w:rFonts w:hint="eastAsia" w:cs="宋体"/>
          <w:color w:val="000000"/>
          <w:sz w:val="28"/>
          <w:szCs w:val="28"/>
          <w:shd w:val="clear" w:color="auto" w:fill="FFFFFF"/>
          <w:lang w:val="en-US" w:eastAsia="zh-CN"/>
        </w:rPr>
        <w:t>5月，Google Brain项目创始人Andrew Ng(吴恩达）加盟百度。</w:t>
      </w:r>
      <w:r>
        <w:rPr>
          <w:rFonts w:cs="宋体"/>
          <w:color w:val="000000"/>
          <w:sz w:val="28"/>
          <w:szCs w:val="28"/>
          <w:shd w:val="clear" w:color="auto" w:fill="FFFFFF"/>
        </w:rPr>
        <w:t>与此同时，超过100家相关公司被兼并或收购，其中一些被互联网巨头如亚马逊、苹果、Google、IBM或Facebook收购，Yahoo、Intel、Dropbox、LinkedIn、Pinterest和Twitter也都在去年收购了不同的人工智能公司。在过去四年的时间内，人工智能领域的私人投资以年平均增长率62%的速度增加，据估计，这样的增长速度还会继续保持强劲势头。所有这些投资都在培育一个多样化的公司图谱，这些基于机器学习、自然语言处理、机器视觉或者机器人技术的公司正在加速AI技术的商业化进程。</w:t>
      </w:r>
    </w:p>
    <w:p>
      <w:pPr>
        <w:spacing w:line="360" w:lineRule="auto"/>
        <w:jc w:val="center"/>
        <w:rPr>
          <w:rFonts w:hint="eastAsia" w:ascii="宋体" w:hAnsi="宋体" w:cs="宋体"/>
          <w:sz w:val="24"/>
          <w:szCs w:val="24"/>
        </w:rPr>
      </w:pPr>
      <w:r>
        <w:rPr>
          <w:rFonts w:hint="eastAsia" w:ascii="宋体" w:hAnsi="宋体" w:cs="宋体"/>
          <w:sz w:val="24"/>
          <w:szCs w:val="24"/>
        </w:rPr>
        <w:drawing>
          <wp:inline distT="0" distB="0" distL="114300" distR="114300">
            <wp:extent cx="5227955" cy="3300095"/>
            <wp:effectExtent l="0" t="0" r="14605" b="6985"/>
            <wp:docPr id="27"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3" descr="IMG_256"/>
                    <pic:cNvPicPr>
                      <a:picLocks noChangeAspect="1"/>
                    </pic:cNvPicPr>
                  </pic:nvPicPr>
                  <pic:blipFill>
                    <a:blip r:embed="rId18"/>
                    <a:stretch>
                      <a:fillRect/>
                    </a:stretch>
                  </pic:blipFill>
                  <pic:spPr>
                    <a:xfrm>
                      <a:off x="0" y="0"/>
                      <a:ext cx="5227955" cy="3300095"/>
                    </a:xfrm>
                    <a:prstGeom prst="rect">
                      <a:avLst/>
                    </a:prstGeom>
                    <a:noFill/>
                    <a:ln>
                      <a:noFill/>
                    </a:ln>
                  </pic:spPr>
                </pic:pic>
              </a:graphicData>
            </a:graphic>
          </wp:inline>
        </w:drawing>
      </w:r>
    </w:p>
    <w:p>
      <w:pPr>
        <w:spacing w:line="360" w:lineRule="auto"/>
        <w:ind w:firstLine="562" w:firstLineChars="200"/>
        <w:jc w:val="center"/>
        <w:rPr>
          <w:rFonts w:hint="eastAsia" w:ascii="宋体" w:hAnsi="宋体" w:cs="宋体"/>
          <w:b/>
          <w:bCs/>
          <w:sz w:val="28"/>
          <w:szCs w:val="28"/>
        </w:rPr>
      </w:pPr>
      <w:r>
        <w:rPr>
          <w:rFonts w:hint="eastAsia" w:ascii="宋体" w:hAnsi="宋体" w:cs="宋体"/>
          <w:b/>
          <w:bCs/>
          <w:sz w:val="28"/>
          <w:szCs w:val="28"/>
        </w:rPr>
        <w:t>当前涉足机器智能的公司一览图</w:t>
      </w:r>
    </w:p>
    <w:p>
      <w:pPr>
        <w:spacing w:line="360" w:lineRule="auto"/>
        <w:ind w:firstLine="560" w:firstLineChars="200"/>
        <w:rPr>
          <w:rFonts w:hint="eastAsia" w:ascii="宋体" w:hAnsi="宋体" w:cs="宋体"/>
          <w:sz w:val="28"/>
          <w:szCs w:val="28"/>
        </w:rPr>
      </w:pPr>
      <w:r>
        <w:rPr>
          <w:rFonts w:hint="eastAsia" w:ascii="宋体" w:hAnsi="宋体" w:cs="宋体"/>
          <w:color w:val="000000"/>
          <w:sz w:val="28"/>
          <w:szCs w:val="28"/>
          <w:shd w:val="clear" w:color="auto" w:fill="FFFFFF"/>
        </w:rPr>
        <w:t>同时，AI技术的性能也有了实质性进步，并处于持续提升状态。比如Google的语音识别系统，一份报告显示，Google用了不到两年时间就将语音识别的精准度从2012年的84%提升到如今的98%。计算机视觉技术也取得了突飞猛进的发展：Facebook的DeepFace技术在同行评审报告中被高度肯</w:t>
      </w:r>
      <w:r>
        <w:rPr>
          <w:sz w:val="21"/>
        </w:rPr>
        <mc:AlternateContent>
          <mc:Choice Requires="wpg">
            <w:drawing>
              <wp:anchor distT="0" distB="0" distL="114300" distR="114300" simplePos="0" relativeHeight="251666432" behindDoc="0" locked="0" layoutInCell="1" allowOverlap="1">
                <wp:simplePos x="0" y="0"/>
                <wp:positionH relativeFrom="column">
                  <wp:posOffset>3831590</wp:posOffset>
                </wp:positionH>
                <wp:positionV relativeFrom="paragraph">
                  <wp:posOffset>1410335</wp:posOffset>
                </wp:positionV>
                <wp:extent cx="2250440" cy="1871345"/>
                <wp:effectExtent l="0" t="0" r="5080" b="3175"/>
                <wp:wrapSquare wrapText="bothSides"/>
                <wp:docPr id="17" name="组合 67"/>
                <wp:cNvGraphicFramePr/>
                <a:graphic xmlns:a="http://schemas.openxmlformats.org/drawingml/2006/main">
                  <a:graphicData uri="http://schemas.microsoft.com/office/word/2010/wordprocessingGroup">
                    <wpg:wgp>
                      <wpg:cNvGrpSpPr/>
                      <wpg:grpSpPr>
                        <a:xfrm>
                          <a:off x="0" y="0"/>
                          <a:ext cx="2250440" cy="1871345"/>
                          <a:chOff x="0" y="0"/>
                          <a:chExt cx="3544" cy="2947"/>
                        </a:xfrm>
                      </wpg:grpSpPr>
                      <pic:pic xmlns:pic="http://schemas.openxmlformats.org/drawingml/2006/picture">
                        <pic:nvPicPr>
                          <pic:cNvPr id="15" name="Picture 5"/>
                          <pic:cNvPicPr>
                            <a:picLocks noChangeAspect="1"/>
                          </pic:cNvPicPr>
                        </pic:nvPicPr>
                        <pic:blipFill>
                          <a:blip r:embed="rId19"/>
                          <a:srcRect r="10033" b="12155"/>
                          <a:stretch>
                            <a:fillRect/>
                          </a:stretch>
                        </pic:blipFill>
                        <pic:spPr>
                          <a:xfrm>
                            <a:off x="0" y="0"/>
                            <a:ext cx="3545" cy="2426"/>
                          </a:xfrm>
                          <a:prstGeom prst="rect">
                            <a:avLst/>
                          </a:prstGeom>
                          <a:noFill/>
                          <a:ln>
                            <a:noFill/>
                          </a:ln>
                        </pic:spPr>
                      </pic:pic>
                      <wps:wsp>
                        <wps:cNvPr id="16" name="文本框 78"/>
                        <wps:cNvSpPr txBox="1"/>
                        <wps:spPr>
                          <a:xfrm>
                            <a:off x="131" y="2545"/>
                            <a:ext cx="3347" cy="403"/>
                          </a:xfrm>
                          <a:prstGeom prst="rect">
                            <a:avLst/>
                          </a:prstGeom>
                          <a:solidFill>
                            <a:srgbClr val="FFFFFF"/>
                          </a:solidFill>
                          <a:ln>
                            <a:noFill/>
                          </a:ln>
                        </wps:spPr>
                        <wps:txbx>
                          <w:txbxContent>
                            <w:p>
                              <w:pPr>
                                <w:jc w:val="center"/>
                                <w:rPr>
                                  <w:rFonts w:hint="eastAsia" w:eastAsia="宋体"/>
                                  <w:b/>
                                  <w:bCs/>
                                  <w:szCs w:val="21"/>
                                  <w:lang w:val="en-US" w:eastAsia="zh-CN"/>
                                </w:rPr>
                              </w:pPr>
                              <w:r>
                                <w:rPr>
                                  <w:rFonts w:hint="eastAsia" w:ascii="宋体" w:hAnsi="宋体" w:cs="宋体"/>
                                  <w:b/>
                                  <w:bCs/>
                                  <w:sz w:val="21"/>
                                  <w:szCs w:val="21"/>
                                </w:rPr>
                                <w:t>Eugene Goostman</w:t>
                              </w:r>
                              <w:r>
                                <w:rPr>
                                  <w:rFonts w:hint="eastAsia" w:ascii="宋体" w:hAnsi="宋体" w:cs="宋体"/>
                                  <w:b/>
                                  <w:bCs/>
                                  <w:sz w:val="21"/>
                                  <w:szCs w:val="21"/>
                                  <w:lang w:eastAsia="zh-CN"/>
                                </w:rPr>
                                <w:t>的界面</w:t>
                              </w:r>
                            </w:p>
                          </w:txbxContent>
                        </wps:txbx>
                        <wps:bodyPr vert="horz" wrap="square" lIns="91439" tIns="45719" rIns="91439" bIns="45719" upright="1"/>
                      </wps:wsp>
                    </wpg:wgp>
                  </a:graphicData>
                </a:graphic>
              </wp:anchor>
            </w:drawing>
          </mc:Choice>
          <mc:Fallback>
            <w:pict>
              <v:group id="组合 67" o:spid="_x0000_s1026" o:spt="203" style="position:absolute;left:0pt;margin-left:301.7pt;margin-top:111.05pt;height:147.35pt;width:177.2pt;mso-wrap-distance-bottom:0pt;mso-wrap-distance-left:9pt;mso-wrap-distance-right:9pt;mso-wrap-distance-top:0pt;z-index:251666432;mso-width-relative:page;mso-height-relative:page;" coordsize="3544,2947" o:gfxdata="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">
                <o:lock v:ext="edit" aspectratio="f"/>
                <v:shape id="Picture 5" o:spid="_x0000_s1026" o:spt="75" type="#_x0000_t75" style="position:absolute;left:0;top:0;height:2426;width:3545;" filled="f" o:preferrelative="t" stroked="f" coordsize="21600,21600" o:gfxdata="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gr/O7sAAADb&#10;AAAADwAAAAAAAAABACAAAAAiAAAAZHJzL2Rvd25yZXYueG1sUEsBAhQAFAAAAAgAh07iQDMvBZ47&#10;AAAAOQAAABAAAAAAAAAAAQAgAAAACgEAAGRycy9zaGFwZXhtbC54bWxQSwUGAAAAAAYABgBbAQAA&#10;tAMAAAAA&#10;">
                  <v:fill on="f" focussize="0,0"/>
                  <v:stroke on="f"/>
                  <v:imagedata r:id="rId19" cropright="6575f" cropbottom="7966f" o:title=""/>
                  <o:lock v:ext="edit" aspectratio="t"/>
                </v:shape>
                <v:shape id="文本框 78" o:spid="_x0000_s1026" o:spt="202" type="#_x0000_t202" style="position:absolute;left:131;top:2545;height:403;width:3347;" fillcolor="#FFFFFF" filled="t" stroked="f" coordsize="21600,21600" o:gfxdata="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jBy9ugAAANsA&#10;AAAPAAAAAAAAAAEAIAAAACIAAABkcnMvZG93bnJldi54bWxQSwECFAAUAAAACACHTuJAMy8FnjsA&#10;AAA5AAAAEAAAAAAAAAABACAAAAAJAQAAZHJzL3NoYXBleG1sLnhtbFBLBQYAAAAABgAGAFsBAACz&#10;AwAAAAA=&#10;">
                  <v:fill on="t" focussize="0,0"/>
                  <v:stroke on="f"/>
                  <v:imagedata o:title=""/>
                  <o:lock v:ext="edit" aspectratio="f"/>
                  <v:textbox inset="7.19992125984252pt,3.59992125984252pt,7.19992125984252pt,3.59992125984252pt">
                    <w:txbxContent>
                      <w:p>
                        <w:pPr>
                          <w:jc w:val="center"/>
                          <w:rPr>
                            <w:rFonts w:hint="eastAsia" w:eastAsia="宋体"/>
                            <w:b/>
                            <w:bCs/>
                            <w:szCs w:val="21"/>
                            <w:lang w:val="en-US" w:eastAsia="zh-CN"/>
                          </w:rPr>
                        </w:pPr>
                        <w:r>
                          <w:rPr>
                            <w:rFonts w:hint="eastAsia" w:ascii="宋体" w:hAnsi="宋体" w:cs="宋体"/>
                            <w:b/>
                            <w:bCs/>
                            <w:sz w:val="21"/>
                            <w:szCs w:val="21"/>
                          </w:rPr>
                          <w:t>Eugene Goostman</w:t>
                        </w:r>
                        <w:r>
                          <w:rPr>
                            <w:rFonts w:hint="eastAsia" w:ascii="宋体" w:hAnsi="宋体" w:cs="宋体"/>
                            <w:b/>
                            <w:bCs/>
                            <w:sz w:val="21"/>
                            <w:szCs w:val="21"/>
                            <w:lang w:eastAsia="zh-CN"/>
                          </w:rPr>
                          <w:t>的界面</w:t>
                        </w:r>
                      </w:p>
                    </w:txbxContent>
                  </v:textbox>
                </v:shape>
                <w10:wrap type="square"/>
              </v:group>
            </w:pict>
          </mc:Fallback>
        </mc:AlternateContent>
      </w:r>
      <w:r>
        <w:rPr>
          <w:sz w:val="24"/>
        </w:rPr>
        <mc:AlternateContent>
          <mc:Choice Requires="wpg">
            <w:drawing>
              <wp:anchor distT="0" distB="0" distL="114300" distR="114300" simplePos="0" relativeHeight="251665408" behindDoc="0" locked="0" layoutInCell="1" allowOverlap="1">
                <wp:simplePos x="0" y="0"/>
                <wp:positionH relativeFrom="column">
                  <wp:posOffset>-609600</wp:posOffset>
                </wp:positionH>
                <wp:positionV relativeFrom="paragraph">
                  <wp:posOffset>5080</wp:posOffset>
                </wp:positionV>
                <wp:extent cx="2783840" cy="1943100"/>
                <wp:effectExtent l="0" t="0" r="5080" b="7620"/>
                <wp:wrapSquare wrapText="bothSides"/>
                <wp:docPr id="14" name="组合 65"/>
                <wp:cNvGraphicFramePr/>
                <a:graphic xmlns:a="http://schemas.openxmlformats.org/drawingml/2006/main">
                  <a:graphicData uri="http://schemas.microsoft.com/office/word/2010/wordprocessingGroup">
                    <wpg:wgp>
                      <wpg:cNvGrpSpPr/>
                      <wpg:grpSpPr>
                        <a:xfrm>
                          <a:off x="0" y="0"/>
                          <a:ext cx="2783840" cy="1943100"/>
                          <a:chOff x="0" y="0"/>
                          <a:chExt cx="4384" cy="3060"/>
                        </a:xfrm>
                      </wpg:grpSpPr>
                      <pic:pic xmlns:pic="http://schemas.openxmlformats.org/drawingml/2006/picture">
                        <pic:nvPicPr>
                          <pic:cNvPr id="12" name="Picture 12" descr="IMG_256"/>
                          <pic:cNvPicPr>
                            <a:picLocks noChangeAspect="1"/>
                          </pic:cNvPicPr>
                        </pic:nvPicPr>
                        <pic:blipFill>
                          <a:blip r:embed="rId20"/>
                          <a:srcRect l="2950" t="4382" r="3261" b="5418"/>
                          <a:stretch>
                            <a:fillRect/>
                          </a:stretch>
                        </pic:blipFill>
                        <pic:spPr>
                          <a:xfrm>
                            <a:off x="0" y="0"/>
                            <a:ext cx="4385" cy="2538"/>
                          </a:xfrm>
                          <a:prstGeom prst="rect">
                            <a:avLst/>
                          </a:prstGeom>
                          <a:noFill/>
                          <a:ln>
                            <a:noFill/>
                          </a:ln>
                        </pic:spPr>
                      </pic:pic>
                      <wps:wsp>
                        <wps:cNvPr id="13" name="文本框 78"/>
                        <wps:cNvSpPr txBox="1"/>
                        <wps:spPr>
                          <a:xfrm>
                            <a:off x="627" y="2658"/>
                            <a:ext cx="3512" cy="403"/>
                          </a:xfrm>
                          <a:prstGeom prst="rect">
                            <a:avLst/>
                          </a:prstGeom>
                          <a:solidFill>
                            <a:srgbClr val="FFFFFF"/>
                          </a:solidFill>
                          <a:ln>
                            <a:noFill/>
                          </a:ln>
                        </wps:spPr>
                        <wps:txbx>
                          <w:txbxContent>
                            <w:p>
                              <w:pPr>
                                <w:rPr>
                                  <w:rFonts w:hint="eastAsia" w:eastAsia="宋体"/>
                                  <w:b/>
                                  <w:bCs/>
                                  <w:lang w:val="en-US" w:eastAsia="zh-CN"/>
                                </w:rPr>
                              </w:pPr>
                              <w:r>
                                <w:rPr>
                                  <w:rFonts w:hint="eastAsia"/>
                                  <w:b/>
                                  <w:bCs/>
                                  <w:lang w:val="en-US" w:eastAsia="zh-CN"/>
                                </w:rPr>
                                <w:t>Watson在“危险边缘”中击败对手</w:t>
                              </w:r>
                            </w:p>
                          </w:txbxContent>
                        </wps:txbx>
                        <wps:bodyPr vert="horz" wrap="square" lIns="91439" tIns="45719" rIns="91439" bIns="45719" upright="1"/>
                      </wps:wsp>
                    </wpg:wgp>
                  </a:graphicData>
                </a:graphic>
              </wp:anchor>
            </w:drawing>
          </mc:Choice>
          <mc:Fallback>
            <w:pict>
              <v:group id="组合 65" o:spid="_x0000_s1026" o:spt="203" style="position:absolute;left:0pt;margin-left:-48pt;margin-top:0.4pt;height:153pt;width:219.2pt;mso-wrap-distance-bottom:0pt;mso-wrap-distance-left:9pt;mso-wrap-distance-right:9pt;mso-wrap-distance-top:0pt;z-index:251665408;mso-width-relative:page;mso-height-relative:page;" coordsize="4384,3060" o:gfxdata="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">
                <o:lock v:ext="edit" aspectratio="f"/>
                <v:shape id="Picture 12" o:spid="_x0000_s1026" o:spt="75" alt="IMG_256" type="#_x0000_t75" style="position:absolute;left:0;top:0;height:2538;width:4385;" filled="f" o:preferrelative="t" stroked="f" coordsize="21600,21600" o:gfxdata="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zQ/LC5AAAA2wAA&#10;AA8AAAAAAAAAAQAgAAAAIgAAAGRycy9kb3ducmV2LnhtbFBLAQIUABQAAAAIAIdO4kAzLwWeOwAA&#10;ADkAAAAQAAAAAAAAAAEAIAAAAAgBAABkcnMvc2hhcGV4bWwueG1sUEsFBgAAAAAGAAYAWwEAALID&#10;AAAAAA==&#10;">
                  <v:fill on="f" focussize="0,0"/>
                  <v:stroke on="f"/>
                  <v:imagedata r:id="rId20" cropleft="1933f" croptop="2872f" cropright="2137f" cropbottom="3551f" o:title=""/>
                  <o:lock v:ext="edit" aspectratio="t"/>
                </v:shape>
                <v:shape id="文本框 78" o:spid="_x0000_s1026" o:spt="202" type="#_x0000_t202" style="position:absolute;left:627;top:2658;height:403;width:3512;" fillcolor="#FFFFFF" filled="t" stroked="f" coordsize="21600,21600" o:gfxdata="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H+78lugAAANsA&#10;AAAPAAAAAAAAAAEAIAAAACIAAABkcnMvZG93bnJldi54bWxQSwECFAAUAAAACACHTuJAMy8FnjsA&#10;AAA5AAAAEAAAAAAAAAABACAAAAAJAQAAZHJzL3NoYXBleG1sLnhtbFBLBQYAAAAABgAGAFsBAACz&#10;AwAAAAA=&#10;">
                  <v:fill on="t" focussize="0,0"/>
                  <v:stroke on="f"/>
                  <v:imagedata o:title=""/>
                  <o:lock v:ext="edit" aspectratio="f"/>
                  <v:textbox inset="7.19992125984252pt,3.59992125984252pt,7.19992125984252pt,3.59992125984252pt">
                    <w:txbxContent>
                      <w:p>
                        <w:pPr>
                          <w:rPr>
                            <w:rFonts w:hint="eastAsia" w:eastAsia="宋体"/>
                            <w:b/>
                            <w:bCs/>
                            <w:lang w:val="en-US" w:eastAsia="zh-CN"/>
                          </w:rPr>
                        </w:pPr>
                        <w:r>
                          <w:rPr>
                            <w:rFonts w:hint="eastAsia"/>
                            <w:b/>
                            <w:bCs/>
                            <w:lang w:val="en-US" w:eastAsia="zh-CN"/>
                          </w:rPr>
                          <w:t>Watson在“危险边缘”中击败对手</w:t>
                        </w:r>
                      </w:p>
                    </w:txbxContent>
                  </v:textbox>
                </v:shape>
                <w10:wrap type="square"/>
              </v:group>
            </w:pict>
          </mc:Fallback>
        </mc:AlternateContent>
      </w:r>
      <w:r>
        <w:rPr>
          <w:rFonts w:hint="eastAsia" w:ascii="宋体" w:hAnsi="宋体" w:cs="宋体"/>
          <w:color w:val="000000"/>
          <w:sz w:val="28"/>
          <w:szCs w:val="28"/>
          <w:shd w:val="clear" w:color="auto" w:fill="FFFFFF"/>
        </w:rPr>
        <w:t>定，其脸部识别率的准确度</w:t>
      </w:r>
      <w:r>
        <w:rPr>
          <w:rFonts w:hint="eastAsia" w:ascii="宋体" w:hAnsi="宋体" w:cs="宋体"/>
          <w:sz w:val="28"/>
          <w:szCs w:val="28"/>
          <w:shd w:val="clear" w:color="auto" w:fill="FFFFFF"/>
        </w:rPr>
        <w:t>已经接近人类的识别水平。</w:t>
      </w:r>
      <w:r>
        <w:rPr>
          <w:rFonts w:hint="eastAsia" w:ascii="宋体" w:hAnsi="宋体" w:cs="宋体"/>
          <w:color w:val="000000"/>
          <w:sz w:val="28"/>
          <w:szCs w:val="28"/>
          <w:shd w:val="clear" w:color="auto" w:fill="FFFFFF"/>
        </w:rPr>
        <w:t>2011年，IBM 的人工智能项目Watson在智力节目《危险边缘》中获胜，最近，IBM又宣称如今的Watson比当时“智能”了24倍。</w:t>
      </w:r>
      <w:r>
        <w:rPr>
          <w:rFonts w:hint="eastAsia" w:ascii="宋体" w:hAnsi="宋体" w:cs="宋体"/>
          <w:sz w:val="28"/>
          <w:szCs w:val="28"/>
        </w:rPr>
        <w:t>2014年，俄罗斯人弗拉基米尔·维西罗夫（Vladimir Veselov）创立的人工智能软件尤金•古斯特曼（Eugene Goostman）通过了图灵测试。</w:t>
      </w:r>
    </w:p>
    <w:p>
      <w:pPr>
        <w:pStyle w:val="20"/>
        <w:shd w:val="clear" w:color="auto" w:fill="FFFFFF"/>
        <w:spacing w:beforeAutospacing="0" w:afterAutospacing="0" w:line="375" w:lineRule="atLeast"/>
        <w:ind w:firstLine="560" w:firstLineChars="200"/>
        <w:rPr>
          <w:rFonts w:cs="宋体"/>
          <w:color w:val="000000"/>
          <w:sz w:val="28"/>
          <w:szCs w:val="28"/>
          <w:lang w:val="zh-CN"/>
        </w:rPr>
      </w:pPr>
      <w:r>
        <w:rPr>
          <w:rFonts w:cs="宋体"/>
          <w:sz w:val="28"/>
          <w:szCs w:val="28"/>
        </w:rPr>
        <w:t>虽然AI研究已得到部分应用，但是这些AI技术对于现代科学来说，在特定领域并未能达到完全的智能化，还只是“弱智能（Weak Intelligence）”甚至是“傻智能（Foolish Intelligence）”。</w:t>
      </w:r>
      <w:r>
        <w:rPr>
          <w:rFonts w:cs="宋体"/>
          <w:color w:val="000000"/>
          <w:sz w:val="28"/>
          <w:szCs w:val="28"/>
          <w:shd w:val="clear" w:color="auto" w:fill="FFFFFF"/>
        </w:rPr>
        <w:t>Google在</w:t>
      </w:r>
      <w:r>
        <w:rPr>
          <w:rFonts w:cs="宋体"/>
          <w:sz w:val="28"/>
          <w:szCs w:val="28"/>
        </w:rPr>
        <w:t>2012年研发出的自动驾驶汽车，虽然</w:t>
      </w:r>
      <w:r>
        <w:rPr>
          <w:rFonts w:cs="宋体"/>
          <w:sz w:val="28"/>
          <w:szCs w:val="28"/>
          <w:shd w:val="clear" w:color="auto" w:fill="FFFFFF"/>
        </w:rPr>
        <w:t>不会超速、闯红灯，但同时也出现多余的刹车减速、不当的油门提速、多余的等候和多绕弯路等诸多问题；</w:t>
      </w:r>
      <w:r>
        <w:rPr>
          <w:rFonts w:cs="宋体"/>
          <w:sz w:val="28"/>
          <w:szCs w:val="28"/>
        </w:rPr>
        <w:t>Facebook2013年成立AI实验室（FAIR），但仅仅自动识别用户上传照片中人物的身份、自动添加人名标签这样的目标都未能实现；苹果公司的</w:t>
      </w:r>
      <w:r>
        <w:rPr>
          <w:rFonts w:cs="宋体"/>
          <w:color w:val="000000"/>
          <w:sz w:val="28"/>
          <w:szCs w:val="28"/>
          <w:lang w:val="zh-CN"/>
        </w:rPr>
        <w:t>Siri现在已经成了被大众“调戏”的对象，实际使用率不足</w:t>
      </w:r>
      <w:r>
        <w:rPr>
          <w:rFonts w:cs="宋体"/>
          <w:color w:val="000000"/>
          <w:sz w:val="28"/>
          <w:szCs w:val="28"/>
        </w:rPr>
        <w:t>15%</w:t>
      </w:r>
      <w:r>
        <w:rPr>
          <w:rFonts w:cs="宋体"/>
          <w:color w:val="000000"/>
          <w:sz w:val="28"/>
          <w:szCs w:val="28"/>
          <w:lang w:val="zh-CN"/>
        </w:rPr>
        <w:t>；微软小冰在微博爆红后也销声匿迹……</w:t>
      </w:r>
    </w:p>
    <w:p>
      <w:pPr>
        <w:pStyle w:val="20"/>
        <w:shd w:val="clear" w:color="auto" w:fill="FFFFFF"/>
        <w:spacing w:beforeAutospacing="0" w:afterAutospacing="0" w:line="375" w:lineRule="atLeast"/>
        <w:ind w:firstLine="560" w:firstLineChars="200"/>
        <w:rPr>
          <w:rFonts w:cs="宋体"/>
          <w:sz w:val="28"/>
          <w:szCs w:val="28"/>
        </w:rPr>
      </w:pPr>
      <w:r>
        <w:rPr>
          <w:rFonts w:cs="宋体"/>
          <w:color w:val="000000"/>
          <w:sz w:val="28"/>
          <w:szCs w:val="28"/>
          <w:lang w:val="zh-CN"/>
        </w:rPr>
        <w:t>这些</w:t>
      </w:r>
      <w:r>
        <w:rPr>
          <w:rFonts w:cs="宋体"/>
          <w:color w:val="000000"/>
          <w:sz w:val="28"/>
          <w:szCs w:val="28"/>
        </w:rPr>
        <w:t>技术成果之所以没能大行其道，</w:t>
      </w:r>
      <w:r>
        <w:rPr>
          <w:rFonts w:cs="宋体"/>
          <w:color w:val="000000"/>
          <w:sz w:val="28"/>
          <w:szCs w:val="28"/>
          <w:lang w:val="zh-CN"/>
        </w:rPr>
        <w:t>不仅仅是因为其缺乏实用性，更重要的原因是在智能处理方面，现有的</w:t>
      </w:r>
      <w:r>
        <w:rPr>
          <w:rFonts w:cs="宋体"/>
          <w:color w:val="000000"/>
          <w:sz w:val="28"/>
          <w:szCs w:val="28"/>
        </w:rPr>
        <w:t>AI</w:t>
      </w:r>
      <w:r>
        <w:rPr>
          <w:rFonts w:cs="宋体"/>
          <w:color w:val="000000"/>
          <w:sz w:val="28"/>
          <w:szCs w:val="28"/>
          <w:lang w:val="zh-CN"/>
        </w:rPr>
        <w:t>还未能给人类带来真正的智能体验</w:t>
      </w:r>
      <w:r>
        <w:rPr>
          <w:rFonts w:cs="宋体"/>
          <w:sz w:val="28"/>
          <w:szCs w:val="28"/>
        </w:rPr>
        <w:t>。</w:t>
      </w:r>
    </w:p>
    <w:p>
      <w:pPr>
        <w:pStyle w:val="20"/>
        <w:shd w:val="clear" w:color="auto" w:fill="FFFFFF"/>
        <w:spacing w:beforeAutospacing="0" w:afterAutospacing="0" w:line="375" w:lineRule="atLeast"/>
        <w:jc w:val="center"/>
        <w:rPr>
          <w:rFonts w:cs="宋体"/>
          <w:sz w:val="28"/>
          <w:szCs w:val="28"/>
          <w:shd w:val="clear" w:color="auto" w:fill="FFFFFF"/>
        </w:rPr>
      </w:pPr>
      <w:r>
        <w:rPr>
          <w:rFonts w:cs="宋体"/>
          <w:sz w:val="28"/>
          <w:szCs w:val="28"/>
          <w:shd w:val="clear" w:color="auto" w:fill="FFFFFF"/>
        </w:rPr>
        <w:drawing>
          <wp:inline distT="0" distB="0" distL="114300" distR="114300">
            <wp:extent cx="4795520" cy="2599055"/>
            <wp:effectExtent l="0" t="0" r="5080" b="6985"/>
            <wp:docPr id="28" name="图片 88" descr="图片4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8" descr="图片4副本"/>
                    <pic:cNvPicPr>
                      <a:picLocks noChangeAspect="1"/>
                    </pic:cNvPicPr>
                  </pic:nvPicPr>
                  <pic:blipFill>
                    <a:blip r:embed="rId21"/>
                    <a:stretch>
                      <a:fillRect/>
                    </a:stretch>
                  </pic:blipFill>
                  <pic:spPr>
                    <a:xfrm>
                      <a:off x="0" y="0"/>
                      <a:ext cx="4795520" cy="2599055"/>
                    </a:xfrm>
                    <a:prstGeom prst="rect">
                      <a:avLst/>
                    </a:prstGeom>
                    <a:noFill/>
                    <a:ln>
                      <a:noFill/>
                    </a:ln>
                  </pic:spPr>
                </pic:pic>
              </a:graphicData>
            </a:graphic>
          </wp:inline>
        </w:drawing>
      </w:r>
    </w:p>
    <w:p>
      <w:pPr>
        <w:pStyle w:val="20"/>
        <w:shd w:val="clear" w:color="auto" w:fill="FFFFFF"/>
        <w:spacing w:beforeAutospacing="0" w:afterAutospacing="0" w:line="375" w:lineRule="atLeast"/>
        <w:jc w:val="center"/>
        <w:rPr>
          <w:rFonts w:cs="宋体"/>
          <w:b/>
          <w:bCs/>
          <w:sz w:val="28"/>
          <w:szCs w:val="28"/>
          <w:shd w:val="clear" w:color="auto" w:fill="FFFFFF"/>
        </w:rPr>
      </w:pPr>
      <w:r>
        <w:rPr>
          <w:rFonts w:cs="宋体"/>
          <w:b/>
          <w:bCs/>
          <w:sz w:val="28"/>
          <w:szCs w:val="28"/>
          <w:shd w:val="clear" w:color="auto" w:fill="FFFFFF"/>
        </w:rPr>
        <w:t>AI的愿景与现实对比图</w:t>
      </w:r>
    </w:p>
    <w:p>
      <w:pPr>
        <w:spacing w:line="360" w:lineRule="auto"/>
        <w:outlineLvl w:val="1"/>
        <w:rPr>
          <w:rFonts w:hint="eastAsia" w:ascii="宋体" w:hAnsi="宋体" w:cs="宋体"/>
          <w:b/>
          <w:bCs/>
          <w:color w:val="E85D00"/>
          <w:sz w:val="28"/>
          <w:szCs w:val="28"/>
        </w:rPr>
      </w:pPr>
      <w:r>
        <w:rPr>
          <w:rFonts w:hint="eastAsia" w:ascii="宋体" w:hAnsi="宋体" w:cs="宋体"/>
          <w:b/>
          <w:bCs/>
          <w:color w:val="E85D00"/>
          <w:sz w:val="28"/>
          <w:szCs w:val="28"/>
        </w:rPr>
        <w:t xml:space="preserve">    </w:t>
      </w:r>
      <w:bookmarkStart w:id="91" w:name="_Toc28263"/>
      <w:bookmarkStart w:id="92" w:name="_Toc13827"/>
      <w:bookmarkStart w:id="93" w:name="_Toc28004"/>
      <w:bookmarkStart w:id="94" w:name="_Toc23275"/>
      <w:bookmarkStart w:id="95" w:name="_Toc11464"/>
      <w:bookmarkStart w:id="96" w:name="_Toc30667"/>
      <w:bookmarkStart w:id="97" w:name="_Toc15640"/>
      <w:bookmarkStart w:id="98" w:name="_Toc24710"/>
      <w:r>
        <w:rPr>
          <w:rFonts w:hint="eastAsia" w:ascii="宋体" w:hAnsi="宋体" w:cs="宋体"/>
          <w:b/>
          <w:bCs/>
          <w:color w:val="E85D00"/>
          <w:sz w:val="28"/>
          <w:szCs w:val="28"/>
        </w:rPr>
        <w:t>2-5 人工智能技术面临的问题</w:t>
      </w:r>
      <w:bookmarkEnd w:id="91"/>
      <w:bookmarkEnd w:id="92"/>
      <w:bookmarkEnd w:id="93"/>
      <w:bookmarkEnd w:id="94"/>
      <w:bookmarkEnd w:id="95"/>
      <w:bookmarkEnd w:id="96"/>
      <w:bookmarkEnd w:id="97"/>
      <w:bookmarkEnd w:id="98"/>
    </w:p>
    <w:p>
      <w:pPr>
        <w:pStyle w:val="20"/>
        <w:shd w:val="clear" w:color="auto" w:fill="FFFFFF"/>
        <w:spacing w:beforeAutospacing="0" w:afterAutospacing="0" w:line="375" w:lineRule="atLeast"/>
        <w:ind w:firstLine="560" w:firstLineChars="200"/>
        <w:rPr>
          <w:rFonts w:cs="宋体"/>
          <w:bCs/>
          <w:sz w:val="28"/>
          <w:szCs w:val="28"/>
          <w:lang w:val="zh-CN"/>
        </w:rPr>
      </w:pPr>
      <w:r>
        <w:rPr>
          <w:rFonts w:cs="宋体"/>
          <w:bCs/>
          <w:sz w:val="28"/>
          <w:szCs w:val="28"/>
          <w:lang w:val="zh-CN"/>
        </w:rPr>
        <w:t>人工智能(AI)学科自1956年诞生至今已走过50多个年头，就研究解释和模拟人类智能、智能行为及其规律这一总目标来说，已经迈出了可喜的一步，某些领域已取得了相当的进展。但从整个发展过程来看，人工智能发展曲折，</w:t>
      </w:r>
      <w:r>
        <w:rPr>
          <w:rFonts w:cs="宋体"/>
          <w:sz w:val="28"/>
          <w:szCs w:val="28"/>
        </w:rPr>
        <w:t>离目标尚远，</w:t>
      </w:r>
      <w:r>
        <w:rPr>
          <w:rFonts w:cs="宋体"/>
          <w:bCs/>
          <w:sz w:val="28"/>
          <w:szCs w:val="28"/>
          <w:lang w:val="zh-CN"/>
        </w:rPr>
        <w:t>而且还面临着诸多难题：</w:t>
      </w:r>
    </w:p>
    <w:p>
      <w:pPr>
        <w:numPr>
          <w:ilvl w:val="0"/>
          <w:numId w:val="3"/>
        </w:numPr>
        <w:tabs>
          <w:tab w:val="left" w:pos="1060"/>
          <w:tab w:val="clear" w:pos="420"/>
        </w:tabs>
        <w:ind w:left="0" w:firstLine="640"/>
        <w:jc w:val="left"/>
        <w:rPr>
          <w:rFonts w:hint="eastAsia" w:ascii="宋体" w:hAnsi="宋体" w:cs="宋体"/>
          <w:b/>
          <w:bCs w:val="0"/>
          <w:color w:val="800000"/>
          <w:sz w:val="28"/>
          <w:szCs w:val="28"/>
          <w:lang w:val="zh-CN"/>
        </w:rPr>
      </w:pPr>
      <w:r>
        <w:rPr>
          <w:rFonts w:hint="eastAsia" w:ascii="宋体" w:hAnsi="宋体" w:cs="宋体"/>
          <w:b/>
          <w:bCs w:val="0"/>
          <w:color w:val="800000"/>
          <w:sz w:val="28"/>
          <w:szCs w:val="28"/>
          <w:lang w:val="zh-CN"/>
        </w:rPr>
        <w:t>计算机博弈的困难。</w:t>
      </w:r>
    </w:p>
    <w:p>
      <w:pPr>
        <w:ind w:left="150" w:firstLine="560" w:firstLineChars="200"/>
        <w:jc w:val="left"/>
        <w:rPr>
          <w:rFonts w:hint="eastAsia" w:ascii="宋体" w:hAnsi="宋体" w:cs="宋体"/>
          <w:bCs/>
          <w:sz w:val="28"/>
          <w:szCs w:val="28"/>
          <w:lang w:val="zh-CN"/>
        </w:rPr>
      </w:pPr>
      <w:r>
        <w:rPr>
          <w:rFonts w:hint="eastAsia" w:ascii="宋体" w:hAnsi="宋体" w:cs="宋体"/>
          <w:bCs/>
          <w:sz w:val="28"/>
          <w:szCs w:val="28"/>
          <w:lang w:val="zh-CN"/>
        </w:rPr>
        <w:t>尽管西洋跳棋和国际象棋的计算机程序已经达到了相当高的水平，然而计算机博弈依然面临着巨大的困难。这主要表现为两个方面的问题：其一是组合爆炸问题，状态空间法是</w:t>
      </w:r>
      <w:r>
        <w:rPr>
          <w:rFonts w:hint="eastAsia" w:ascii="宋体" w:hAnsi="宋体" w:cs="宋体"/>
          <w:bCs/>
          <w:sz w:val="28"/>
          <w:szCs w:val="28"/>
        </w:rPr>
        <w:t>计算博弈</w:t>
      </w:r>
      <w:r>
        <w:rPr>
          <w:rFonts w:hint="eastAsia" w:ascii="宋体" w:hAnsi="宋体" w:cs="宋体"/>
          <w:bCs/>
          <w:sz w:val="28"/>
          <w:szCs w:val="28"/>
          <w:lang w:val="zh-CN"/>
        </w:rPr>
        <w:t>中基本的形式化方法，这种方法会导致每次路径选择都需要遍历网络；其二是现在的博弈程序往往是针对二人对弈、棋局公开、有确定走步的一类棋类进行研制的，而人类的认知往往是非确定的。</w:t>
      </w:r>
    </w:p>
    <w:p>
      <w:pPr>
        <w:numPr>
          <w:ilvl w:val="0"/>
          <w:numId w:val="3"/>
        </w:numPr>
        <w:tabs>
          <w:tab w:val="left" w:pos="1060"/>
          <w:tab w:val="clear" w:pos="420"/>
        </w:tabs>
        <w:ind w:left="0" w:firstLine="640"/>
        <w:jc w:val="left"/>
        <w:rPr>
          <w:rFonts w:hint="eastAsia" w:ascii="宋体" w:hAnsi="宋体" w:cs="宋体"/>
          <w:b/>
          <w:bCs w:val="0"/>
          <w:color w:val="800000"/>
          <w:sz w:val="28"/>
          <w:szCs w:val="28"/>
          <w:lang w:val="zh-CN"/>
        </w:rPr>
      </w:pPr>
      <w:r>
        <w:rPr>
          <w:rFonts w:hint="eastAsia" w:ascii="宋体" w:hAnsi="宋体" w:cs="宋体"/>
          <w:b/>
          <w:bCs w:val="0"/>
          <w:color w:val="800000"/>
          <w:sz w:val="28"/>
          <w:szCs w:val="28"/>
          <w:lang w:val="zh-CN"/>
        </w:rPr>
        <w:t>自然语言理解所面临的问题。</w:t>
      </w:r>
    </w:p>
    <w:p>
      <w:pPr>
        <w:jc w:val="left"/>
        <w:rPr>
          <w:rFonts w:hint="eastAsia" w:ascii="宋体" w:hAnsi="宋体" w:cs="宋体"/>
          <w:bCs/>
          <w:sz w:val="28"/>
          <w:szCs w:val="28"/>
        </w:rPr>
      </w:pPr>
      <w:r>
        <w:rPr>
          <w:rFonts w:hint="eastAsia" w:ascii="宋体" w:hAnsi="宋体" w:cs="宋体"/>
          <w:bCs/>
          <w:sz w:val="28"/>
          <w:szCs w:val="28"/>
        </w:rPr>
        <w:t xml:space="preserve">    </w:t>
      </w:r>
      <w:r>
        <w:rPr>
          <w:rFonts w:hint="eastAsia" w:ascii="宋体" w:hAnsi="宋体" w:cs="宋体"/>
          <w:bCs/>
          <w:sz w:val="28"/>
          <w:szCs w:val="28"/>
          <w:lang w:val="zh-CN"/>
        </w:rPr>
        <w:t>目前自然语言理解所面临的问题仍然存在于构成句子的单词和歧义性方面，无法对原文的每一个句子及其上下文进行分析理解，寻找导致歧义的词和词组在上下文中的准确意义。另外，即使对原文有了一定的理解，理解的意义如何有效地通过计算机表示出来也存在问题。</w:t>
      </w:r>
    </w:p>
    <w:p>
      <w:pPr>
        <w:jc w:val="left"/>
        <w:rPr>
          <w:rFonts w:hint="eastAsia" w:ascii="宋体" w:hAnsi="宋体" w:cs="宋体"/>
          <w:bCs/>
          <w:sz w:val="28"/>
          <w:szCs w:val="28"/>
          <w:lang w:val="zh-CN"/>
        </w:rPr>
      </w:pPr>
      <w:r>
        <w:rPr>
          <w:rFonts w:hint="eastAsia" w:ascii="宋体" w:hAnsi="宋体" w:cs="宋体"/>
          <w:bCs/>
          <w:sz w:val="28"/>
          <w:szCs w:val="28"/>
        </w:rPr>
        <w:t xml:space="preserve">   同时，</w:t>
      </w:r>
      <w:r>
        <w:rPr>
          <w:rFonts w:hint="eastAsia" w:ascii="宋体" w:hAnsi="宋体" w:cs="宋体"/>
          <w:bCs/>
          <w:sz w:val="28"/>
          <w:szCs w:val="28"/>
          <w:lang w:val="zh-CN"/>
        </w:rPr>
        <w:t>目前的自然语言理解系统几乎不能随着时间的增长而增强理解力，系统的理解大都局限于表层，没有深层的推敲，没有学习，没有比较，更没有归纳。其根本原因在于计算机本身结构和目前理论、方法的局限性。</w:t>
      </w:r>
    </w:p>
    <w:p>
      <w:pPr>
        <w:numPr>
          <w:ilvl w:val="0"/>
          <w:numId w:val="3"/>
        </w:numPr>
        <w:tabs>
          <w:tab w:val="left" w:pos="1060"/>
          <w:tab w:val="clear" w:pos="420"/>
        </w:tabs>
        <w:ind w:left="0" w:firstLine="640"/>
        <w:jc w:val="left"/>
        <w:rPr>
          <w:rFonts w:hint="eastAsia" w:ascii="宋体" w:hAnsi="宋体" w:cs="宋体"/>
          <w:b/>
          <w:bCs w:val="0"/>
          <w:color w:val="800000"/>
          <w:sz w:val="28"/>
          <w:szCs w:val="28"/>
          <w:lang w:val="zh-CN"/>
        </w:rPr>
      </w:pPr>
      <w:r>
        <w:rPr>
          <w:rFonts w:hint="eastAsia" w:ascii="宋体" w:hAnsi="宋体" w:cs="宋体"/>
          <w:b/>
          <w:bCs w:val="0"/>
          <w:color w:val="800000"/>
          <w:sz w:val="28"/>
          <w:szCs w:val="28"/>
          <w:lang w:val="zh-CN"/>
        </w:rPr>
        <w:t>自动定理证明和GPS（通用解题机）的局限。</w:t>
      </w:r>
    </w:p>
    <w:p>
      <w:pPr>
        <w:jc w:val="left"/>
        <w:rPr>
          <w:rFonts w:hint="eastAsia" w:ascii="宋体" w:hAnsi="宋体" w:cs="宋体"/>
          <w:bCs/>
          <w:sz w:val="28"/>
          <w:szCs w:val="28"/>
          <w:lang w:val="zh-CN"/>
        </w:rPr>
      </w:pPr>
      <w:r>
        <w:rPr>
          <w:rFonts w:hint="eastAsia" w:ascii="宋体" w:hAnsi="宋体" w:cs="宋体"/>
          <w:bCs/>
          <w:sz w:val="28"/>
          <w:szCs w:val="28"/>
        </w:rPr>
        <w:t xml:space="preserve">    </w:t>
      </w:r>
      <w:r>
        <w:rPr>
          <w:rFonts w:hint="eastAsia" w:ascii="宋体" w:hAnsi="宋体" w:cs="宋体"/>
          <w:bCs/>
          <w:sz w:val="28"/>
          <w:szCs w:val="28"/>
          <w:lang w:val="zh-CN"/>
        </w:rPr>
        <w:t>自动定理证明的代表性成果是1965年鲁宾逊提出的归结原理。基于归结原理的演绎推理要求把逻辑公式转化为子句集合，从而丧失了其固有的逻辑蕴含语义。不管是用一阶谓词逻辑进行定理证明的归结原理，还是求解人工智能问题的通用方法GPS，都可以从中分析出表达能力的局限性，而这种局限性使得它们缩小了其自身的应用范围。</w:t>
      </w:r>
    </w:p>
    <w:p>
      <w:pPr>
        <w:numPr>
          <w:ilvl w:val="0"/>
          <w:numId w:val="3"/>
        </w:numPr>
        <w:tabs>
          <w:tab w:val="left" w:pos="-200"/>
          <w:tab w:val="left" w:pos="1060"/>
          <w:tab w:val="clear" w:pos="420"/>
        </w:tabs>
        <w:ind w:left="0" w:firstLine="640"/>
        <w:jc w:val="left"/>
        <w:rPr>
          <w:rFonts w:hint="eastAsia" w:ascii="宋体" w:hAnsi="宋体" w:cs="宋体"/>
          <w:b/>
          <w:bCs w:val="0"/>
          <w:color w:val="800000"/>
          <w:sz w:val="28"/>
          <w:szCs w:val="28"/>
          <w:lang w:val="zh-CN"/>
        </w:rPr>
      </w:pPr>
      <w:r>
        <w:rPr>
          <w:rFonts w:hint="eastAsia" w:ascii="宋体" w:hAnsi="宋体" w:cs="宋体"/>
          <w:b/>
          <w:bCs w:val="0"/>
          <w:color w:val="800000"/>
          <w:sz w:val="28"/>
          <w:szCs w:val="28"/>
          <w:lang w:val="zh-CN"/>
        </w:rPr>
        <w:t>模式识别的困惑。</w:t>
      </w:r>
    </w:p>
    <w:p>
      <w:pPr>
        <w:ind w:firstLine="560" w:firstLineChars="200"/>
        <w:jc w:val="left"/>
        <w:rPr>
          <w:rFonts w:hint="eastAsia" w:ascii="宋体" w:hAnsi="宋体" w:cs="宋体"/>
          <w:bCs/>
          <w:sz w:val="28"/>
          <w:szCs w:val="28"/>
          <w:lang w:val="zh-CN"/>
        </w:rPr>
      </w:pPr>
      <w:r>
        <w:rPr>
          <w:rFonts w:hint="eastAsia" w:ascii="宋体" w:hAnsi="宋体" w:cs="宋体"/>
          <w:bCs/>
          <w:sz w:val="28"/>
          <w:szCs w:val="28"/>
          <w:lang w:val="zh-CN"/>
        </w:rPr>
        <w:t>虽然使用计算机进行模式识别（包括深度学习）的研究与开发已取得大量成果，有的已转化为产品投入实际应用，但是模式识别的调参工作量太大，结构过于僵硬，适应性极差。这导致目前模式识别的识别效率相当低下，而使用的资源又相当庞大。另一方面，目前模式识别的理论和方法与人的感官识别机制是全然不同的，因此，现实世界中一般生物都能轻而易举地应付外界变化，机器目前仍然做不到。</w:t>
      </w:r>
    </w:p>
    <w:p>
      <w:pPr>
        <w:pStyle w:val="20"/>
        <w:shd w:val="clear" w:color="auto" w:fill="FFFFFF"/>
        <w:spacing w:before="0" w:beforeAutospacing="0" w:after="0" w:afterAutospacing="0" w:line="360" w:lineRule="auto"/>
        <w:ind w:firstLine="562" w:firstLineChars="200"/>
        <w:outlineLvl w:val="1"/>
        <w:rPr>
          <w:rFonts w:cs="宋体"/>
          <w:sz w:val="28"/>
          <w:szCs w:val="28"/>
        </w:rPr>
      </w:pPr>
      <w:bookmarkStart w:id="99" w:name="_Toc7021"/>
      <w:bookmarkStart w:id="100" w:name="_Toc4997"/>
      <w:bookmarkStart w:id="101" w:name="_Toc30006"/>
      <w:bookmarkStart w:id="102" w:name="_Toc18846"/>
      <w:r>
        <w:rPr>
          <w:rFonts w:cs="宋体"/>
          <w:b/>
          <w:bCs/>
          <w:color w:val="E85D00"/>
          <w:sz w:val="28"/>
          <w:szCs w:val="28"/>
        </w:rPr>
        <w:t>2-6 人工智能技术面临问题的根本原因</w:t>
      </w:r>
      <w:bookmarkEnd w:id="99"/>
      <w:bookmarkEnd w:id="100"/>
      <w:bookmarkEnd w:id="101"/>
      <w:bookmarkEnd w:id="102"/>
    </w:p>
    <w:p>
      <w:pPr>
        <w:pStyle w:val="20"/>
        <w:shd w:val="clear" w:color="auto" w:fill="FFFFFF"/>
        <w:spacing w:before="0" w:beforeAutospacing="0" w:after="0" w:afterAutospacing="0" w:line="360" w:lineRule="auto"/>
        <w:ind w:firstLine="560" w:firstLineChars="200"/>
        <w:rPr>
          <w:rFonts w:cs="宋体"/>
          <w:sz w:val="28"/>
          <w:szCs w:val="28"/>
        </w:rPr>
      </w:pPr>
      <w:r>
        <w:rPr>
          <w:rFonts w:cs="宋体"/>
          <w:sz w:val="28"/>
          <w:szCs w:val="28"/>
        </w:rPr>
        <w:t>人工智能所面临的种种问题有着深层次的技术原因，究其根本，主要包括以下几方面：</w:t>
      </w:r>
    </w:p>
    <w:p>
      <w:pPr>
        <w:pStyle w:val="20"/>
        <w:numPr>
          <w:ilvl w:val="0"/>
          <w:numId w:val="4"/>
        </w:numPr>
        <w:shd w:val="clear" w:color="auto" w:fill="FFFFFF"/>
        <w:tabs>
          <w:tab w:val="left" w:pos="1060"/>
        </w:tabs>
        <w:spacing w:before="0" w:beforeAutospacing="0" w:after="0" w:afterAutospacing="0" w:line="360" w:lineRule="auto"/>
        <w:ind w:firstLine="0"/>
        <w:rPr>
          <w:rFonts w:cs="宋体"/>
          <w:sz w:val="28"/>
          <w:szCs w:val="28"/>
          <w:shd w:val="clear" w:color="auto" w:fill="FFFFFF"/>
          <w:lang w:val="zh-CN"/>
        </w:rPr>
      </w:pPr>
      <w:r>
        <w:rPr>
          <w:rFonts w:cs="宋体"/>
          <w:sz w:val="28"/>
          <w:szCs w:val="28"/>
          <w:shd w:val="clear" w:color="auto" w:fill="FFFFFF"/>
        </w:rPr>
        <w:t>AI对世界的理解（UoW，Understanding of the World）。</w:t>
      </w:r>
    </w:p>
    <w:p>
      <w:pPr>
        <w:pStyle w:val="20"/>
        <w:shd w:val="clear" w:color="auto" w:fill="FFFFFF"/>
        <w:tabs>
          <w:tab w:val="left" w:pos="1060"/>
        </w:tabs>
        <w:spacing w:before="0" w:beforeAutospacing="0" w:after="0" w:afterAutospacing="0" w:line="360" w:lineRule="auto"/>
        <w:rPr>
          <w:rFonts w:cs="宋体"/>
          <w:sz w:val="28"/>
          <w:szCs w:val="28"/>
          <w:shd w:val="clear" w:color="auto" w:fill="FFFFFF"/>
          <w:lang w:val="zh-CN"/>
        </w:rPr>
      </w:pPr>
      <w:r>
        <w:rPr>
          <w:rFonts w:cs="宋体"/>
          <w:sz w:val="28"/>
          <w:szCs w:val="28"/>
          <w:shd w:val="clear" w:color="auto" w:fill="FFFFFF"/>
        </w:rPr>
        <w:t xml:space="preserve">    作为现代科技结晶的部分产物，人工智能尽管在许多方面已远胜人类，但它只能按形式规则进行形式转换，而不能像人类那样主动、有意识地关联外部事态，即没有涉及意义，或者说没有语义性或意向性。用通俗的话来说，AI还没有理解、分析能力。</w:t>
      </w:r>
      <w:r>
        <w:rPr>
          <w:rFonts w:cs="宋体"/>
          <w:sz w:val="28"/>
          <w:szCs w:val="28"/>
          <w:shd w:val="clear" w:color="auto" w:fill="FFFFFF"/>
          <w:lang w:val="zh-CN"/>
        </w:rPr>
        <w:t>尽管人工智能涉及很多技术领域，但归根结底，都是以知识的建模和处理为基础的，而这，需要强大的对世界认知的理论基础作为保证，这已经涉及人类对自身的终极思考问题。目前，UoW在语义、对象关系、动态网络、结构化表述等方面均存在严重缺陷，这也导致人工智能的发展裹足不前。</w:t>
      </w:r>
    </w:p>
    <w:p>
      <w:pPr>
        <w:pStyle w:val="20"/>
        <w:numPr>
          <w:ilvl w:val="0"/>
          <w:numId w:val="4"/>
        </w:numPr>
        <w:shd w:val="clear" w:color="auto" w:fill="FFFFFF"/>
        <w:tabs>
          <w:tab w:val="left" w:pos="1060"/>
          <w:tab w:val="clear" w:pos="420"/>
        </w:tabs>
        <w:spacing w:before="0" w:beforeAutospacing="0" w:after="0" w:afterAutospacing="0" w:line="360" w:lineRule="auto"/>
        <w:ind w:left="0" w:firstLine="638" w:firstLineChars="228"/>
        <w:rPr>
          <w:rFonts w:cs="宋体"/>
          <w:sz w:val="28"/>
          <w:szCs w:val="28"/>
        </w:rPr>
      </w:pPr>
      <w:r>
        <w:rPr>
          <w:rFonts w:cs="宋体"/>
          <w:sz w:val="28"/>
          <w:szCs w:val="28"/>
        </w:rPr>
        <w:t>情感计算（EC，Emotion Calculation）。</w:t>
      </w:r>
    </w:p>
    <w:p>
      <w:pPr>
        <w:pStyle w:val="20"/>
        <w:numPr>
          <w:ilvl w:val="0"/>
          <w:numId w:val="4"/>
        </w:numPr>
        <w:shd w:val="clear" w:color="auto" w:fill="FFFFFF"/>
        <w:tabs>
          <w:tab w:val="left" w:pos="1060"/>
          <w:tab w:val="clear" w:pos="420"/>
        </w:tabs>
        <w:spacing w:before="0" w:beforeAutospacing="0" w:after="0" w:afterAutospacing="0" w:line="360" w:lineRule="auto"/>
        <w:ind w:left="0" w:firstLine="638" w:firstLineChars="228"/>
        <w:rPr>
          <w:rFonts w:cs="宋体"/>
          <w:sz w:val="28"/>
          <w:szCs w:val="28"/>
        </w:rPr>
      </w:pPr>
      <w:r>
        <w:rPr>
          <w:rFonts w:cs="宋体"/>
          <w:sz w:val="28"/>
          <w:szCs w:val="28"/>
        </w:rPr>
        <w:t>自学习模式（SL，Self-Learning）。</w:t>
      </w:r>
    </w:p>
    <w:p>
      <w:pPr>
        <w:pStyle w:val="20"/>
        <w:numPr>
          <w:ilvl w:val="0"/>
          <w:numId w:val="4"/>
        </w:numPr>
        <w:shd w:val="clear" w:color="auto" w:fill="FFFFFF"/>
        <w:tabs>
          <w:tab w:val="left" w:pos="1060"/>
          <w:tab w:val="clear" w:pos="420"/>
        </w:tabs>
        <w:spacing w:before="0" w:beforeAutospacing="0" w:after="0" w:afterAutospacing="0" w:line="360" w:lineRule="auto"/>
        <w:ind w:left="0" w:firstLine="638" w:firstLineChars="228"/>
        <w:rPr>
          <w:rFonts w:cs="宋体"/>
          <w:sz w:val="28"/>
          <w:szCs w:val="28"/>
          <w:shd w:val="clear" w:color="auto" w:fill="FFFFFF"/>
        </w:rPr>
      </w:pPr>
      <w:r>
        <w:rPr>
          <w:rFonts w:cs="宋体"/>
          <w:sz w:val="28"/>
          <w:szCs w:val="28"/>
        </w:rPr>
        <w:t>自组织、自演化模型（SC，Self-Construction，Self-Evolution）等。</w:t>
      </w:r>
    </w:p>
    <w:p>
      <w:pPr>
        <w:pStyle w:val="20"/>
        <w:shd w:val="clear" w:color="auto" w:fill="FFFFFF"/>
        <w:tabs>
          <w:tab w:val="left" w:pos="1060"/>
        </w:tabs>
        <w:adjustRightInd w:val="0"/>
        <w:snapToGrid w:val="0"/>
        <w:spacing w:before="0" w:beforeAutospacing="0" w:after="0" w:afterAutospacing="0" w:line="360" w:lineRule="auto"/>
        <w:ind w:left="0" w:firstLine="0" w:firstLineChars="0"/>
        <w:outlineLvl w:val="0"/>
        <w:rPr>
          <w:rFonts w:hint="eastAsia" w:ascii="宋体" w:hAnsi="宋体" w:cs="宋体"/>
          <w:b/>
          <w:bCs/>
          <w:color w:val="333399"/>
          <w:sz w:val="32"/>
          <w:szCs w:val="32"/>
        </w:rPr>
      </w:pPr>
      <w:r>
        <w:rPr>
          <w:rFonts w:hint="eastAsia" w:cs="宋体"/>
          <w:sz w:val="28"/>
          <w:szCs w:val="28"/>
          <w:shd w:val="clear" w:color="auto" w:fill="FFFFFF"/>
          <w:lang w:val="en-US" w:eastAsia="zh-CN"/>
        </w:rPr>
        <w:t xml:space="preserve">    </w:t>
      </w:r>
      <w:bookmarkStart w:id="103" w:name="_Toc7596"/>
      <w:r>
        <w:rPr>
          <w:rFonts w:cs="宋体"/>
          <w:sz w:val="28"/>
          <w:szCs w:val="28"/>
        </w:rPr>
        <w:t>由于涉及专业知识较多，在此我们就不一一论述了。综上，</w:t>
      </w:r>
      <w:r>
        <w:rPr>
          <w:rFonts w:cs="宋体"/>
          <w:sz w:val="28"/>
          <w:szCs w:val="28"/>
          <w:shd w:val="clear" w:color="auto" w:fill="FFFFFF"/>
        </w:rPr>
        <w:t>由于</w:t>
      </w:r>
      <w:r>
        <w:rPr>
          <w:rFonts w:cs="宋体"/>
          <w:sz w:val="28"/>
          <w:szCs w:val="28"/>
        </w:rPr>
        <w:t>AI在诸多方面的基础理论迟迟未能有所突破，</w:t>
      </w:r>
      <w:r>
        <w:rPr>
          <w:rFonts w:cs="宋体"/>
          <w:sz w:val="28"/>
          <w:szCs w:val="28"/>
          <w:shd w:val="clear" w:color="auto" w:fill="FFFFFF"/>
        </w:rPr>
        <w:t>AI的发展始终未能走上快车道。</w:t>
      </w:r>
      <w:r>
        <w:rPr>
          <w:rFonts w:cs="宋体"/>
          <w:sz w:val="28"/>
          <w:szCs w:val="28"/>
        </w:rPr>
        <w:t>因此</w:t>
      </w:r>
      <w:r>
        <w:rPr>
          <w:rFonts w:cs="宋体"/>
          <w:sz w:val="28"/>
          <w:szCs w:val="28"/>
          <w:shd w:val="clear" w:color="auto" w:fill="FFFFFF"/>
        </w:rPr>
        <w:t>，AI也被誉为人类在对自然界发起的挑战中，遇到的最大技术难题。</w:t>
      </w:r>
      <w:r>
        <w:rPr>
          <w:rFonts w:hint="eastAsia" w:ascii="宋体" w:hAnsi="宋体" w:cs="宋体"/>
          <w:sz w:val="28"/>
          <w:szCs w:val="28"/>
        </w:rPr>
        <w:br w:type="page"/>
      </w:r>
      <w:bookmarkStart w:id="104" w:name="_Toc6303"/>
      <w:bookmarkStart w:id="105" w:name="_Toc18561"/>
      <w:bookmarkStart w:id="106" w:name="_Toc5945"/>
      <w:bookmarkStart w:id="107" w:name="_Toc23406"/>
      <w:bookmarkStart w:id="108" w:name="_Toc27509"/>
      <w:bookmarkStart w:id="109" w:name="_Toc19895"/>
      <w:r>
        <w:rPr>
          <w:rFonts w:hint="eastAsia" w:ascii="宋体" w:hAnsi="宋体" w:cs="宋体"/>
          <w:b/>
          <w:bCs/>
          <w:color w:val="333399"/>
          <w:sz w:val="32"/>
          <w:szCs w:val="32"/>
        </w:rPr>
        <w:t>三、</w:t>
      </w:r>
      <w:bookmarkEnd w:id="0"/>
      <w:r>
        <w:rPr>
          <w:rFonts w:hint="eastAsia" w:ascii="宋体" w:hAnsi="宋体" w:cs="宋体"/>
          <w:b/>
          <w:bCs/>
          <w:color w:val="333399"/>
          <w:sz w:val="32"/>
          <w:szCs w:val="32"/>
        </w:rPr>
        <w:t>项目介绍</w:t>
      </w:r>
      <w:bookmarkEnd w:id="103"/>
      <w:bookmarkEnd w:id="104"/>
      <w:bookmarkEnd w:id="105"/>
      <w:bookmarkEnd w:id="106"/>
      <w:bookmarkEnd w:id="107"/>
      <w:bookmarkEnd w:id="108"/>
      <w:bookmarkEnd w:id="109"/>
    </w:p>
    <w:p>
      <w:pPr>
        <w:adjustRightInd w:val="0"/>
        <w:snapToGrid w:val="0"/>
        <w:spacing w:beforeLines="0" w:afterLines="0" w:line="360" w:lineRule="auto"/>
        <w:outlineLvl w:val="1"/>
        <w:rPr>
          <w:rFonts w:hint="eastAsia" w:ascii="宋体" w:hAnsi="宋体" w:cs="宋体"/>
          <w:b/>
          <w:bCs/>
          <w:color w:val="333399"/>
          <w:sz w:val="30"/>
          <w:szCs w:val="30"/>
        </w:rPr>
      </w:pPr>
      <w:bookmarkStart w:id="110" w:name="_Toc5043"/>
      <w:r>
        <w:rPr>
          <w:rFonts w:hint="eastAsia" w:ascii="宋体" w:hAnsi="宋体" w:cs="宋体"/>
          <w:b/>
          <w:bCs/>
          <w:color w:val="333399"/>
          <w:sz w:val="30"/>
          <w:szCs w:val="30"/>
        </w:rPr>
        <w:t xml:space="preserve">    </w:t>
      </w:r>
      <w:bookmarkStart w:id="111" w:name="_Toc31721"/>
      <w:bookmarkStart w:id="112" w:name="_Toc19604"/>
      <w:bookmarkStart w:id="113" w:name="_Toc11712"/>
      <w:bookmarkStart w:id="114" w:name="_Toc3682"/>
      <w:bookmarkStart w:id="115" w:name="_Toc4442"/>
      <w:bookmarkStart w:id="116" w:name="_Toc294"/>
      <w:bookmarkStart w:id="117" w:name="_Toc6786"/>
      <w:bookmarkStart w:id="118" w:name="_Toc26137"/>
      <w:r>
        <w:rPr>
          <w:rFonts w:hint="eastAsia" w:ascii="宋体" w:hAnsi="宋体" w:cs="宋体"/>
          <w:b/>
          <w:bCs/>
          <w:color w:val="333399"/>
          <w:sz w:val="30"/>
          <w:szCs w:val="30"/>
        </w:rPr>
        <w:t>3-1 项目简介</w:t>
      </w:r>
      <w:bookmarkEnd w:id="111"/>
      <w:bookmarkEnd w:id="112"/>
      <w:bookmarkEnd w:id="113"/>
      <w:bookmarkEnd w:id="114"/>
      <w:bookmarkEnd w:id="115"/>
      <w:bookmarkEnd w:id="116"/>
      <w:bookmarkEnd w:id="117"/>
      <w:bookmarkEnd w:id="118"/>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在人工智能领域，龙天科技以创新的思维模式打破了传统智能的研究藩篱，率先完成质的蜕变。</w:t>
      </w:r>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如果说人工智能是人类技术领域的“皇冠”，那么对世界的理解（UoW，Understanding of the World），就应该被誉为“皇冠上的明珠”。</w:t>
      </w:r>
      <w:r>
        <w:rPr>
          <w:rFonts w:hint="eastAsia" w:ascii="宋体" w:hAnsi="宋体" w:cs="宋体"/>
          <w:sz w:val="28"/>
          <w:szCs w:val="28"/>
          <w:lang w:eastAsia="zh-CN"/>
        </w:rPr>
        <w:t>人工智能的核心便是研究世界的概念化。</w:t>
      </w:r>
      <w:r>
        <w:rPr>
          <w:rFonts w:hint="eastAsia" w:ascii="宋体" w:hAnsi="宋体" w:cs="宋体"/>
          <w:sz w:val="28"/>
          <w:szCs w:val="28"/>
        </w:rPr>
        <w:t>UoW不仅包括人工智能对世界的认知的模型，还包括如何使用知识模型，以及如何修改完善知识模型。UoW是人工智能的基础，也是目前人工智能技术无法突破的研究瓶颈。</w:t>
      </w:r>
    </w:p>
    <w:p>
      <w:pPr>
        <w:spacing w:line="360" w:lineRule="auto"/>
        <w:ind w:firstLine="420"/>
        <w:jc w:val="left"/>
        <w:rPr>
          <w:rFonts w:hint="eastAsia" w:ascii="宋体" w:hAnsi="宋体" w:cs="宋体"/>
          <w:sz w:val="28"/>
          <w:szCs w:val="28"/>
        </w:rPr>
      </w:pPr>
      <w:r>
        <w:rPr>
          <w:rFonts w:hint="eastAsia" w:ascii="宋体" w:hAnsi="宋体" w:cs="宋体"/>
          <w:sz w:val="28"/>
          <w:szCs w:val="28"/>
          <w:shd w:val="clear" w:color="auto" w:fill="FFFFFF"/>
        </w:rPr>
        <w:t xml:space="preserve"> “女娲</w:t>
      </w:r>
      <w:r>
        <w:rPr>
          <w:rFonts w:hint="eastAsia" w:ascii="宋体" w:hAnsi="宋体" w:cs="宋体"/>
          <w:sz w:val="28"/>
          <w:szCs w:val="28"/>
          <w:shd w:val="clear" w:color="auto" w:fill="FFFFFF"/>
          <w:lang w:eastAsia="zh-CN"/>
        </w:rPr>
        <w:t>专家系统</w:t>
      </w:r>
      <w:r>
        <w:rPr>
          <w:rFonts w:hint="eastAsia" w:ascii="宋体" w:hAnsi="宋体" w:cs="宋体"/>
          <w:sz w:val="28"/>
          <w:szCs w:val="28"/>
          <w:shd w:val="clear" w:color="auto" w:fill="FFFFFF"/>
        </w:rPr>
        <w:t>”基于女娲</w:t>
      </w:r>
      <w:r>
        <w:rPr>
          <w:rFonts w:hint="eastAsia" w:ascii="宋体" w:hAnsi="宋体" w:cs="宋体"/>
          <w:sz w:val="28"/>
          <w:szCs w:val="28"/>
        </w:rPr>
        <w:t>AI理解模型，依托女娲大脑核心引擎，实现对外界感知信息（包括文字、图片、多媒体影音等）的充分理解、整理和运用，系统地反思、联系学习到的知识，最终实现系统的自我学习，并运用学习到的知识与外界相互交流，是真正实现了具有语义理解、情感性格、逻辑推理的智能</w:t>
      </w:r>
      <w:r>
        <w:rPr>
          <w:rFonts w:hint="eastAsia" w:ascii="宋体" w:hAnsi="宋体" w:cs="宋体"/>
          <w:sz w:val="28"/>
          <w:szCs w:val="28"/>
          <w:lang w:eastAsia="zh-CN"/>
        </w:rPr>
        <w:t>系统</w:t>
      </w:r>
      <w:r>
        <w:rPr>
          <w:rFonts w:hint="eastAsia" w:ascii="宋体" w:hAnsi="宋体" w:cs="宋体"/>
          <w:sz w:val="28"/>
          <w:szCs w:val="28"/>
        </w:rPr>
        <w:t>，率先将</w:t>
      </w:r>
      <w:r>
        <w:rPr>
          <w:rFonts w:hint="eastAsia" w:ascii="宋体" w:hAnsi="宋体" w:cs="宋体"/>
          <w:sz w:val="28"/>
          <w:szCs w:val="28"/>
          <w:lang w:eastAsia="zh-CN"/>
        </w:rPr>
        <w:t>传统专家系统</w:t>
      </w:r>
      <w:r>
        <w:rPr>
          <w:rFonts w:hint="eastAsia" w:ascii="宋体" w:hAnsi="宋体" w:cs="宋体"/>
          <w:sz w:val="28"/>
          <w:szCs w:val="28"/>
        </w:rPr>
        <w:t>从“鸡肋”升级成为必备应用。</w:t>
      </w:r>
    </w:p>
    <w:p>
      <w:pPr>
        <w:spacing w:line="360" w:lineRule="auto"/>
        <w:ind w:firstLine="420"/>
        <w:rPr>
          <w:rFonts w:hint="eastAsia" w:ascii="宋体" w:hAnsi="宋体" w:cs="宋体"/>
          <w:sz w:val="28"/>
          <w:szCs w:val="28"/>
        </w:rPr>
      </w:pPr>
      <w:r>
        <w:rPr>
          <w:rFonts w:hint="eastAsia" w:ascii="宋体" w:hAnsi="宋体" w:cs="宋体"/>
          <w:color w:val="000000"/>
          <w:sz w:val="28"/>
          <w:szCs w:val="28"/>
        </w:rPr>
        <w:t xml:space="preserve"> “女娲</w:t>
      </w:r>
      <w:r>
        <w:rPr>
          <w:rFonts w:hint="eastAsia" w:ascii="宋体" w:hAnsi="宋体" w:cs="宋体"/>
          <w:color w:val="000000"/>
          <w:sz w:val="28"/>
          <w:szCs w:val="28"/>
          <w:lang w:eastAsia="zh-CN"/>
        </w:rPr>
        <w:t>专家系统</w:t>
      </w:r>
      <w:r>
        <w:rPr>
          <w:rFonts w:hint="eastAsia" w:ascii="宋体" w:hAnsi="宋体" w:cs="宋体"/>
          <w:color w:val="000000"/>
          <w:sz w:val="28"/>
          <w:szCs w:val="28"/>
        </w:rPr>
        <w:t>”从自身核心技术出发，</w:t>
      </w:r>
      <w:ins w:id="0" w:author="田真" w:date="2015-02-25T11:12:00Z">
        <w:r>
          <w:rPr>
            <w:rFonts w:hint="eastAsia" w:ascii="宋体" w:hAnsi="宋体" w:cs="宋体"/>
            <w:color w:val="000000"/>
            <w:sz w:val="28"/>
            <w:szCs w:val="28"/>
            <w:lang w:eastAsia="zh-CN"/>
          </w:rPr>
          <w:t>结合</w:t>
        </w:r>
      </w:ins>
      <w:ins w:id="1" w:author="田真" w:date="2015-02-25T11:13:00Z">
        <w:r>
          <w:rPr>
            <w:rFonts w:hint="eastAsia" w:ascii="宋体" w:hAnsi="宋体" w:cs="宋体"/>
            <w:color w:val="000000"/>
            <w:sz w:val="28"/>
            <w:szCs w:val="28"/>
            <w:lang w:eastAsia="zh-CN"/>
          </w:rPr>
          <w:t>各专业领域信息，</w:t>
        </w:r>
      </w:ins>
      <w:r>
        <w:rPr>
          <w:rFonts w:hint="eastAsia" w:ascii="宋体" w:hAnsi="宋体" w:cs="宋体"/>
          <w:color w:val="000000"/>
          <w:sz w:val="28"/>
          <w:szCs w:val="28"/>
        </w:rPr>
        <w:t>开发出系列</w:t>
      </w:r>
      <w:ins w:id="2" w:author="田真" w:date="2015-02-25T11:14:00Z">
        <w:r>
          <w:rPr>
            <w:rFonts w:hint="eastAsia" w:ascii="宋体" w:hAnsi="宋体" w:cs="宋体"/>
            <w:color w:val="000000"/>
            <w:sz w:val="28"/>
            <w:szCs w:val="28"/>
            <w:lang w:eastAsia="zh-CN"/>
          </w:rPr>
          <w:t>专家</w:t>
        </w:r>
      </w:ins>
      <w:r>
        <w:rPr>
          <w:rFonts w:hint="eastAsia" w:ascii="宋体" w:hAnsi="宋体" w:cs="宋体"/>
          <w:color w:val="000000"/>
          <w:sz w:val="28"/>
          <w:szCs w:val="28"/>
        </w:rPr>
        <w:t>应用</w:t>
      </w:r>
      <w:del w:id="3" w:author="田真" w:date="2015-02-25T11:13:00Z">
        <w:r>
          <w:rPr>
            <w:rFonts w:hint="eastAsia" w:ascii="宋体" w:hAnsi="宋体" w:cs="宋体"/>
            <w:color w:val="000000"/>
            <w:sz w:val="28"/>
            <w:szCs w:val="28"/>
          </w:rPr>
          <w:delText>支撑技术</w:delText>
        </w:r>
      </w:del>
      <w:r>
        <w:rPr>
          <w:rFonts w:hint="eastAsia" w:ascii="宋体" w:hAnsi="宋体" w:cs="宋体"/>
          <w:color w:val="000000"/>
          <w:sz w:val="28"/>
          <w:szCs w:val="28"/>
        </w:rPr>
        <w:t>，</w:t>
      </w:r>
      <w:del w:id="4" w:author="田真" w:date="2015-02-25T11:14:00Z">
        <w:r>
          <w:rPr>
            <w:rFonts w:hint="eastAsia" w:ascii="宋体" w:hAnsi="宋体" w:cs="宋体"/>
            <w:sz w:val="28"/>
            <w:szCs w:val="28"/>
            <w:shd w:val="clear" w:color="auto" w:fill="FFFFFF"/>
          </w:rPr>
          <w:delText>平台</w:delText>
        </w:r>
      </w:del>
      <w:ins w:id="5" w:author="田真" w:date="2015-02-25T11:14:00Z">
        <w:r>
          <w:rPr>
            <w:rFonts w:hint="eastAsia" w:ascii="宋体" w:hAnsi="宋体" w:cs="宋体"/>
            <w:sz w:val="28"/>
            <w:szCs w:val="28"/>
            <w:shd w:val="clear" w:color="auto" w:fill="FFFFFF"/>
            <w:lang w:eastAsia="zh-CN"/>
          </w:rPr>
          <w:t>系统</w:t>
        </w:r>
      </w:ins>
      <w:r>
        <w:rPr>
          <w:rFonts w:hint="eastAsia" w:ascii="宋体" w:hAnsi="宋体" w:cs="宋体"/>
          <w:sz w:val="28"/>
          <w:szCs w:val="28"/>
        </w:rPr>
        <w:t>利用开放式的数据服务模式、丰富的专业知识、复杂的大规模数据，可向</w:t>
      </w:r>
      <w:del w:id="6" w:author="田真" w:date="2015-02-25T11:15:00Z">
        <w:r>
          <w:rPr>
            <w:rFonts w:hint="eastAsia" w:ascii="宋体" w:hAnsi="宋体" w:cs="宋体"/>
            <w:sz w:val="28"/>
            <w:szCs w:val="28"/>
            <w:shd w:val="clear" w:color="auto" w:fill="FFFFFF"/>
          </w:rPr>
          <w:delText>开发者及商业企业</w:delText>
        </w:r>
      </w:del>
      <w:ins w:id="7" w:author="田真" w:date="2015-02-25T11:15:00Z">
        <w:r>
          <w:rPr>
            <w:rFonts w:hint="eastAsia" w:ascii="宋体" w:hAnsi="宋体" w:cs="宋体"/>
            <w:sz w:val="28"/>
            <w:szCs w:val="28"/>
            <w:shd w:val="clear" w:color="auto" w:fill="FFFFFF"/>
            <w:lang w:eastAsia="zh-CN"/>
          </w:rPr>
          <w:t>用户</w:t>
        </w:r>
      </w:ins>
      <w:r>
        <w:rPr>
          <w:rFonts w:hint="eastAsia" w:ascii="宋体" w:hAnsi="宋体" w:cs="宋体"/>
          <w:sz w:val="28"/>
          <w:szCs w:val="28"/>
        </w:rPr>
        <w:t>提供</w:t>
      </w:r>
      <w:del w:id="8" w:author="田真" w:date="2015-02-25T11:15:00Z">
        <w:r>
          <w:rPr>
            <w:rFonts w:hint="eastAsia" w:ascii="宋体" w:hAnsi="宋体" w:cs="宋体"/>
            <w:sz w:val="28"/>
            <w:szCs w:val="28"/>
          </w:rPr>
          <w:delText>理解式问答、领域专家系统、</w:delText>
        </w:r>
      </w:del>
      <w:del w:id="9" w:author="田真" w:date="2015-02-25T11:15:00Z">
        <w:r>
          <w:rPr>
            <w:rFonts w:hint="eastAsia" w:ascii="宋体" w:hAnsi="宋体" w:cs="宋体"/>
            <w:sz w:val="28"/>
            <w:szCs w:val="28"/>
            <w:lang w:eastAsia="zh-CN"/>
          </w:rPr>
          <w:delText>智能</w:delText>
        </w:r>
      </w:del>
      <w:del w:id="10" w:author="田真" w:date="2015-02-25T11:15:00Z">
        <w:r>
          <w:rPr>
            <w:rFonts w:hint="eastAsia" w:ascii="宋体" w:hAnsi="宋体" w:cs="宋体"/>
            <w:sz w:val="28"/>
            <w:szCs w:val="28"/>
          </w:rPr>
          <w:delText>搜索服务、数据分析挖掘服务等技术支持</w:delText>
        </w:r>
      </w:del>
      <w:ins w:id="11" w:author="田真" w:date="2015-02-25T11:15:00Z">
        <w:r>
          <w:rPr>
            <w:rFonts w:hint="eastAsia" w:ascii="宋体" w:hAnsi="宋体" w:cs="宋体"/>
            <w:sz w:val="28"/>
            <w:szCs w:val="28"/>
            <w:lang w:eastAsia="zh-CN"/>
          </w:rPr>
          <w:t>全方位</w:t>
        </w:r>
      </w:ins>
      <w:ins w:id="12" w:author="田真" w:date="2015-02-25T11:16:00Z">
        <w:r>
          <w:rPr>
            <w:rFonts w:hint="eastAsia" w:ascii="宋体" w:hAnsi="宋体" w:cs="宋体"/>
            <w:sz w:val="28"/>
            <w:szCs w:val="28"/>
            <w:lang w:eastAsia="zh-CN"/>
          </w:rPr>
          <w:t>、</w:t>
        </w:r>
      </w:ins>
      <w:ins w:id="13" w:author="田真" w:date="2015-02-25T11:17:00Z">
        <w:r>
          <w:rPr>
            <w:rFonts w:hint="eastAsia" w:ascii="宋体" w:hAnsi="宋体" w:cs="宋体"/>
            <w:sz w:val="28"/>
            <w:szCs w:val="28"/>
            <w:lang w:eastAsia="zh-CN"/>
          </w:rPr>
          <w:t>全领域、全</w:t>
        </w:r>
      </w:ins>
      <w:ins w:id="14" w:author="田真" w:date="2015-02-25T11:16:00Z">
        <w:r>
          <w:rPr>
            <w:rFonts w:hint="eastAsia" w:ascii="宋体" w:hAnsi="宋体" w:cs="宋体"/>
            <w:sz w:val="28"/>
            <w:szCs w:val="28"/>
            <w:lang w:eastAsia="zh-CN"/>
          </w:rPr>
          <w:t>智能</w:t>
        </w:r>
      </w:ins>
      <w:ins w:id="15" w:author="田真" w:date="2015-02-25T11:17:00Z">
        <w:r>
          <w:rPr>
            <w:rFonts w:hint="eastAsia" w:ascii="宋体" w:hAnsi="宋体" w:cs="宋体"/>
            <w:sz w:val="28"/>
            <w:szCs w:val="28"/>
            <w:lang w:eastAsia="zh-CN"/>
          </w:rPr>
          <w:t>式专家</w:t>
        </w:r>
      </w:ins>
      <w:ins w:id="16" w:author="田真" w:date="2015-02-25T11:16:00Z">
        <w:r>
          <w:rPr>
            <w:rFonts w:hint="eastAsia" w:ascii="宋体" w:hAnsi="宋体" w:cs="宋体"/>
            <w:sz w:val="28"/>
            <w:szCs w:val="28"/>
            <w:lang w:eastAsia="zh-CN"/>
          </w:rPr>
          <w:t>问答</w:t>
        </w:r>
      </w:ins>
      <w:ins w:id="17" w:author="田真" w:date="2015-02-25T11:17:00Z">
        <w:r>
          <w:rPr>
            <w:rFonts w:hint="eastAsia" w:ascii="宋体" w:hAnsi="宋体" w:cs="宋体"/>
            <w:sz w:val="28"/>
            <w:szCs w:val="28"/>
            <w:lang w:eastAsia="zh-CN"/>
          </w:rPr>
          <w:t>系统</w:t>
        </w:r>
      </w:ins>
      <w:del w:id="18" w:author="田真" w:date="2015-02-25T11:17:00Z">
        <w:r>
          <w:rPr>
            <w:rFonts w:hint="eastAsia" w:ascii="宋体" w:hAnsi="宋体" w:cs="宋体"/>
            <w:sz w:val="28"/>
            <w:szCs w:val="28"/>
          </w:rPr>
          <w:delText>应用</w:delText>
        </w:r>
      </w:del>
      <w:r>
        <w:rPr>
          <w:rFonts w:hint="eastAsia" w:ascii="宋体" w:hAnsi="宋体" w:cs="宋体"/>
          <w:sz w:val="28"/>
          <w:szCs w:val="28"/>
        </w:rPr>
        <w:t>。</w:t>
      </w:r>
    </w:p>
    <w:p>
      <w:pPr>
        <w:spacing w:line="360" w:lineRule="auto"/>
        <w:ind w:firstLine="420"/>
        <w:rPr>
          <w:rFonts w:hint="eastAsia" w:ascii="宋体" w:hAnsi="宋体" w:cs="宋体"/>
          <w:color w:val="000000"/>
          <w:sz w:val="28"/>
          <w:szCs w:val="28"/>
        </w:rPr>
      </w:pPr>
      <w:r>
        <w:rPr>
          <w:rFonts w:hint="eastAsia" w:ascii="宋体" w:hAnsi="宋体" w:cs="宋体"/>
          <w:color w:val="000000"/>
          <w:sz w:val="28"/>
          <w:szCs w:val="28"/>
        </w:rPr>
        <w:t xml:space="preserve"> 通过对不同的行业的个人、企业</w:t>
      </w:r>
      <w:del w:id="19" w:author="田真" w:date="2015-02-25T11:19:00Z">
        <w:r>
          <w:rPr>
            <w:rFonts w:hint="eastAsia" w:ascii="宋体" w:hAnsi="宋体" w:cs="宋体"/>
            <w:color w:val="000000"/>
            <w:sz w:val="28"/>
            <w:szCs w:val="28"/>
          </w:rPr>
          <w:delText>以及移动互联网开发者</w:delText>
        </w:r>
      </w:del>
      <w:r>
        <w:rPr>
          <w:rFonts w:hint="eastAsia" w:ascii="宋体" w:hAnsi="宋体" w:cs="宋体"/>
          <w:color w:val="000000"/>
          <w:sz w:val="28"/>
          <w:szCs w:val="28"/>
        </w:rPr>
        <w:t>提供全理解</w:t>
      </w:r>
      <w:ins w:id="20" w:author="田真" w:date="2015-02-25T11:19:00Z">
        <w:r>
          <w:rPr>
            <w:rFonts w:hint="eastAsia" w:ascii="宋体" w:hAnsi="宋体" w:cs="宋体"/>
            <w:color w:val="000000"/>
            <w:sz w:val="28"/>
            <w:szCs w:val="28"/>
            <w:lang w:eastAsia="zh-CN"/>
          </w:rPr>
          <w:t>式专家问答</w:t>
        </w:r>
      </w:ins>
      <w:del w:id="21" w:author="田真" w:date="2015-02-25T11:19:00Z">
        <w:r>
          <w:rPr>
            <w:rFonts w:hint="eastAsia" w:ascii="宋体" w:hAnsi="宋体" w:cs="宋体"/>
            <w:color w:val="000000"/>
            <w:sz w:val="28"/>
            <w:szCs w:val="28"/>
          </w:rPr>
          <w:delText>式智能计算</w:delText>
        </w:r>
      </w:del>
      <w:r>
        <w:rPr>
          <w:rFonts w:hint="eastAsia" w:ascii="宋体" w:hAnsi="宋体" w:cs="宋体"/>
          <w:sz w:val="28"/>
          <w:szCs w:val="28"/>
          <w:shd w:val="clear" w:color="auto" w:fill="FFFFFF"/>
        </w:rPr>
        <w:t>能力</w:t>
      </w:r>
      <w:r>
        <w:rPr>
          <w:rFonts w:hint="eastAsia" w:ascii="宋体" w:hAnsi="宋体" w:cs="宋体"/>
          <w:color w:val="000000"/>
          <w:sz w:val="28"/>
          <w:szCs w:val="28"/>
        </w:rPr>
        <w:t>，一方面</w:t>
      </w:r>
      <w:ins w:id="22" w:author="田真" w:date="2015-02-25T11:20:00Z">
        <w:r>
          <w:rPr>
            <w:rFonts w:hint="eastAsia" w:ascii="宋体" w:hAnsi="宋体" w:cs="宋体"/>
            <w:color w:val="000000"/>
            <w:sz w:val="28"/>
            <w:szCs w:val="28"/>
            <w:lang w:eastAsia="zh-CN"/>
          </w:rPr>
          <w:t>辅助用户</w:t>
        </w:r>
      </w:ins>
      <w:r>
        <w:rPr>
          <w:rFonts w:hint="eastAsia" w:ascii="宋体" w:hAnsi="宋体" w:cs="宋体"/>
          <w:color w:val="000000"/>
          <w:sz w:val="28"/>
          <w:szCs w:val="28"/>
        </w:rPr>
        <w:t>支撑合作伙伴合作开发行业应用产品，另一方面可独立开发相关应用产品，使可应用的产品系列非常丰富。这些成为平台的客户企业和移动互联网开发者还将为平台提供丰富的逻辑计算数据，进一步提升平台技术的优势。同时，具有高壁垒的核心技术为</w:t>
      </w:r>
      <w:del w:id="23" w:author="田真" w:date="2015-02-25T11:18:00Z">
        <w:r>
          <w:rPr>
            <w:rFonts w:hint="eastAsia" w:ascii="宋体" w:hAnsi="宋体" w:cs="宋体"/>
            <w:color w:val="000000"/>
            <w:sz w:val="28"/>
            <w:szCs w:val="28"/>
          </w:rPr>
          <w:delText>平台</w:delText>
        </w:r>
      </w:del>
      <w:ins w:id="24" w:author="田真" w:date="2015-02-25T11:18:00Z">
        <w:r>
          <w:rPr>
            <w:rFonts w:hint="eastAsia" w:ascii="宋体" w:hAnsi="宋体" w:cs="宋体"/>
            <w:color w:val="000000"/>
            <w:sz w:val="28"/>
            <w:szCs w:val="28"/>
            <w:lang w:eastAsia="zh-CN"/>
          </w:rPr>
          <w:t>公司</w:t>
        </w:r>
      </w:ins>
      <w:r>
        <w:rPr>
          <w:rFonts w:hint="eastAsia" w:ascii="宋体" w:hAnsi="宋体" w:cs="宋体"/>
          <w:color w:val="000000"/>
          <w:sz w:val="28"/>
          <w:szCs w:val="28"/>
        </w:rPr>
        <w:t>向不同领域的</w:t>
      </w:r>
      <w:ins w:id="25" w:author="田真" w:date="2015-02-25T11:18:00Z">
        <w:r>
          <w:rPr>
            <w:rFonts w:hint="eastAsia" w:ascii="宋体" w:hAnsi="宋体" w:cs="宋体"/>
            <w:color w:val="000000"/>
            <w:sz w:val="28"/>
            <w:szCs w:val="28"/>
            <w:lang w:eastAsia="zh-CN"/>
          </w:rPr>
          <w:t>项目</w:t>
        </w:r>
      </w:ins>
      <w:r>
        <w:rPr>
          <w:rFonts w:hint="eastAsia" w:ascii="宋体" w:hAnsi="宋体" w:cs="宋体"/>
          <w:color w:val="000000"/>
          <w:sz w:val="28"/>
          <w:szCs w:val="28"/>
        </w:rPr>
        <w:t>拓展提供了无限的可能。</w:t>
      </w:r>
    </w:p>
    <w:p>
      <w:pPr>
        <w:spacing w:line="360" w:lineRule="auto"/>
        <w:ind w:firstLine="420"/>
        <w:rPr>
          <w:rFonts w:hint="eastAsia" w:ascii="宋体" w:hAnsi="宋体" w:cs="宋体"/>
          <w:b/>
          <w:bCs/>
          <w:color w:val="FF6600"/>
          <w:sz w:val="28"/>
          <w:szCs w:val="28"/>
        </w:rPr>
      </w:pPr>
      <w:r>
        <w:rPr>
          <w:rFonts w:hint="eastAsia" w:ascii="宋体" w:hAnsi="宋体" w:cs="宋体"/>
          <w:b/>
          <w:bCs/>
          <w:color w:val="FF6600"/>
          <w:sz w:val="28"/>
          <w:szCs w:val="28"/>
        </w:rPr>
        <w:t xml:space="preserve"> </w:t>
      </w:r>
      <w:r>
        <w:rPr>
          <w:rFonts w:hint="eastAsia" w:ascii="宋体" w:hAnsi="宋体" w:cs="宋体"/>
          <w:b/>
          <w:bCs/>
          <w:color w:val="FF6600"/>
          <w:sz w:val="28"/>
          <w:szCs w:val="28"/>
          <w:shd w:val="clear" w:color="auto" w:fill="FFFFFF"/>
          <w:lang w:eastAsia="zh-CN"/>
        </w:rPr>
        <w:t>“女娲专家系统”</w:t>
      </w:r>
      <w:r>
        <w:rPr>
          <w:rFonts w:hint="eastAsia" w:ascii="宋体" w:hAnsi="宋体" w:cs="宋体"/>
          <w:b/>
          <w:bCs/>
          <w:color w:val="FF6600"/>
          <w:sz w:val="28"/>
          <w:szCs w:val="28"/>
        </w:rPr>
        <w:t>——龙天科技开天辟地之作！是全球迄今为止，首例真正全理解式的智能计算平台，它将带您领略智能科技新世界。</w:t>
      </w:r>
    </w:p>
    <w:p>
      <w:pPr>
        <w:spacing w:line="360" w:lineRule="auto"/>
        <w:ind w:firstLine="420"/>
        <w:rPr>
          <w:rFonts w:hint="eastAsia" w:ascii="宋体" w:hAnsi="宋体" w:cs="宋体"/>
          <w:b/>
          <w:bCs/>
          <w:color w:val="FF6600"/>
          <w:sz w:val="28"/>
          <w:szCs w:val="28"/>
        </w:rPr>
      </w:pPr>
      <w:r>
        <w:rPr>
          <w:rFonts w:hint="eastAsia" w:ascii="宋体" w:hAnsi="宋体" w:cs="宋体"/>
          <w:b/>
          <w:bCs/>
          <w:color w:val="FF6600"/>
          <w:sz w:val="28"/>
          <w:szCs w:val="28"/>
        </w:rPr>
        <w:t>面对即将到来的智能科技时代，你准备好了吗？</w:t>
      </w:r>
    </w:p>
    <w:p>
      <w:pPr>
        <w:spacing w:line="360" w:lineRule="auto"/>
        <w:outlineLvl w:val="1"/>
        <w:rPr>
          <w:rFonts w:hint="eastAsia" w:ascii="宋体" w:hAnsi="宋体" w:cs="宋体"/>
          <w:b/>
          <w:bCs/>
          <w:color w:val="333399"/>
          <w:sz w:val="30"/>
          <w:szCs w:val="30"/>
        </w:rPr>
      </w:pPr>
      <w:r>
        <w:rPr>
          <w:rFonts w:hint="eastAsia" w:ascii="宋体" w:hAnsi="宋体" w:cs="宋体"/>
          <w:b/>
          <w:bCs/>
          <w:color w:val="333399"/>
          <w:sz w:val="30"/>
          <w:szCs w:val="30"/>
        </w:rPr>
        <w:t xml:space="preserve">    </w:t>
      </w:r>
      <w:bookmarkStart w:id="119" w:name="_Toc2496"/>
      <w:bookmarkStart w:id="120" w:name="_Toc27324"/>
      <w:bookmarkStart w:id="121" w:name="_Toc7354"/>
      <w:bookmarkStart w:id="122" w:name="_Toc4893"/>
      <w:bookmarkStart w:id="123" w:name="_Toc651"/>
      <w:bookmarkStart w:id="124" w:name="_Toc26583"/>
      <w:bookmarkStart w:id="125" w:name="_Toc31558"/>
      <w:bookmarkStart w:id="126" w:name="_Toc1062"/>
      <w:r>
        <w:rPr>
          <w:rFonts w:hint="eastAsia" w:ascii="宋体" w:hAnsi="宋体" w:cs="宋体"/>
          <w:b/>
          <w:bCs/>
          <w:color w:val="333399"/>
          <w:sz w:val="30"/>
          <w:szCs w:val="30"/>
        </w:rPr>
        <w:t>3-2 女娲系统在智能理解（UoW）领域的突破</w:t>
      </w:r>
      <w:bookmarkEnd w:id="119"/>
      <w:bookmarkEnd w:id="120"/>
      <w:bookmarkEnd w:id="121"/>
      <w:bookmarkEnd w:id="122"/>
      <w:bookmarkEnd w:id="123"/>
      <w:bookmarkEnd w:id="124"/>
      <w:bookmarkEnd w:id="125"/>
      <w:bookmarkEnd w:id="126"/>
    </w:p>
    <w:p>
      <w:pPr>
        <w:spacing w:line="360" w:lineRule="auto"/>
        <w:ind w:firstLine="562" w:firstLineChars="200"/>
        <w:jc w:val="left"/>
        <w:rPr>
          <w:rFonts w:hint="eastAsia" w:ascii="宋体" w:hAnsi="宋体" w:cs="宋体"/>
          <w:b/>
          <w:bCs/>
          <w:color w:val="333399"/>
          <w:sz w:val="28"/>
          <w:szCs w:val="28"/>
        </w:rPr>
      </w:pPr>
      <w:r>
        <w:rPr>
          <w:rFonts w:hint="eastAsia" w:ascii="宋体" w:hAnsi="宋体" w:cs="宋体"/>
          <w:b/>
          <w:bCs/>
          <w:color w:val="333399"/>
          <w:sz w:val="28"/>
          <w:szCs w:val="28"/>
        </w:rPr>
        <w:t>（1）突破了传统知识表示的局限性</w:t>
      </w:r>
    </w:p>
    <w:p>
      <w:pPr>
        <w:spacing w:line="360" w:lineRule="auto"/>
        <w:jc w:val="left"/>
        <w:rPr>
          <w:rFonts w:hint="eastAsia" w:ascii="宋体" w:hAnsi="宋体" w:cs="宋体"/>
          <w:sz w:val="28"/>
          <w:szCs w:val="28"/>
        </w:rPr>
      </w:pPr>
      <w:r>
        <w:rPr>
          <w:rFonts w:hint="eastAsia" w:ascii="宋体" w:hAnsi="宋体" w:cs="宋体"/>
          <w:sz w:val="28"/>
          <w:szCs w:val="28"/>
        </w:rPr>
        <w:t xml:space="preserve">    传统知识表示分为符号表示法和网络表示法。符号表示法包括一阶谓词、产生式规则、框架表示法等；网络表示法包括语义网络、神经网络（深度学习也是神经网络的一种）。而女娲智能平台创造性地研发出了特有的模型，兼顾了这两类知识表示的优点。女娲系统的UoW模型不仅可以灵活、完整地对知识进行表示，并且具有动态性、可扩展性、可自生成性，是目前最佳的UoW模型。</w:t>
      </w:r>
    </w:p>
    <w:p>
      <w:pPr>
        <w:spacing w:line="360" w:lineRule="auto"/>
        <w:ind w:firstLine="562" w:firstLineChars="200"/>
        <w:jc w:val="left"/>
        <w:rPr>
          <w:rFonts w:hint="eastAsia" w:ascii="宋体" w:hAnsi="宋体" w:cs="宋体"/>
          <w:b/>
          <w:bCs/>
          <w:color w:val="333399"/>
          <w:sz w:val="28"/>
          <w:szCs w:val="28"/>
        </w:rPr>
      </w:pPr>
      <w:r>
        <w:rPr>
          <w:rFonts w:hint="eastAsia" w:ascii="宋体" w:hAnsi="宋体" w:cs="宋体"/>
          <w:b/>
          <w:bCs/>
          <w:color w:val="333399"/>
          <w:sz w:val="28"/>
          <w:szCs w:val="28"/>
        </w:rPr>
        <w:t>（2）传统的知识网络会导致“全脑激活”</w:t>
      </w:r>
    </w:p>
    <w:p>
      <w:pPr>
        <w:spacing w:line="360" w:lineRule="auto"/>
        <w:jc w:val="left"/>
        <w:rPr>
          <w:rFonts w:hint="eastAsia" w:ascii="宋体" w:hAnsi="宋体" w:cs="宋体"/>
          <w:sz w:val="28"/>
          <w:szCs w:val="28"/>
        </w:rPr>
      </w:pPr>
      <w:r>
        <w:rPr>
          <w:rFonts w:hint="eastAsia" w:ascii="宋体" w:hAnsi="宋体" w:cs="宋体"/>
          <w:sz w:val="28"/>
          <w:szCs w:val="28"/>
        </w:rPr>
        <w:t xml:space="preserve">    传统的知识网络只有信息的起点，没有信息的终点，例如：信息可以由“苹果”关联到“红色”，再关联“气球”，再关联到“会飞”，再关联到“鸟”等</w:t>
      </w:r>
      <w:r>
        <w:rPr>
          <w:rFonts w:hint="eastAsia" w:ascii="宋体" w:hAnsi="宋体" w:eastAsia="宋体" w:cs="宋体"/>
          <w:sz w:val="28"/>
          <w:szCs w:val="28"/>
          <w:lang w:eastAsia="zh-CN"/>
        </w:rPr>
        <w:t>……</w:t>
      </w:r>
      <w:r>
        <w:rPr>
          <w:rFonts w:hint="eastAsia" w:ascii="宋体" w:hAnsi="宋体" w:cs="宋体"/>
          <w:sz w:val="28"/>
          <w:szCs w:val="28"/>
        </w:rPr>
        <w:t>没有信息终点，最终导致将知识库中的所有概念激活，也就是所谓的全脑激活。女娲UoW知识表示模型采用特定的结构，突破了几百年没有变革的图论，避免了信息全脑激活。</w:t>
      </w:r>
    </w:p>
    <w:p>
      <w:pPr>
        <w:spacing w:line="360" w:lineRule="auto"/>
        <w:ind w:firstLine="562" w:firstLineChars="200"/>
        <w:jc w:val="left"/>
        <w:rPr>
          <w:rFonts w:hint="eastAsia" w:ascii="宋体" w:hAnsi="宋体" w:cs="宋体"/>
          <w:b/>
          <w:bCs/>
          <w:color w:val="333399"/>
          <w:sz w:val="28"/>
          <w:szCs w:val="28"/>
        </w:rPr>
      </w:pPr>
      <w:r>
        <w:rPr>
          <w:rFonts w:hint="eastAsia" w:ascii="宋体" w:hAnsi="宋体" w:cs="宋体"/>
          <w:b/>
          <w:bCs/>
          <w:color w:val="333399"/>
          <w:sz w:val="28"/>
          <w:szCs w:val="28"/>
        </w:rPr>
        <w:t>（3）传统知识表示无法表示丰富多彩的世界关系</w:t>
      </w:r>
    </w:p>
    <w:p>
      <w:pPr>
        <w:spacing w:line="360" w:lineRule="auto"/>
        <w:jc w:val="left"/>
        <w:rPr>
          <w:rFonts w:hint="eastAsia" w:ascii="宋体" w:hAnsi="宋体" w:cs="宋体"/>
          <w:sz w:val="28"/>
          <w:szCs w:val="28"/>
        </w:rPr>
      </w:pPr>
      <w:r>
        <w:rPr>
          <w:rFonts w:hint="eastAsia" w:ascii="宋体" w:hAnsi="宋体" w:cs="宋体"/>
          <w:sz w:val="28"/>
          <w:szCs w:val="28"/>
        </w:rPr>
        <w:t xml:space="preserve">    传统知识表示法中，不管是用符号还是用对象，其表示的关系是写死的，例如，传统</w:t>
      </w:r>
      <w:r>
        <w:rPr>
          <w:rFonts w:hint="eastAsia" w:ascii="宋体" w:hAnsi="宋体" w:cs="宋体"/>
          <w:sz w:val="28"/>
          <w:szCs w:val="28"/>
          <w:lang w:eastAsia="zh-CN"/>
        </w:rPr>
        <w:t>一阶谓词、语义网络</w:t>
      </w:r>
      <w:r>
        <w:rPr>
          <w:rFonts w:hint="eastAsia" w:ascii="宋体" w:hAnsi="宋体" w:cs="宋体"/>
          <w:sz w:val="28"/>
          <w:szCs w:val="28"/>
        </w:rPr>
        <w:t>方法中</w:t>
      </w:r>
      <w:r>
        <w:rPr>
          <w:rFonts w:hint="eastAsia" w:ascii="宋体" w:hAnsi="宋体" w:cs="宋体"/>
          <w:sz w:val="28"/>
          <w:szCs w:val="28"/>
          <w:lang w:eastAsia="zh-CN"/>
        </w:rPr>
        <w:t>的关系、</w:t>
      </w:r>
      <w:r>
        <w:rPr>
          <w:rFonts w:hint="eastAsia" w:ascii="宋体" w:hAnsi="宋体" w:cs="宋体"/>
          <w:sz w:val="28"/>
          <w:szCs w:val="28"/>
        </w:rPr>
        <w:t>“is-a”或者“is-part-of”这种关系的用法和内涵都是固定的。而在女娲核心引擎中，所有关系都是随着知识的增加，通过理解、生成、学习得来的。</w:t>
      </w:r>
    </w:p>
    <w:p>
      <w:pPr>
        <w:spacing w:line="360" w:lineRule="auto"/>
        <w:ind w:firstLine="562" w:firstLineChars="200"/>
        <w:jc w:val="left"/>
        <w:rPr>
          <w:rFonts w:hint="eastAsia" w:ascii="宋体" w:hAnsi="宋体" w:cs="宋体"/>
          <w:b/>
          <w:bCs/>
          <w:color w:val="333399"/>
          <w:sz w:val="28"/>
          <w:szCs w:val="28"/>
        </w:rPr>
      </w:pPr>
      <w:r>
        <w:rPr>
          <w:rFonts w:hint="eastAsia" w:ascii="宋体" w:hAnsi="宋体" w:cs="宋体"/>
          <w:b/>
          <w:bCs/>
          <w:color w:val="333399"/>
          <w:sz w:val="28"/>
          <w:szCs w:val="28"/>
        </w:rPr>
        <w:t>（4）实现“我”的表示</w:t>
      </w:r>
    </w:p>
    <w:p>
      <w:pPr>
        <w:spacing w:line="360" w:lineRule="auto"/>
        <w:jc w:val="left"/>
        <w:rPr>
          <w:rFonts w:hint="eastAsia" w:ascii="宋体" w:hAnsi="宋体" w:cs="宋体"/>
          <w:sz w:val="28"/>
          <w:szCs w:val="28"/>
        </w:rPr>
      </w:pPr>
      <w:r>
        <w:rPr>
          <w:rFonts w:hint="eastAsia" w:ascii="宋体" w:hAnsi="宋体" w:cs="宋体"/>
          <w:sz w:val="28"/>
          <w:szCs w:val="28"/>
        </w:rPr>
        <w:t xml:space="preserve">    传统人工智能的一大难题就是无法表示“自我”，只能就其选择的领域以旁观者或者相对智能信息库的形式发挥其价值，不能真正区分“我”与其他</w:t>
      </w:r>
      <w:r>
        <w:rPr>
          <w:rFonts w:hint="eastAsia" w:ascii="宋体" w:hAnsi="宋体" w:cs="宋体"/>
          <w:sz w:val="28"/>
          <w:szCs w:val="28"/>
          <w:lang w:eastAsia="zh-CN"/>
        </w:rPr>
        <w:t>对象</w:t>
      </w:r>
      <w:r>
        <w:rPr>
          <w:rFonts w:hint="eastAsia" w:ascii="宋体" w:hAnsi="宋体" w:cs="宋体"/>
          <w:sz w:val="28"/>
          <w:szCs w:val="28"/>
        </w:rPr>
        <w:t>。女娲智能引擎可以表示“我”，有自己独特的记忆和知识，有自己的思考、逻辑甚至主张。</w:t>
      </w:r>
    </w:p>
    <w:p>
      <w:pPr>
        <w:spacing w:line="360" w:lineRule="auto"/>
        <w:ind w:firstLine="562" w:firstLineChars="200"/>
        <w:jc w:val="left"/>
        <w:rPr>
          <w:rFonts w:hint="eastAsia" w:ascii="宋体" w:hAnsi="宋体" w:cs="宋体"/>
          <w:b/>
          <w:bCs/>
          <w:color w:val="333399"/>
          <w:sz w:val="28"/>
          <w:szCs w:val="28"/>
        </w:rPr>
      </w:pPr>
      <w:r>
        <w:rPr>
          <w:rFonts w:hint="eastAsia" w:ascii="宋体" w:hAnsi="宋体" w:cs="宋体"/>
          <w:b/>
          <w:bCs/>
          <w:color w:val="333399"/>
          <w:sz w:val="28"/>
          <w:szCs w:val="28"/>
        </w:rPr>
        <w:t>（5）实现自主学习</w:t>
      </w:r>
    </w:p>
    <w:p>
      <w:pPr>
        <w:spacing w:line="360" w:lineRule="auto"/>
        <w:jc w:val="left"/>
        <w:rPr>
          <w:rFonts w:hint="eastAsia" w:ascii="宋体" w:hAnsi="宋体" w:cs="宋体"/>
          <w:sz w:val="28"/>
          <w:szCs w:val="28"/>
        </w:rPr>
      </w:pPr>
      <w:r>
        <w:rPr>
          <w:rFonts w:hint="eastAsia" w:ascii="宋体" w:hAnsi="宋体" w:cs="宋体"/>
          <w:sz w:val="28"/>
          <w:szCs w:val="28"/>
        </w:rPr>
        <w:t xml:space="preserve">    传统人工智能不能实现自主学习，只能实现简单领域知识的获取和按限定规则的整理和“学习”，但并不是真正的学习。女娲核心引擎可以自我学习，学习内容不受门类限制，所有外界信息都是学习的来源；学习的结果可以影响自我对外界的判断和认识，已有知识的改造没有局限（类似人类</w:t>
      </w:r>
      <w:r>
        <w:rPr>
          <w:rFonts w:hint="eastAsia" w:ascii="宋体" w:hAnsi="宋体" w:cs="宋体"/>
          <w:sz w:val="28"/>
          <w:szCs w:val="28"/>
          <w:lang w:eastAsia="zh-CN"/>
        </w:rPr>
        <w:t>对外界的认知</w:t>
      </w:r>
      <w:r>
        <w:rPr>
          <w:rFonts w:hint="eastAsia" w:ascii="宋体" w:hAnsi="宋体" w:cs="宋体"/>
          <w:sz w:val="28"/>
          <w:szCs w:val="28"/>
        </w:rPr>
        <w:t>，知识可以全面改造、发展和更新）。通过建立可操作、使用知识的元知识、元方法库，女娲系统能够像人类一样完成形成知识、存储知识、调用知识、使用知识进行搜索和推理、归纳和演绎知识等任务。</w:t>
      </w:r>
    </w:p>
    <w:p>
      <w:pPr>
        <w:spacing w:line="360" w:lineRule="auto"/>
        <w:jc w:val="left"/>
        <w:rPr>
          <w:rFonts w:hint="eastAsia" w:ascii="宋体" w:hAnsi="宋体" w:cs="宋体"/>
          <w:b/>
          <w:bCs/>
          <w:color w:val="333399"/>
          <w:sz w:val="28"/>
          <w:szCs w:val="28"/>
        </w:rPr>
      </w:pPr>
      <w:r>
        <w:rPr>
          <w:rFonts w:hint="eastAsia" w:ascii="宋体" w:hAnsi="宋体" w:cs="宋体"/>
          <w:b/>
          <w:bCs/>
          <w:color w:val="333399"/>
          <w:sz w:val="28"/>
          <w:szCs w:val="28"/>
        </w:rPr>
        <w:t xml:space="preserve">    （6）建立了全面、可操作性强的理论体系。</w:t>
      </w:r>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从2006年开始，龙天科技的创始人经过8年的探索，创造性地提出“基于认知关系的可拓形式化表征知识体系”、“跨领域现象逻辑表示及计算分析模型”、“正态分布式最大似然层次矩阵的聚类与降维计算模型”、“基于二相（多相）纠缠状态的对象转化表示及计算模型”、“基于生命特征的情感表示及情感计算系统”、“基于评判的自适应共振阈值网络”、“自激励式无监督问题求解计算模型”、“基于模拟退火的最大熵及元知识与认知知识关系转化”、“超临界状态的离散问题假设检验”等多项理论，在对象模型、语义表达、动作流程、元知识模型、逻辑生成与运算、自动学习等方面取得了多项实质性突破，也对传统的语法学、</w:t>
      </w:r>
      <w:r>
        <w:rPr>
          <w:rFonts w:hint="eastAsia" w:ascii="宋体" w:hAnsi="宋体" w:cs="宋体"/>
          <w:sz w:val="28"/>
          <w:szCs w:val="28"/>
          <w:lang w:val="en-US" w:eastAsia="zh-CN"/>
        </w:rPr>
        <w:t>NLP、</w:t>
      </w:r>
      <w:r>
        <w:rPr>
          <w:rFonts w:hint="eastAsia" w:ascii="宋体" w:hAnsi="宋体" w:cs="宋体"/>
          <w:sz w:val="28"/>
          <w:szCs w:val="28"/>
        </w:rPr>
        <w:t>图论、深度学习、对象表示、</w:t>
      </w:r>
      <w:r>
        <w:rPr>
          <w:rFonts w:hint="eastAsia" w:ascii="宋体" w:hAnsi="宋体" w:cs="宋体"/>
          <w:sz w:val="28"/>
          <w:szCs w:val="28"/>
          <w:lang w:eastAsia="zh-CN"/>
        </w:rPr>
        <w:t>本体论、</w:t>
      </w:r>
      <w:r>
        <w:rPr>
          <w:rFonts w:hint="eastAsia" w:ascii="宋体" w:hAnsi="宋体" w:cs="宋体"/>
          <w:sz w:val="28"/>
          <w:szCs w:val="28"/>
        </w:rPr>
        <w:t>哲学、逻辑学等领域进行了颠覆性的创新。</w:t>
      </w:r>
    </w:p>
    <w:p>
      <w:pPr>
        <w:spacing w:line="360" w:lineRule="auto"/>
        <w:jc w:val="center"/>
        <w:rPr>
          <w:rFonts w:hint="eastAsia" w:ascii="宋体" w:hAnsi="宋体" w:cs="宋体"/>
          <w:sz w:val="28"/>
          <w:szCs w:val="28"/>
        </w:rPr>
      </w:pPr>
      <w:r>
        <w:rPr>
          <w:rFonts w:hint="eastAsia" w:ascii="宋体" w:hAnsi="宋体" w:cs="宋体"/>
          <w:sz w:val="28"/>
          <w:szCs w:val="28"/>
        </w:rPr>
        <w:drawing>
          <wp:inline distT="0" distB="0" distL="114300" distR="114300">
            <wp:extent cx="4862830" cy="3439160"/>
            <wp:effectExtent l="0" t="0" r="13970" b="5080"/>
            <wp:docPr id="29" name="图片 8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2" descr="图片1"/>
                    <pic:cNvPicPr>
                      <a:picLocks noChangeAspect="1"/>
                    </pic:cNvPicPr>
                  </pic:nvPicPr>
                  <pic:blipFill>
                    <a:blip r:embed="rId22"/>
                    <a:stretch>
                      <a:fillRect/>
                    </a:stretch>
                  </pic:blipFill>
                  <pic:spPr>
                    <a:xfrm>
                      <a:off x="0" y="0"/>
                      <a:ext cx="4862830" cy="3439160"/>
                    </a:xfrm>
                    <a:prstGeom prst="rect">
                      <a:avLst/>
                    </a:prstGeom>
                    <a:noFill/>
                    <a:ln>
                      <a:noFill/>
                    </a:ln>
                  </pic:spPr>
                </pic:pic>
              </a:graphicData>
            </a:graphic>
          </wp:inline>
        </w:drawing>
      </w:r>
    </w:p>
    <w:p>
      <w:pPr>
        <w:spacing w:line="360" w:lineRule="auto"/>
        <w:ind w:firstLine="562" w:firstLineChars="200"/>
        <w:jc w:val="left"/>
        <w:rPr>
          <w:rFonts w:hint="eastAsia" w:ascii="宋体" w:hAnsi="宋体" w:cs="宋体"/>
          <w:b/>
          <w:bCs/>
          <w:color w:val="333399"/>
          <w:sz w:val="28"/>
          <w:szCs w:val="28"/>
        </w:rPr>
      </w:pPr>
      <w:r>
        <w:rPr>
          <w:rFonts w:hint="eastAsia" w:ascii="宋体" w:hAnsi="宋体" w:cs="宋体"/>
          <w:b/>
          <w:bCs/>
          <w:color w:val="333399"/>
          <w:sz w:val="28"/>
          <w:szCs w:val="28"/>
        </w:rPr>
        <w:t>（7）实现知识与“神经网络”的完美融合</w:t>
      </w:r>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女娲系统突破了知识表示与神经网络的界限，创造性地提出了“模糊的归模糊，清楚的归清楚”的技术指导方针，在感知、统计领域，使用深度学习这样的模糊算法；在逻辑与认知领域，使用女娲UoW知识表示系统。同时，较好地将两者融为一个网络，并实现相互转换，使系统主动性有了质的飞跃！</w:t>
      </w:r>
    </w:p>
    <w:p>
      <w:pPr>
        <w:spacing w:line="360" w:lineRule="auto"/>
        <w:outlineLvl w:val="1"/>
        <w:rPr>
          <w:rFonts w:hint="eastAsia" w:ascii="宋体" w:hAnsi="宋体" w:cs="宋体"/>
          <w:b/>
          <w:bCs/>
          <w:color w:val="333399"/>
          <w:sz w:val="30"/>
          <w:szCs w:val="30"/>
        </w:rPr>
      </w:pPr>
      <w:r>
        <w:rPr>
          <w:rFonts w:hint="eastAsia" w:ascii="宋体" w:hAnsi="宋体" w:cs="宋体"/>
          <w:b/>
          <w:bCs/>
          <w:color w:val="333399"/>
          <w:sz w:val="30"/>
          <w:szCs w:val="30"/>
        </w:rPr>
        <w:t xml:space="preserve">    </w:t>
      </w:r>
      <w:bookmarkStart w:id="127" w:name="_Toc12029"/>
      <w:bookmarkStart w:id="128" w:name="_Toc6226"/>
      <w:bookmarkStart w:id="129" w:name="_Toc26610"/>
      <w:bookmarkStart w:id="130" w:name="_Toc3"/>
      <w:bookmarkStart w:id="131" w:name="_Toc21123"/>
      <w:bookmarkStart w:id="132" w:name="_Toc4178"/>
      <w:bookmarkStart w:id="133" w:name="_Toc31818"/>
      <w:bookmarkStart w:id="134" w:name="_Toc956"/>
      <w:r>
        <w:rPr>
          <w:rFonts w:hint="eastAsia" w:ascii="宋体" w:hAnsi="宋体" w:cs="宋体"/>
          <w:b/>
          <w:bCs/>
          <w:color w:val="333399"/>
          <w:sz w:val="30"/>
          <w:szCs w:val="30"/>
        </w:rPr>
        <w:t>3-3 女娲智能平台的项目特性</w:t>
      </w:r>
      <w:bookmarkEnd w:id="127"/>
      <w:bookmarkEnd w:id="128"/>
      <w:bookmarkEnd w:id="129"/>
      <w:bookmarkEnd w:id="130"/>
      <w:bookmarkEnd w:id="131"/>
      <w:bookmarkEnd w:id="132"/>
      <w:bookmarkEnd w:id="133"/>
      <w:bookmarkEnd w:id="134"/>
    </w:p>
    <w:p>
      <w:pPr>
        <w:numPr>
          <w:ilvl w:val="0"/>
          <w:numId w:val="5"/>
        </w:numPr>
        <w:tabs>
          <w:tab w:val="left" w:pos="1060"/>
          <w:tab w:val="clear" w:pos="420"/>
        </w:tabs>
        <w:spacing w:line="360" w:lineRule="auto"/>
        <w:ind w:left="0" w:firstLine="638" w:firstLineChars="228"/>
        <w:jc w:val="left"/>
        <w:rPr>
          <w:rFonts w:hint="eastAsia" w:ascii="宋体" w:hAnsi="宋体" w:cs="宋体"/>
          <w:color w:val="800000"/>
          <w:sz w:val="28"/>
          <w:szCs w:val="28"/>
        </w:rPr>
      </w:pPr>
      <w:r>
        <w:rPr>
          <w:rFonts w:hint="eastAsia" w:ascii="宋体" w:hAnsi="宋体" w:cs="宋体"/>
          <w:color w:val="800000"/>
          <w:sz w:val="28"/>
          <w:szCs w:val="28"/>
          <w:lang w:eastAsia="zh-CN"/>
        </w:rPr>
        <w:t>第一个</w:t>
      </w:r>
      <w:r>
        <w:rPr>
          <w:rFonts w:hint="eastAsia" w:ascii="宋体" w:hAnsi="宋体" w:cs="宋体"/>
          <w:color w:val="800000"/>
          <w:sz w:val="28"/>
          <w:szCs w:val="28"/>
        </w:rPr>
        <w:t>以服务形式提供</w:t>
      </w:r>
      <w:r>
        <w:rPr>
          <w:rFonts w:hint="eastAsia" w:ascii="宋体" w:hAnsi="宋体" w:cs="宋体"/>
          <w:color w:val="800000"/>
          <w:sz w:val="28"/>
          <w:szCs w:val="28"/>
          <w:lang w:eastAsia="zh-CN"/>
        </w:rPr>
        <w:t>的真正意义上的</w:t>
      </w:r>
      <w:r>
        <w:rPr>
          <w:rFonts w:hint="eastAsia" w:ascii="宋体" w:hAnsi="宋体" w:cs="宋体"/>
          <w:color w:val="800000"/>
          <w:sz w:val="28"/>
          <w:szCs w:val="28"/>
        </w:rPr>
        <w:t>智能计算。可供个人开发者、研究人员、商业机构用于学习研究或商业用途。</w:t>
      </w:r>
    </w:p>
    <w:p>
      <w:pPr>
        <w:numPr>
          <w:ilvl w:val="0"/>
          <w:numId w:val="5"/>
        </w:numPr>
        <w:tabs>
          <w:tab w:val="left" w:pos="1060"/>
          <w:tab w:val="clear" w:pos="420"/>
        </w:tabs>
        <w:spacing w:line="360" w:lineRule="auto"/>
        <w:ind w:left="0" w:firstLine="638" w:firstLineChars="228"/>
        <w:jc w:val="left"/>
        <w:rPr>
          <w:rFonts w:hint="eastAsia" w:ascii="宋体" w:hAnsi="宋体" w:cs="宋体"/>
          <w:color w:val="800000"/>
          <w:sz w:val="28"/>
          <w:szCs w:val="28"/>
        </w:rPr>
      </w:pPr>
      <w:r>
        <w:rPr>
          <w:rFonts w:hint="eastAsia" w:ascii="宋体" w:hAnsi="宋体" w:cs="宋体"/>
          <w:color w:val="800000"/>
          <w:sz w:val="28"/>
          <w:szCs w:val="28"/>
        </w:rPr>
        <w:t>在语义层面对自然语言完全理解。包括数字时间概念，特殊语境指代词、同义词以及上下句语义等。</w:t>
      </w:r>
    </w:p>
    <w:p>
      <w:pPr>
        <w:numPr>
          <w:ilvl w:val="0"/>
          <w:numId w:val="5"/>
        </w:numPr>
        <w:tabs>
          <w:tab w:val="left" w:pos="1060"/>
          <w:tab w:val="clear" w:pos="420"/>
        </w:tabs>
        <w:spacing w:line="360" w:lineRule="auto"/>
        <w:ind w:left="0" w:firstLine="638" w:firstLineChars="228"/>
        <w:jc w:val="left"/>
        <w:rPr>
          <w:rFonts w:hint="eastAsia" w:ascii="宋体" w:hAnsi="宋体" w:cs="宋体"/>
          <w:color w:val="800000"/>
          <w:sz w:val="28"/>
          <w:szCs w:val="28"/>
        </w:rPr>
      </w:pPr>
      <w:r>
        <w:rPr>
          <w:rFonts w:hint="eastAsia" w:ascii="宋体" w:hAnsi="宋体" w:cs="宋体"/>
          <w:color w:val="800000"/>
          <w:sz w:val="28"/>
          <w:szCs w:val="28"/>
        </w:rPr>
        <w:t>支持与语音交互、图像识别、物联网络、智能设备、生物特征识别、机器控制等技术的完美整合，打造AI的完整生态圈。</w:t>
      </w:r>
    </w:p>
    <w:p>
      <w:pPr>
        <w:numPr>
          <w:ilvl w:val="0"/>
          <w:numId w:val="5"/>
        </w:numPr>
        <w:tabs>
          <w:tab w:val="left" w:pos="1060"/>
          <w:tab w:val="clear" w:pos="420"/>
        </w:tabs>
        <w:spacing w:line="360" w:lineRule="auto"/>
        <w:ind w:left="0" w:firstLine="638" w:firstLineChars="228"/>
        <w:jc w:val="left"/>
        <w:rPr>
          <w:rFonts w:hint="eastAsia" w:ascii="宋体" w:hAnsi="宋体" w:cs="宋体"/>
          <w:color w:val="800000"/>
          <w:sz w:val="28"/>
          <w:szCs w:val="28"/>
        </w:rPr>
      </w:pPr>
      <w:r>
        <w:rPr>
          <w:rFonts w:hint="eastAsia" w:ascii="宋体" w:hAnsi="宋体" w:cs="宋体"/>
          <w:color w:val="800000"/>
          <w:sz w:val="28"/>
          <w:szCs w:val="28"/>
        </w:rPr>
        <w:t>分布式存储，支持扩展空间容纳海量数据。</w:t>
      </w:r>
    </w:p>
    <w:p>
      <w:pPr>
        <w:numPr>
          <w:ilvl w:val="0"/>
          <w:numId w:val="5"/>
        </w:numPr>
        <w:tabs>
          <w:tab w:val="left" w:pos="1060"/>
          <w:tab w:val="clear" w:pos="420"/>
        </w:tabs>
        <w:spacing w:line="360" w:lineRule="auto"/>
        <w:ind w:left="0" w:firstLine="638" w:firstLineChars="228"/>
        <w:jc w:val="left"/>
        <w:rPr>
          <w:rFonts w:hint="eastAsia" w:ascii="宋体" w:hAnsi="宋体" w:cs="宋体"/>
          <w:color w:val="800000"/>
          <w:sz w:val="28"/>
          <w:szCs w:val="28"/>
        </w:rPr>
      </w:pPr>
      <w:r>
        <w:rPr>
          <w:rFonts w:hint="eastAsia" w:ascii="宋体" w:hAnsi="宋体" w:cs="宋体"/>
          <w:color w:val="800000"/>
          <w:sz w:val="28"/>
          <w:szCs w:val="28"/>
          <w:lang w:eastAsia="zh-CN"/>
        </w:rPr>
        <w:t>“女娲专家系统”</w:t>
      </w:r>
      <w:r>
        <w:rPr>
          <w:rFonts w:hint="eastAsia" w:ascii="宋体" w:hAnsi="宋体" w:cs="宋体"/>
          <w:color w:val="800000"/>
          <w:sz w:val="28"/>
          <w:szCs w:val="28"/>
        </w:rPr>
        <w:t>提供服务可扩展性强。方便与外部软硬件系统对接，在更丰富的应用场景中实现更智能的应用。能够与第三方知识库或信息库灵活对接。</w:t>
      </w:r>
    </w:p>
    <w:p>
      <w:pPr>
        <w:numPr>
          <w:ilvl w:val="0"/>
          <w:numId w:val="5"/>
        </w:numPr>
        <w:tabs>
          <w:tab w:val="left" w:pos="1060"/>
          <w:tab w:val="clear" w:pos="420"/>
        </w:tabs>
        <w:spacing w:line="360" w:lineRule="auto"/>
        <w:ind w:left="0" w:firstLine="638" w:firstLineChars="228"/>
        <w:jc w:val="left"/>
        <w:rPr>
          <w:rFonts w:hint="eastAsia" w:ascii="宋体" w:hAnsi="宋体" w:cs="宋体"/>
          <w:color w:val="800000"/>
          <w:sz w:val="28"/>
          <w:szCs w:val="28"/>
        </w:rPr>
      </w:pPr>
      <w:r>
        <w:rPr>
          <w:rFonts w:hint="eastAsia" w:ascii="宋体" w:hAnsi="宋体" w:cs="宋体"/>
          <w:color w:val="800000"/>
          <w:sz w:val="28"/>
          <w:szCs w:val="28"/>
          <w:shd w:val="clear" w:color="auto" w:fill="FFFFFF"/>
          <w:lang w:eastAsia="zh-CN"/>
        </w:rPr>
        <w:t>“女娲专家系统”</w:t>
      </w:r>
      <w:r>
        <w:rPr>
          <w:rFonts w:hint="eastAsia" w:ascii="宋体" w:hAnsi="宋体" w:cs="宋体"/>
          <w:color w:val="800000"/>
          <w:sz w:val="28"/>
          <w:szCs w:val="28"/>
        </w:rPr>
        <w:t>提供服务可定制性。可以针对不同的领域和应用场景提供量身定制的服务，并能根据具体领域特点设置特有的优化算法实现具有针对性的结构和性能优化。</w:t>
      </w:r>
    </w:p>
    <w:p>
      <w:pPr>
        <w:numPr>
          <w:ilvl w:val="0"/>
          <w:numId w:val="6"/>
        </w:numPr>
        <w:tabs>
          <w:tab w:val="left" w:pos="1060"/>
          <w:tab w:val="clear" w:pos="420"/>
        </w:tabs>
        <w:spacing w:line="360" w:lineRule="auto"/>
        <w:ind w:left="0" w:firstLine="638" w:firstLineChars="228"/>
        <w:jc w:val="left"/>
        <w:rPr>
          <w:rFonts w:hint="eastAsia" w:ascii="宋体" w:hAnsi="宋体" w:cs="宋体"/>
          <w:color w:val="800000"/>
          <w:sz w:val="28"/>
          <w:szCs w:val="28"/>
        </w:rPr>
      </w:pPr>
      <w:r>
        <w:rPr>
          <w:rFonts w:hint="eastAsia" w:ascii="宋体" w:hAnsi="宋体" w:cs="宋体"/>
          <w:color w:val="800000"/>
          <w:sz w:val="28"/>
          <w:szCs w:val="28"/>
        </w:rPr>
        <w:t>普通用户无需同服务提供商交互就可享受资源的自助服务。</w:t>
      </w:r>
    </w:p>
    <w:p>
      <w:pPr>
        <w:numPr>
          <w:ilvl w:val="0"/>
          <w:numId w:val="6"/>
        </w:numPr>
        <w:tabs>
          <w:tab w:val="left" w:pos="1060"/>
          <w:tab w:val="clear" w:pos="420"/>
        </w:tabs>
        <w:spacing w:line="360" w:lineRule="auto"/>
        <w:ind w:left="0" w:firstLine="638" w:firstLineChars="228"/>
        <w:jc w:val="left"/>
        <w:rPr>
          <w:rFonts w:hint="eastAsia" w:ascii="宋体" w:hAnsi="宋体" w:cs="宋体"/>
          <w:color w:val="800000"/>
          <w:sz w:val="28"/>
          <w:szCs w:val="28"/>
        </w:rPr>
      </w:pPr>
      <w:r>
        <w:rPr>
          <w:rFonts w:hint="eastAsia" w:ascii="宋体" w:hAnsi="宋体" w:cs="宋体"/>
          <w:color w:val="800000"/>
          <w:sz w:val="28"/>
          <w:szCs w:val="28"/>
        </w:rPr>
        <w:t>降低用户开发成本，增强用户产品的核心竞争力。</w:t>
      </w:r>
    </w:p>
    <w:p>
      <w:pPr>
        <w:numPr>
          <w:ilvl w:val="0"/>
          <w:numId w:val="6"/>
        </w:numPr>
        <w:tabs>
          <w:tab w:val="left" w:pos="1060"/>
          <w:tab w:val="clear" w:pos="420"/>
        </w:tabs>
        <w:spacing w:line="360" w:lineRule="auto"/>
        <w:ind w:left="0" w:firstLine="638" w:firstLineChars="228"/>
        <w:jc w:val="left"/>
        <w:rPr>
          <w:rFonts w:hint="eastAsia" w:ascii="宋体" w:hAnsi="宋体" w:cs="宋体"/>
          <w:color w:val="800000"/>
          <w:sz w:val="28"/>
          <w:szCs w:val="28"/>
        </w:rPr>
      </w:pPr>
      <w:r>
        <w:rPr>
          <w:rFonts w:hint="eastAsia" w:ascii="宋体" w:hAnsi="宋体" w:cs="宋体"/>
          <w:color w:val="800000"/>
          <w:sz w:val="28"/>
          <w:szCs w:val="28"/>
        </w:rPr>
        <w:t>可实现自我完善以及不断的丰富和发展。</w:t>
      </w:r>
    </w:p>
    <w:p>
      <w:pPr>
        <w:numPr>
          <w:ilvl w:val="0"/>
          <w:numId w:val="6"/>
        </w:numPr>
        <w:tabs>
          <w:tab w:val="left" w:pos="1060"/>
          <w:tab w:val="clear" w:pos="420"/>
        </w:tabs>
        <w:spacing w:line="360" w:lineRule="auto"/>
        <w:ind w:left="0" w:firstLine="670" w:firstLineChars="228"/>
        <w:jc w:val="left"/>
        <w:rPr>
          <w:rFonts w:hint="eastAsia" w:ascii="宋体" w:hAnsi="宋体" w:cs="宋体"/>
          <w:color w:val="800000"/>
          <w:sz w:val="28"/>
          <w:szCs w:val="28"/>
        </w:rPr>
      </w:pPr>
      <w:r>
        <w:rPr>
          <w:rFonts w:hint="eastAsia" w:ascii="宋体" w:hAnsi="宋体" w:cs="宋体"/>
          <w:color w:val="800000"/>
          <w:spacing w:val="7"/>
          <w:sz w:val="28"/>
          <w:szCs w:val="28"/>
          <w:shd w:val="clear" w:color="auto" w:fill="FFFFFF"/>
        </w:rPr>
        <w:t>实现数据的共享交换，例如：数据转换、下载、上传等。</w:t>
      </w:r>
    </w:p>
    <w:p>
      <w:pPr>
        <w:numPr>
          <w:ilvl w:val="0"/>
          <w:numId w:val="6"/>
        </w:numPr>
        <w:tabs>
          <w:tab w:val="left" w:pos="1060"/>
          <w:tab w:val="clear" w:pos="420"/>
        </w:tabs>
        <w:spacing w:line="360" w:lineRule="auto"/>
        <w:ind w:left="0" w:firstLine="688" w:firstLineChars="228"/>
        <w:jc w:val="left"/>
        <w:rPr>
          <w:rFonts w:hint="eastAsia" w:ascii="宋体" w:hAnsi="宋体" w:cs="宋体"/>
          <w:color w:val="800000"/>
          <w:spacing w:val="5"/>
          <w:sz w:val="28"/>
          <w:szCs w:val="28"/>
        </w:rPr>
      </w:pPr>
      <w:r>
        <w:rPr>
          <w:rFonts w:hint="eastAsia" w:ascii="宋体" w:hAnsi="宋体" w:cs="宋体"/>
          <w:color w:val="800000"/>
          <w:spacing w:val="11"/>
          <w:sz w:val="28"/>
          <w:szCs w:val="28"/>
          <w:shd w:val="clear" w:color="auto" w:fill="FFFFFF"/>
        </w:rPr>
        <w:t>具有严格稳定的安全机制，确保数据安全。</w:t>
      </w:r>
    </w:p>
    <w:p>
      <w:pPr>
        <w:numPr>
          <w:ilvl w:val="0"/>
          <w:numId w:val="0"/>
        </w:numPr>
        <w:tabs>
          <w:tab w:val="left" w:pos="420"/>
          <w:tab w:val="left" w:pos="1060"/>
        </w:tabs>
        <w:spacing w:line="360" w:lineRule="auto"/>
        <w:ind w:left="479" w:leftChars="228" w:firstLine="0" w:firstLineChars="0"/>
        <w:jc w:val="left"/>
        <w:rPr>
          <w:rFonts w:hint="eastAsia" w:ascii="宋体" w:hAnsi="宋体" w:cs="宋体"/>
          <w:color w:val="800000"/>
          <w:spacing w:val="5"/>
          <w:sz w:val="28"/>
          <w:szCs w:val="28"/>
        </w:rPr>
      </w:pPr>
    </w:p>
    <w:p>
      <w:pPr>
        <w:spacing w:line="360" w:lineRule="auto"/>
        <w:jc w:val="left"/>
        <w:outlineLvl w:val="9"/>
        <w:rPr>
          <w:rFonts w:hint="eastAsia" w:ascii="宋体" w:hAnsi="宋体" w:cs="宋体"/>
          <w:b/>
          <w:bCs/>
          <w:color w:val="333399"/>
          <w:sz w:val="30"/>
          <w:szCs w:val="30"/>
        </w:rPr>
      </w:pPr>
      <w:r>
        <w:rPr>
          <w:rFonts w:hint="eastAsia" w:ascii="宋体" w:hAnsi="宋体" w:cs="宋体"/>
          <w:b/>
          <w:bCs/>
          <w:color w:val="333399"/>
          <w:sz w:val="30"/>
          <w:szCs w:val="30"/>
        </w:rPr>
        <w:t xml:space="preserve">    </w:t>
      </w:r>
      <w:bookmarkStart w:id="135" w:name="_Toc10965"/>
      <w:bookmarkStart w:id="136" w:name="_Toc30592"/>
      <w:bookmarkStart w:id="137" w:name="_Toc28766"/>
      <w:bookmarkStart w:id="138" w:name="_Toc18268"/>
      <w:bookmarkStart w:id="139" w:name="_Toc29322"/>
      <w:bookmarkStart w:id="140" w:name="_Toc14329"/>
      <w:bookmarkStart w:id="141" w:name="_Toc24607"/>
    </w:p>
    <w:p>
      <w:pPr>
        <w:spacing w:line="360" w:lineRule="auto"/>
        <w:jc w:val="left"/>
        <w:outlineLvl w:val="1"/>
        <w:rPr>
          <w:rFonts w:hint="eastAsia" w:ascii="宋体" w:hAnsi="宋体" w:cs="宋体"/>
          <w:b/>
          <w:bCs/>
          <w:color w:val="333399"/>
          <w:sz w:val="30"/>
          <w:szCs w:val="30"/>
        </w:rPr>
      </w:pPr>
      <w:bookmarkStart w:id="142" w:name="_Toc24524"/>
      <w:r>
        <w:rPr>
          <w:rFonts w:hint="eastAsia" w:ascii="宋体" w:hAnsi="宋体" w:cs="宋体"/>
          <w:b/>
          <w:bCs/>
          <w:color w:val="333399"/>
          <w:sz w:val="30"/>
          <w:szCs w:val="30"/>
        </w:rPr>
        <w:t>3-4 项目系统构成</w:t>
      </w:r>
      <w:bookmarkEnd w:id="135"/>
      <w:bookmarkEnd w:id="136"/>
      <w:bookmarkEnd w:id="137"/>
      <w:bookmarkEnd w:id="138"/>
      <w:bookmarkEnd w:id="139"/>
      <w:bookmarkEnd w:id="140"/>
      <w:bookmarkEnd w:id="141"/>
      <w:bookmarkEnd w:id="142"/>
    </w:p>
    <w:p>
      <w:pPr>
        <w:spacing w:line="360" w:lineRule="auto"/>
        <w:jc w:val="center"/>
        <w:rPr>
          <w:rFonts w:hint="eastAsia" w:ascii="宋体" w:hAnsi="宋体" w:cs="宋体"/>
          <w:sz w:val="24"/>
          <w:szCs w:val="24"/>
        </w:rPr>
      </w:pPr>
      <w:r>
        <w:rPr>
          <w:rFonts w:hint="eastAsia" w:ascii="宋体" w:hAnsi="宋体" w:cs="宋体"/>
          <w:sz w:val="24"/>
          <w:szCs w:val="24"/>
        </w:rPr>
        <w:object>
          <v:shape id="_x0000_i1026" o:spt="75" type="#_x0000_t75" style="height:533.5pt;width:404.2pt;" o:ole="t" filled="f" stroked="f" coordsize="21600,21600">
            <v:path/>
            <v:fill on="f" focussize="0,0"/>
            <v:stroke on="f"/>
            <v:imagedata r:id="rId24" o:title=""/>
            <o:lock v:ext="edit" grouping="f" rotation="f" text="f" aspectratio="f"/>
            <w10:wrap type="none"/>
            <w10:anchorlock/>
          </v:shape>
          <o:OLEObject Type="Embed" ProgID="Visio.Drawing.11" ShapeID="_x0000_i1026" DrawAspect="Content" ObjectID="_1468075726" r:id="rId23">
            <o:LockedField>false</o:LockedField>
          </o:OLEObject>
        </w:object>
      </w:r>
    </w:p>
    <w:p>
      <w:pPr>
        <w:spacing w:line="360" w:lineRule="auto"/>
        <w:jc w:val="center"/>
        <w:rPr>
          <w:rFonts w:hint="eastAsia" w:ascii="宋体" w:hAnsi="宋体" w:cs="宋体"/>
          <w:b/>
          <w:bCs/>
          <w:sz w:val="28"/>
          <w:szCs w:val="28"/>
        </w:rPr>
      </w:pPr>
      <w:r>
        <w:rPr>
          <w:rFonts w:hint="eastAsia" w:ascii="宋体" w:hAnsi="宋体" w:cs="宋体"/>
          <w:b/>
          <w:bCs/>
          <w:sz w:val="28"/>
          <w:szCs w:val="28"/>
          <w:shd w:val="clear" w:color="auto" w:fill="FFFFFF"/>
          <w:lang w:eastAsia="zh-CN"/>
        </w:rPr>
        <w:t>“女娲专家系统”</w:t>
      </w:r>
      <w:r>
        <w:rPr>
          <w:rFonts w:hint="eastAsia" w:ascii="宋体" w:hAnsi="宋体" w:cs="宋体"/>
          <w:b/>
          <w:bCs/>
          <w:sz w:val="28"/>
          <w:szCs w:val="28"/>
        </w:rPr>
        <w:t>结构</w:t>
      </w:r>
    </w:p>
    <w:p>
      <w:pPr>
        <w:spacing w:line="360" w:lineRule="auto"/>
        <w:ind w:firstLine="570"/>
        <w:jc w:val="left"/>
        <w:rPr>
          <w:rFonts w:hint="eastAsia" w:ascii="宋体" w:hAnsi="宋体" w:cs="宋体"/>
          <w:sz w:val="28"/>
          <w:szCs w:val="28"/>
          <w:shd w:val="clear" w:color="auto" w:fill="FFFFFF"/>
        </w:rPr>
      </w:pPr>
    </w:p>
    <w:p>
      <w:pPr>
        <w:spacing w:line="360" w:lineRule="auto"/>
        <w:ind w:firstLine="570"/>
        <w:jc w:val="left"/>
        <w:rPr>
          <w:rFonts w:hint="eastAsia" w:ascii="宋体" w:hAnsi="宋体" w:cs="宋体"/>
          <w:sz w:val="28"/>
          <w:szCs w:val="28"/>
        </w:rPr>
      </w:pPr>
      <w:r>
        <w:rPr>
          <w:rFonts w:hint="eastAsia" w:ascii="宋体" w:hAnsi="宋体" w:cs="宋体"/>
          <w:sz w:val="28"/>
          <w:szCs w:val="28"/>
          <w:shd w:val="clear" w:color="auto" w:fill="FFFFFF"/>
          <w:lang w:eastAsia="zh-CN"/>
        </w:rPr>
        <w:t>“女娲专家系统”</w:t>
      </w:r>
      <w:r>
        <w:rPr>
          <w:rFonts w:hint="eastAsia" w:ascii="宋体" w:hAnsi="宋体" w:cs="宋体"/>
          <w:sz w:val="28"/>
          <w:szCs w:val="28"/>
        </w:rPr>
        <w:t>中的分布式大数据存储层负责整个平台的数据存储，包括基础数据、原始数据、行为数据库、分析中间数据等；女娲大脑核心引擎是整个平台的核心基础，她以龙天公司自主创新的算法理论为基础实现了真正理解式的处理和运算；智能计算层是在女娲大脑核心引擎基础之上构建的应用，实现了语义理解、逻辑推理等重要模块的构建；外部服务层将应用功能打包为一些应用或应用接口，供外部用户或外部系统使用。</w:t>
      </w:r>
    </w:p>
    <w:p>
      <w:pPr>
        <w:spacing w:line="360" w:lineRule="auto"/>
        <w:jc w:val="left"/>
        <w:outlineLvl w:val="2"/>
        <w:rPr>
          <w:rFonts w:hint="eastAsia" w:ascii="宋体" w:hAnsi="宋体" w:cs="宋体"/>
          <w:b/>
          <w:color w:val="333399"/>
          <w:sz w:val="28"/>
          <w:szCs w:val="28"/>
        </w:rPr>
      </w:pPr>
      <w:r>
        <w:rPr>
          <w:rFonts w:hint="eastAsia" w:ascii="宋体" w:hAnsi="宋体" w:cs="宋体"/>
          <w:b/>
          <w:color w:val="333399"/>
          <w:sz w:val="28"/>
          <w:szCs w:val="28"/>
        </w:rPr>
        <w:t xml:space="preserve">    </w:t>
      </w:r>
      <w:bookmarkStart w:id="143" w:name="_Toc16511"/>
      <w:bookmarkStart w:id="144" w:name="_Toc11751"/>
      <w:bookmarkStart w:id="145" w:name="_Toc2872"/>
      <w:bookmarkStart w:id="146" w:name="_Toc3772"/>
      <w:bookmarkStart w:id="147" w:name="_Toc3641"/>
      <w:bookmarkStart w:id="148" w:name="_Toc25533"/>
      <w:bookmarkStart w:id="149" w:name="_Toc1543"/>
      <w:bookmarkStart w:id="150" w:name="_Toc1925"/>
      <w:r>
        <w:rPr>
          <w:rFonts w:hint="eastAsia" w:ascii="宋体" w:hAnsi="宋体" w:cs="宋体"/>
          <w:b/>
          <w:color w:val="333399"/>
          <w:sz w:val="28"/>
          <w:szCs w:val="28"/>
        </w:rPr>
        <w:t>3-4-1 存储层</w:t>
      </w:r>
      <w:bookmarkEnd w:id="143"/>
      <w:bookmarkEnd w:id="144"/>
      <w:bookmarkEnd w:id="145"/>
      <w:bookmarkEnd w:id="146"/>
      <w:bookmarkEnd w:id="147"/>
      <w:bookmarkEnd w:id="148"/>
      <w:bookmarkEnd w:id="149"/>
      <w:bookmarkEnd w:id="150"/>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w:t>
      </w:r>
      <w:r>
        <w:rPr>
          <w:rFonts w:hint="eastAsia" w:ascii="宋体" w:hAnsi="宋体" w:cs="宋体"/>
          <w:sz w:val="28"/>
          <w:szCs w:val="28"/>
          <w:shd w:val="clear" w:color="auto" w:fill="FFFFFF"/>
          <w:lang w:eastAsia="zh-CN"/>
        </w:rPr>
        <w:t>“女娲专家系统”</w:t>
      </w:r>
      <w:r>
        <w:rPr>
          <w:rFonts w:hint="eastAsia" w:ascii="宋体" w:hAnsi="宋体" w:cs="宋体"/>
          <w:sz w:val="28"/>
          <w:szCs w:val="28"/>
        </w:rPr>
        <w:t>要采集大量外部数据进行学习和理解，并对外提供理解式服务。因此其存储层设计要满足两个目标要求：组织海量数据；提供快速检索。为实现这两个目标，</w:t>
      </w:r>
      <w:r>
        <w:rPr>
          <w:rFonts w:hint="eastAsia" w:ascii="宋体" w:hAnsi="宋体" w:cs="宋体"/>
          <w:sz w:val="28"/>
          <w:szCs w:val="28"/>
          <w:shd w:val="clear" w:color="auto" w:fill="FFFFFF"/>
          <w:lang w:eastAsia="zh-CN"/>
        </w:rPr>
        <w:t>“女娲专家系统”</w:t>
      </w:r>
      <w:r>
        <w:rPr>
          <w:rFonts w:hint="eastAsia" w:ascii="宋体" w:hAnsi="宋体" w:cs="宋体"/>
          <w:sz w:val="28"/>
          <w:szCs w:val="28"/>
        </w:rPr>
        <w:t>存储层设计有如下考虑因素：</w:t>
      </w:r>
    </w:p>
    <w:p>
      <w:pPr>
        <w:numPr>
          <w:ilvl w:val="0"/>
          <w:numId w:val="6"/>
        </w:numPr>
        <w:tabs>
          <w:tab w:val="left" w:pos="1060"/>
          <w:tab w:val="clear" w:pos="420"/>
        </w:tabs>
        <w:spacing w:line="360" w:lineRule="auto"/>
        <w:ind w:left="0" w:firstLine="635" w:firstLineChars="227"/>
        <w:jc w:val="left"/>
        <w:rPr>
          <w:rFonts w:hint="eastAsia" w:ascii="宋体" w:hAnsi="宋体" w:cs="宋体"/>
          <w:sz w:val="28"/>
          <w:szCs w:val="28"/>
        </w:rPr>
      </w:pPr>
      <w:r>
        <w:rPr>
          <w:rFonts w:hint="eastAsia" w:ascii="宋体" w:hAnsi="宋体" w:cs="宋体"/>
          <w:sz w:val="28"/>
          <w:szCs w:val="28"/>
        </w:rPr>
        <w:t>利用分布式存储机制保证横向扩展性。允许在早期使用较少的存储节点实现完整的平台支持，后期</w:t>
      </w:r>
      <w:r>
        <w:rPr>
          <w:rFonts w:hint="eastAsia" w:ascii="宋体" w:hAnsi="宋体" w:cs="宋体"/>
          <w:sz w:val="28"/>
          <w:szCs w:val="28"/>
          <w:lang w:eastAsia="zh-CN"/>
        </w:rPr>
        <w:t>根据</w:t>
      </w:r>
      <w:r>
        <w:rPr>
          <w:rFonts w:hint="eastAsia" w:ascii="宋体" w:hAnsi="宋体" w:cs="宋体"/>
          <w:sz w:val="28"/>
          <w:szCs w:val="28"/>
        </w:rPr>
        <w:t>需要节点无限制扩展。</w:t>
      </w:r>
    </w:p>
    <w:p>
      <w:pPr>
        <w:numPr>
          <w:ilvl w:val="0"/>
          <w:numId w:val="6"/>
        </w:numPr>
        <w:tabs>
          <w:tab w:val="left" w:pos="1060"/>
          <w:tab w:val="clear" w:pos="420"/>
        </w:tabs>
        <w:spacing w:line="360" w:lineRule="auto"/>
        <w:ind w:left="0" w:firstLine="635" w:firstLineChars="227"/>
        <w:jc w:val="left"/>
        <w:rPr>
          <w:rFonts w:hint="eastAsia" w:ascii="宋体" w:hAnsi="宋体" w:cs="宋体"/>
          <w:sz w:val="28"/>
          <w:szCs w:val="28"/>
        </w:rPr>
      </w:pPr>
      <w:r>
        <w:rPr>
          <w:rFonts w:hint="eastAsia" w:ascii="宋体" w:hAnsi="宋体" w:cs="宋体"/>
          <w:sz w:val="28"/>
          <w:szCs w:val="28"/>
        </w:rPr>
        <w:t>根据内容分库存储，减少I/O竞争，实现分布计算并行处理。例如：分节点或分存储装置存储知识库、记忆库、领域知识库、Web资源库、各级索引库、特征库等等。女娲核心引擎会根据不同领域和内容的数据特点进行分割，降低磁盘读取频率。</w:t>
      </w:r>
    </w:p>
    <w:p>
      <w:pPr>
        <w:numPr>
          <w:ilvl w:val="0"/>
          <w:numId w:val="6"/>
        </w:numPr>
        <w:tabs>
          <w:tab w:val="left" w:pos="1060"/>
          <w:tab w:val="clear" w:pos="420"/>
        </w:tabs>
        <w:spacing w:line="360" w:lineRule="auto"/>
        <w:ind w:left="0" w:firstLine="635" w:firstLineChars="227"/>
        <w:jc w:val="left"/>
        <w:rPr>
          <w:rFonts w:hint="eastAsia" w:ascii="宋体" w:hAnsi="宋体" w:cs="宋体"/>
          <w:sz w:val="28"/>
          <w:szCs w:val="28"/>
        </w:rPr>
      </w:pPr>
      <w:r>
        <w:rPr>
          <w:rFonts w:hint="eastAsia" w:ascii="宋体" w:hAnsi="宋体" w:cs="宋体"/>
          <w:sz w:val="28"/>
          <w:szCs w:val="28"/>
        </w:rPr>
        <w:t>设计适合</w:t>
      </w:r>
      <w:r>
        <w:rPr>
          <w:rFonts w:hint="eastAsia" w:ascii="宋体" w:hAnsi="宋体" w:cs="宋体"/>
          <w:sz w:val="28"/>
          <w:szCs w:val="28"/>
          <w:shd w:val="clear" w:color="auto" w:fill="FFFFFF"/>
          <w:lang w:eastAsia="zh-CN"/>
        </w:rPr>
        <w:t>“女娲专家系统”</w:t>
      </w:r>
      <w:r>
        <w:rPr>
          <w:rFonts w:hint="eastAsia" w:ascii="宋体" w:hAnsi="宋体" w:cs="宋体"/>
          <w:sz w:val="28"/>
          <w:szCs w:val="28"/>
        </w:rPr>
        <w:t>的索引编码方式。根据</w:t>
      </w:r>
      <w:r>
        <w:rPr>
          <w:rFonts w:hint="eastAsia" w:ascii="宋体" w:hAnsi="宋体" w:cs="宋体"/>
          <w:sz w:val="28"/>
          <w:szCs w:val="28"/>
          <w:shd w:val="clear" w:color="auto" w:fill="FFFFFF"/>
        </w:rPr>
        <w:t>女娲大脑</w:t>
      </w:r>
      <w:r>
        <w:rPr>
          <w:rFonts w:hint="eastAsia" w:ascii="宋体" w:hAnsi="宋体" w:cs="宋体"/>
          <w:sz w:val="28"/>
          <w:szCs w:val="28"/>
        </w:rPr>
        <w:t>核心引擎对数据的理解和分析以及分布特性实现更高效的索引。</w:t>
      </w:r>
    </w:p>
    <w:p>
      <w:pPr>
        <w:numPr>
          <w:ilvl w:val="0"/>
          <w:numId w:val="6"/>
        </w:numPr>
        <w:tabs>
          <w:tab w:val="left" w:pos="1060"/>
          <w:tab w:val="clear" w:pos="420"/>
        </w:tabs>
        <w:spacing w:line="360" w:lineRule="auto"/>
        <w:ind w:left="0" w:firstLine="635" w:firstLineChars="227"/>
        <w:jc w:val="left"/>
        <w:rPr>
          <w:rFonts w:hint="eastAsia" w:ascii="宋体" w:hAnsi="宋体" w:cs="宋体"/>
          <w:sz w:val="28"/>
          <w:szCs w:val="28"/>
        </w:rPr>
      </w:pPr>
      <w:r>
        <w:rPr>
          <w:rFonts w:hint="eastAsia" w:ascii="宋体" w:hAnsi="宋体" w:cs="宋体"/>
          <w:sz w:val="28"/>
          <w:szCs w:val="28"/>
        </w:rPr>
        <w:t>设计适合</w:t>
      </w:r>
      <w:r>
        <w:rPr>
          <w:rFonts w:hint="eastAsia" w:ascii="宋体" w:hAnsi="宋体" w:cs="宋体"/>
          <w:sz w:val="28"/>
          <w:szCs w:val="28"/>
          <w:shd w:val="clear" w:color="auto" w:fill="FFFFFF"/>
          <w:lang w:eastAsia="zh-CN"/>
        </w:rPr>
        <w:t>“女娲专家系统”</w:t>
      </w:r>
      <w:r>
        <w:rPr>
          <w:rFonts w:hint="eastAsia" w:ascii="宋体" w:hAnsi="宋体" w:cs="宋体"/>
          <w:sz w:val="28"/>
          <w:szCs w:val="28"/>
        </w:rPr>
        <w:t>的压缩算法。根据</w:t>
      </w:r>
      <w:r>
        <w:rPr>
          <w:rFonts w:hint="eastAsia" w:ascii="宋体" w:hAnsi="宋体" w:cs="宋体"/>
          <w:sz w:val="28"/>
          <w:szCs w:val="28"/>
          <w:shd w:val="clear" w:color="auto" w:fill="FFFFFF"/>
        </w:rPr>
        <w:t>女娲大脑</w:t>
      </w:r>
      <w:r>
        <w:rPr>
          <w:rFonts w:hint="eastAsia" w:ascii="宋体" w:hAnsi="宋体" w:cs="宋体"/>
          <w:sz w:val="28"/>
          <w:szCs w:val="28"/>
        </w:rPr>
        <w:t>核心引擎对数据的理解和分析以及分布特性实现更有效的压缩算法。</w:t>
      </w:r>
    </w:p>
    <w:p>
      <w:pPr>
        <w:numPr>
          <w:ilvl w:val="0"/>
          <w:numId w:val="6"/>
        </w:numPr>
        <w:tabs>
          <w:tab w:val="left" w:pos="1060"/>
          <w:tab w:val="clear" w:pos="420"/>
        </w:tabs>
        <w:spacing w:line="360" w:lineRule="auto"/>
        <w:ind w:left="0" w:firstLine="635" w:firstLineChars="227"/>
        <w:jc w:val="left"/>
        <w:rPr>
          <w:rFonts w:hint="eastAsia" w:ascii="宋体" w:hAnsi="宋体" w:cs="宋体"/>
          <w:sz w:val="28"/>
          <w:szCs w:val="28"/>
        </w:rPr>
      </w:pPr>
      <w:r>
        <w:rPr>
          <w:rFonts w:hint="eastAsia" w:ascii="宋体" w:hAnsi="宋体" w:cs="宋体"/>
          <w:sz w:val="28"/>
          <w:szCs w:val="28"/>
          <w:shd w:val="clear" w:color="auto" w:fill="FFFFFF"/>
          <w:lang w:val="zh-CN"/>
        </w:rPr>
        <w:t>随着人工智能规模的扩大，</w:t>
      </w:r>
      <w:r>
        <w:rPr>
          <w:rFonts w:hint="eastAsia" w:ascii="宋体" w:hAnsi="宋体" w:cs="宋体"/>
          <w:sz w:val="28"/>
          <w:szCs w:val="28"/>
          <w:shd w:val="clear" w:color="auto" w:fill="FFFFFF"/>
          <w:lang w:eastAsia="zh-CN"/>
        </w:rPr>
        <w:t>“女娲专家系统”</w:t>
      </w:r>
      <w:r>
        <w:rPr>
          <w:rFonts w:hint="eastAsia" w:ascii="宋体" w:hAnsi="宋体" w:cs="宋体"/>
          <w:sz w:val="28"/>
          <w:szCs w:val="28"/>
          <w:shd w:val="clear" w:color="auto" w:fill="FFFFFF"/>
        </w:rPr>
        <w:t>还将使用</w:t>
      </w:r>
      <w:r>
        <w:rPr>
          <w:rFonts w:hint="eastAsia" w:ascii="宋体" w:hAnsi="宋体" w:cs="宋体"/>
          <w:sz w:val="28"/>
          <w:szCs w:val="28"/>
          <w:shd w:val="clear" w:color="auto" w:fill="FFFFFF"/>
          <w:lang w:val="zh-CN"/>
        </w:rPr>
        <w:t>云存储及云计算等云服务，助力开发者和企业，帮助他们创造出无与伦比的用户体验。</w:t>
      </w:r>
    </w:p>
    <w:p>
      <w:pPr>
        <w:pStyle w:val="4"/>
        <w:spacing w:before="0" w:after="0" w:line="360" w:lineRule="auto"/>
        <w:rPr>
          <w:rFonts w:hint="eastAsia" w:ascii="宋体" w:hAnsi="宋体" w:cs="宋体"/>
          <w:bCs/>
          <w:color w:val="333399"/>
          <w:sz w:val="28"/>
          <w:szCs w:val="28"/>
        </w:rPr>
      </w:pPr>
      <w:r>
        <w:rPr>
          <w:rFonts w:hint="eastAsia" w:ascii="宋体" w:hAnsi="宋体" w:cs="宋体"/>
          <w:bCs/>
          <w:color w:val="333399"/>
          <w:sz w:val="28"/>
          <w:szCs w:val="28"/>
        </w:rPr>
        <w:t xml:space="preserve">    </w:t>
      </w:r>
      <w:bookmarkStart w:id="151" w:name="_Toc29429"/>
      <w:bookmarkStart w:id="152" w:name="_Toc24239"/>
      <w:bookmarkStart w:id="153" w:name="_Toc22433"/>
      <w:bookmarkStart w:id="154" w:name="_Toc32088"/>
      <w:bookmarkStart w:id="155" w:name="_Toc20014"/>
      <w:bookmarkStart w:id="156" w:name="_Toc22963"/>
      <w:bookmarkStart w:id="157" w:name="_Toc9554"/>
      <w:bookmarkStart w:id="158" w:name="_Toc5447"/>
      <w:r>
        <w:rPr>
          <w:rFonts w:hint="eastAsia" w:ascii="宋体" w:hAnsi="宋体" w:cs="宋体"/>
          <w:bCs/>
          <w:color w:val="333399"/>
          <w:sz w:val="28"/>
          <w:szCs w:val="28"/>
        </w:rPr>
        <w:t xml:space="preserve">3-4-2 </w:t>
      </w:r>
      <w:r>
        <w:rPr>
          <w:rFonts w:hint="eastAsia" w:ascii="宋体" w:hAnsi="宋体" w:cs="宋体"/>
          <w:color w:val="333399"/>
          <w:sz w:val="28"/>
          <w:szCs w:val="28"/>
          <w:shd w:val="clear" w:color="auto" w:fill="FFFFFF"/>
        </w:rPr>
        <w:t>女娲</w:t>
      </w:r>
      <w:r>
        <w:rPr>
          <w:rFonts w:hint="eastAsia" w:ascii="宋体" w:hAnsi="宋体" w:cs="宋体"/>
          <w:bCs/>
          <w:color w:val="333399"/>
          <w:sz w:val="28"/>
          <w:szCs w:val="28"/>
        </w:rPr>
        <w:t>大脑核心引擎</w:t>
      </w:r>
      <w:bookmarkEnd w:id="151"/>
      <w:bookmarkEnd w:id="152"/>
      <w:bookmarkEnd w:id="153"/>
      <w:bookmarkEnd w:id="154"/>
      <w:bookmarkEnd w:id="155"/>
      <w:bookmarkEnd w:id="156"/>
      <w:bookmarkEnd w:id="157"/>
      <w:bookmarkEnd w:id="158"/>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女娲</w:t>
      </w:r>
      <w:r>
        <w:rPr>
          <w:rFonts w:hint="eastAsia" w:ascii="宋体" w:hAnsi="宋体" w:cs="宋体"/>
          <w:sz w:val="28"/>
          <w:szCs w:val="28"/>
          <w:shd w:val="clear" w:color="auto" w:fill="FFFFFF"/>
        </w:rPr>
        <w:t>大脑</w:t>
      </w:r>
      <w:r>
        <w:rPr>
          <w:rFonts w:hint="eastAsia" w:ascii="宋体" w:hAnsi="宋体" w:cs="宋体"/>
          <w:sz w:val="28"/>
          <w:szCs w:val="28"/>
        </w:rPr>
        <w:t>核心引擎是整个</w:t>
      </w:r>
      <w:r>
        <w:rPr>
          <w:rFonts w:hint="eastAsia" w:ascii="宋体" w:hAnsi="宋体" w:cs="宋体"/>
          <w:sz w:val="28"/>
          <w:szCs w:val="28"/>
          <w:shd w:val="clear" w:color="auto" w:fill="FFFFFF"/>
          <w:lang w:eastAsia="zh-CN"/>
        </w:rPr>
        <w:t>“女娲专家系统”</w:t>
      </w:r>
      <w:r>
        <w:rPr>
          <w:rFonts w:hint="eastAsia" w:ascii="宋体" w:hAnsi="宋体" w:cs="宋体"/>
          <w:sz w:val="28"/>
          <w:szCs w:val="28"/>
        </w:rPr>
        <w:t>的核心构件。它由若干子系统组成，包括：感觉器官系统、记忆库、知识库、情感系统、行为系统、价值体系。首先，外界的信息，经过感觉器官的采集存放在记忆库里，然后对这些信息进行处理，识别出对象和行为。将对象存放到对象库，并根据行为建立对象之间的关系，放在对象关系库。然后对对象进行抽象，总结出类；对对象关系进行抽象，总结出类的关系。无论是类还是对象，都是完全由外界信息构成的。价值系统和情感系统像种子一样吸收外界的信息从而逐渐形成，如同婴儿的成长。</w:t>
      </w:r>
    </w:p>
    <w:p>
      <w:pPr>
        <w:pStyle w:val="28"/>
        <w:spacing w:before="0" w:after="0" w:line="360" w:lineRule="auto"/>
        <w:outlineLvl w:val="9"/>
        <w:rPr>
          <w:rFonts w:hint="eastAsia" w:ascii="宋体" w:hAnsi="宋体" w:eastAsia="宋体" w:cs="宋体"/>
          <w:color w:val="333399"/>
          <w:szCs w:val="28"/>
        </w:rPr>
      </w:pPr>
      <w:r>
        <w:rPr>
          <w:rFonts w:hint="eastAsia" w:ascii="宋体" w:hAnsi="宋体" w:eastAsia="宋体" w:cs="宋体"/>
          <w:color w:val="333399"/>
          <w:szCs w:val="28"/>
        </w:rPr>
        <w:t xml:space="preserve">    </w:t>
      </w:r>
      <w:r>
        <w:rPr>
          <w:rFonts w:hint="eastAsia" w:ascii="宋体" w:hAnsi="宋体" w:eastAsia="宋体" w:cs="宋体"/>
          <w:color w:val="333399"/>
          <w:szCs w:val="28"/>
          <w:shd w:val="clear" w:color="auto" w:fill="FFFFFF"/>
        </w:rPr>
        <w:t>女娲</w:t>
      </w:r>
      <w:r>
        <w:rPr>
          <w:rFonts w:hint="eastAsia" w:ascii="宋体" w:hAnsi="宋体" w:eastAsia="宋体" w:cs="宋体"/>
          <w:color w:val="333399"/>
          <w:szCs w:val="28"/>
        </w:rPr>
        <w:t>大脑核心引擎特性</w:t>
      </w:r>
    </w:p>
    <w:p>
      <w:pPr>
        <w:numPr>
          <w:ilvl w:val="0"/>
          <w:numId w:val="7"/>
        </w:numPr>
        <w:tabs>
          <w:tab w:val="left" w:pos="1060"/>
          <w:tab w:val="clear" w:pos="420"/>
        </w:tabs>
        <w:spacing w:line="360" w:lineRule="auto"/>
        <w:ind w:left="0" w:firstLine="635" w:firstLineChars="227"/>
        <w:jc w:val="left"/>
        <w:rPr>
          <w:rFonts w:hint="eastAsia" w:ascii="宋体" w:hAnsi="宋体" w:cs="宋体"/>
          <w:color w:val="333399"/>
          <w:sz w:val="28"/>
          <w:szCs w:val="28"/>
        </w:rPr>
      </w:pPr>
      <w:r>
        <w:rPr>
          <w:rFonts w:hint="eastAsia" w:ascii="宋体" w:hAnsi="宋体" w:cs="宋体"/>
          <w:color w:val="333399"/>
          <w:sz w:val="28"/>
          <w:szCs w:val="28"/>
        </w:rPr>
        <w:t>能完全理解自然语言的语义。</w:t>
      </w:r>
    </w:p>
    <w:p>
      <w:pPr>
        <w:numPr>
          <w:ilvl w:val="0"/>
          <w:numId w:val="7"/>
        </w:numPr>
        <w:tabs>
          <w:tab w:val="left" w:pos="1060"/>
          <w:tab w:val="clear" w:pos="420"/>
        </w:tabs>
        <w:spacing w:line="360" w:lineRule="auto"/>
        <w:ind w:left="0" w:firstLine="635" w:firstLineChars="227"/>
        <w:jc w:val="left"/>
        <w:rPr>
          <w:rFonts w:hint="eastAsia" w:ascii="宋体" w:hAnsi="宋体" w:cs="宋体"/>
          <w:color w:val="333399"/>
          <w:sz w:val="28"/>
          <w:szCs w:val="28"/>
        </w:rPr>
      </w:pPr>
      <w:r>
        <w:rPr>
          <w:rFonts w:hint="eastAsia" w:ascii="宋体" w:hAnsi="宋体" w:cs="宋体"/>
          <w:color w:val="333399"/>
          <w:sz w:val="28"/>
          <w:szCs w:val="28"/>
        </w:rPr>
        <w:t>能完全理解数字</w:t>
      </w:r>
      <w:r>
        <w:rPr>
          <w:rFonts w:hint="eastAsia" w:ascii="宋体" w:hAnsi="宋体" w:cs="宋体"/>
          <w:color w:val="333399"/>
          <w:sz w:val="28"/>
          <w:szCs w:val="28"/>
          <w:lang w:eastAsia="zh-CN"/>
        </w:rPr>
        <w:t>、</w:t>
      </w:r>
      <w:r>
        <w:rPr>
          <w:rFonts w:hint="eastAsia" w:ascii="宋体" w:hAnsi="宋体" w:cs="宋体"/>
          <w:color w:val="333399"/>
          <w:sz w:val="28"/>
          <w:szCs w:val="28"/>
        </w:rPr>
        <w:t>时间</w:t>
      </w:r>
      <w:r>
        <w:rPr>
          <w:rFonts w:hint="eastAsia" w:ascii="宋体" w:hAnsi="宋体" w:cs="宋体"/>
          <w:color w:val="333399"/>
          <w:sz w:val="28"/>
          <w:szCs w:val="28"/>
          <w:lang w:eastAsia="zh-CN"/>
        </w:rPr>
        <w:t>、</w:t>
      </w:r>
      <w:r>
        <w:rPr>
          <w:rFonts w:hint="eastAsia" w:ascii="宋体" w:hAnsi="宋体" w:cs="宋体"/>
          <w:color w:val="333399"/>
          <w:sz w:val="28"/>
          <w:szCs w:val="28"/>
        </w:rPr>
        <w:t>同义词概念。</w:t>
      </w:r>
    </w:p>
    <w:p>
      <w:pPr>
        <w:numPr>
          <w:ilvl w:val="0"/>
          <w:numId w:val="7"/>
        </w:numPr>
        <w:tabs>
          <w:tab w:val="left" w:pos="1060"/>
          <w:tab w:val="clear" w:pos="420"/>
        </w:tabs>
        <w:spacing w:line="360" w:lineRule="auto"/>
        <w:ind w:left="0" w:firstLine="635" w:firstLineChars="227"/>
        <w:jc w:val="left"/>
        <w:rPr>
          <w:rFonts w:hint="eastAsia" w:ascii="宋体" w:hAnsi="宋体" w:cs="宋体"/>
          <w:color w:val="333399"/>
          <w:sz w:val="28"/>
          <w:szCs w:val="28"/>
        </w:rPr>
      </w:pPr>
      <w:r>
        <w:rPr>
          <w:rFonts w:hint="eastAsia" w:ascii="宋体" w:hAnsi="宋体" w:cs="宋体"/>
          <w:color w:val="333399"/>
          <w:sz w:val="28"/>
          <w:szCs w:val="28"/>
        </w:rPr>
        <w:t>能完全理解特殊语境出现的指代词和省略语等的含义。</w:t>
      </w:r>
    </w:p>
    <w:p>
      <w:pPr>
        <w:numPr>
          <w:ilvl w:val="0"/>
          <w:numId w:val="7"/>
        </w:numPr>
        <w:tabs>
          <w:tab w:val="left" w:pos="1060"/>
          <w:tab w:val="clear" w:pos="420"/>
        </w:tabs>
        <w:spacing w:line="360" w:lineRule="auto"/>
        <w:ind w:left="0" w:firstLine="635" w:firstLineChars="227"/>
        <w:jc w:val="left"/>
        <w:rPr>
          <w:rFonts w:hint="eastAsia" w:ascii="宋体" w:hAnsi="宋体" w:cs="宋体"/>
          <w:color w:val="333399"/>
          <w:sz w:val="28"/>
          <w:szCs w:val="28"/>
        </w:rPr>
      </w:pPr>
      <w:r>
        <w:rPr>
          <w:rFonts w:hint="eastAsia" w:ascii="宋体" w:hAnsi="宋体" w:cs="宋体"/>
          <w:color w:val="333399"/>
          <w:sz w:val="28"/>
          <w:szCs w:val="28"/>
        </w:rPr>
        <w:t>能完全理解复杂语句的上下文语义</w:t>
      </w:r>
      <w:r>
        <w:rPr>
          <w:rFonts w:hint="eastAsia" w:ascii="宋体" w:hAnsi="宋体" w:cs="宋体"/>
          <w:color w:val="333399"/>
          <w:sz w:val="28"/>
          <w:szCs w:val="28"/>
          <w:lang w:eastAsia="zh-CN"/>
        </w:rPr>
        <w:t>，</w:t>
      </w:r>
      <w:r>
        <w:rPr>
          <w:rFonts w:hint="eastAsia" w:ascii="宋体" w:hAnsi="宋体" w:cs="宋体"/>
          <w:color w:val="333399"/>
          <w:sz w:val="28"/>
          <w:szCs w:val="28"/>
        </w:rPr>
        <w:t>支持多人交互不同话题问答。</w:t>
      </w:r>
    </w:p>
    <w:p>
      <w:pPr>
        <w:numPr>
          <w:ilvl w:val="0"/>
          <w:numId w:val="7"/>
        </w:numPr>
        <w:tabs>
          <w:tab w:val="left" w:pos="1060"/>
          <w:tab w:val="clear" w:pos="420"/>
        </w:tabs>
        <w:spacing w:line="360" w:lineRule="auto"/>
        <w:ind w:left="0" w:firstLine="635" w:firstLineChars="227"/>
        <w:jc w:val="left"/>
        <w:rPr>
          <w:rFonts w:hint="eastAsia" w:ascii="宋体" w:hAnsi="宋体" w:cs="宋体"/>
          <w:color w:val="333399"/>
          <w:sz w:val="28"/>
          <w:szCs w:val="28"/>
        </w:rPr>
      </w:pPr>
      <w:r>
        <w:rPr>
          <w:rFonts w:hint="eastAsia" w:ascii="宋体" w:hAnsi="宋体" w:cs="宋体"/>
          <w:color w:val="333399"/>
          <w:sz w:val="28"/>
          <w:szCs w:val="28"/>
        </w:rPr>
        <w:t>能支持对专有名词的识别、理解和记忆。自动学习并纳入分词断句引擎算法中。</w:t>
      </w:r>
    </w:p>
    <w:p>
      <w:pPr>
        <w:numPr>
          <w:ilvl w:val="0"/>
          <w:numId w:val="7"/>
        </w:numPr>
        <w:tabs>
          <w:tab w:val="left" w:pos="1060"/>
          <w:tab w:val="clear" w:pos="420"/>
        </w:tabs>
        <w:spacing w:line="360" w:lineRule="auto"/>
        <w:ind w:left="0" w:firstLine="635" w:firstLineChars="227"/>
        <w:jc w:val="left"/>
        <w:rPr>
          <w:rFonts w:hint="eastAsia" w:ascii="宋体" w:hAnsi="宋体" w:cs="宋体"/>
          <w:color w:val="333399"/>
          <w:sz w:val="28"/>
          <w:szCs w:val="28"/>
        </w:rPr>
      </w:pPr>
      <w:r>
        <w:rPr>
          <w:rFonts w:hint="eastAsia" w:ascii="宋体" w:hAnsi="宋体" w:cs="宋体"/>
          <w:color w:val="333399"/>
          <w:sz w:val="28"/>
          <w:szCs w:val="28"/>
        </w:rPr>
        <w:t>独有的</w:t>
      </w:r>
      <w:r>
        <w:rPr>
          <w:rFonts w:hint="eastAsia" w:ascii="宋体" w:hAnsi="宋体" w:cs="宋体"/>
          <w:color w:val="333399"/>
          <w:sz w:val="28"/>
          <w:szCs w:val="28"/>
          <w:lang w:val="en-US" w:eastAsia="zh-CN"/>
        </w:rPr>
        <w:t>UoW</w:t>
      </w:r>
      <w:r>
        <w:rPr>
          <w:rFonts w:hint="eastAsia" w:ascii="宋体" w:hAnsi="宋体" w:cs="宋体"/>
          <w:color w:val="333399"/>
          <w:sz w:val="28"/>
          <w:szCs w:val="28"/>
        </w:rPr>
        <w:t>模型，可建立对世界和人类最贴近的模拟。</w:t>
      </w:r>
    </w:p>
    <w:p>
      <w:pPr>
        <w:numPr>
          <w:ilvl w:val="0"/>
          <w:numId w:val="7"/>
        </w:numPr>
        <w:tabs>
          <w:tab w:val="left" w:pos="1060"/>
          <w:tab w:val="clear" w:pos="420"/>
        </w:tabs>
        <w:spacing w:line="360" w:lineRule="auto"/>
        <w:ind w:left="0" w:firstLine="635" w:firstLineChars="227"/>
        <w:jc w:val="left"/>
        <w:rPr>
          <w:rFonts w:hint="eastAsia" w:ascii="宋体" w:hAnsi="宋体" w:cs="宋体"/>
          <w:color w:val="333399"/>
          <w:sz w:val="28"/>
          <w:szCs w:val="28"/>
        </w:rPr>
      </w:pPr>
      <w:r>
        <w:rPr>
          <w:rFonts w:hint="eastAsia" w:ascii="宋体" w:hAnsi="宋体" w:cs="宋体"/>
          <w:color w:val="333399"/>
          <w:sz w:val="28"/>
          <w:szCs w:val="28"/>
        </w:rPr>
        <w:t>情感模型可进行情感判断、情感衰减，并影响行为和性格。</w:t>
      </w:r>
    </w:p>
    <w:p>
      <w:pPr>
        <w:numPr>
          <w:ilvl w:val="0"/>
          <w:numId w:val="7"/>
        </w:numPr>
        <w:tabs>
          <w:tab w:val="left" w:pos="1060"/>
          <w:tab w:val="clear" w:pos="420"/>
        </w:tabs>
        <w:spacing w:line="360" w:lineRule="auto"/>
        <w:ind w:left="0" w:firstLine="635" w:firstLineChars="227"/>
        <w:jc w:val="left"/>
        <w:rPr>
          <w:rFonts w:hint="eastAsia" w:ascii="宋体" w:hAnsi="宋体" w:cs="宋体"/>
          <w:color w:val="333399"/>
          <w:sz w:val="28"/>
          <w:szCs w:val="28"/>
        </w:rPr>
      </w:pPr>
      <w:r>
        <w:rPr>
          <w:rFonts w:hint="eastAsia" w:ascii="宋体" w:hAnsi="宋体" w:cs="宋体"/>
          <w:color w:val="333399"/>
          <w:sz w:val="28"/>
          <w:szCs w:val="28"/>
        </w:rPr>
        <w:t>支持自我反思，整理已掌握的信息，可自我产生新的知识。</w:t>
      </w:r>
    </w:p>
    <w:p>
      <w:pPr>
        <w:numPr>
          <w:ilvl w:val="0"/>
          <w:numId w:val="7"/>
        </w:numPr>
        <w:tabs>
          <w:tab w:val="left" w:pos="1060"/>
          <w:tab w:val="clear" w:pos="420"/>
        </w:tabs>
        <w:spacing w:line="360" w:lineRule="auto"/>
        <w:ind w:left="0" w:firstLine="744" w:firstLineChars="266"/>
        <w:jc w:val="left"/>
        <w:rPr>
          <w:rFonts w:hint="eastAsia" w:ascii="宋体" w:hAnsi="宋体" w:cs="宋体"/>
          <w:color w:val="333399"/>
          <w:sz w:val="28"/>
          <w:szCs w:val="28"/>
        </w:rPr>
      </w:pPr>
      <w:r>
        <w:rPr>
          <w:rFonts w:hint="eastAsia" w:ascii="宋体" w:hAnsi="宋体" w:cs="宋体"/>
          <w:color w:val="333399"/>
          <w:sz w:val="28"/>
          <w:szCs w:val="28"/>
        </w:rPr>
        <w:t>自我主动联想并正确归类信息。</w:t>
      </w:r>
    </w:p>
    <w:p>
      <w:pPr>
        <w:tabs>
          <w:tab w:val="left" w:pos="1060"/>
        </w:tabs>
        <w:spacing w:line="360" w:lineRule="auto"/>
        <w:ind w:left="478" w:leftChars="0" w:hanging="478" w:hangingChars="170"/>
        <w:jc w:val="center"/>
        <w:rPr>
          <w:rFonts w:hint="eastAsia" w:ascii="宋体" w:hAnsi="宋体" w:cs="宋体"/>
          <w:b/>
          <w:bCs/>
          <w:sz w:val="28"/>
          <w:szCs w:val="28"/>
        </w:rPr>
      </w:pPr>
      <w:r>
        <w:rPr>
          <w:rFonts w:hint="eastAsia" w:ascii="宋体" w:hAnsi="宋体" w:cs="宋体"/>
          <w:b/>
          <w:bCs/>
          <w:sz w:val="28"/>
          <w:szCs w:val="28"/>
          <w:shd w:val="clear" w:color="auto" w:fill="FFFFFF"/>
        </w:rPr>
        <w:t>女娲</w:t>
      </w:r>
      <w:r>
        <w:rPr>
          <w:rFonts w:hint="eastAsia" w:ascii="宋体" w:hAnsi="宋体" w:cs="宋体"/>
          <w:b/>
          <w:bCs/>
          <w:sz w:val="28"/>
          <w:szCs w:val="28"/>
        </w:rPr>
        <w:t>大脑核心引擎结构图</w:t>
      </w:r>
      <w:bookmarkStart w:id="159" w:name="_Toc5130"/>
    </w:p>
    <w:p>
      <w:pPr>
        <w:spacing w:line="360" w:lineRule="auto"/>
        <w:ind w:left="14" w:hanging="14" w:hangingChars="6"/>
        <w:jc w:val="left"/>
        <w:outlineLvl w:val="9"/>
        <w:rPr>
          <w:rFonts w:hint="eastAsia" w:ascii="宋体" w:hAnsi="宋体" w:cs="宋体"/>
          <w:b/>
          <w:bCs/>
          <w:color w:val="333399"/>
          <w:sz w:val="28"/>
          <w:szCs w:val="28"/>
        </w:rPr>
      </w:pPr>
      <w:r>
        <w:rPr>
          <w:rFonts w:hint="eastAsia" w:ascii="宋体" w:hAnsi="宋体" w:cs="宋体"/>
          <w:color w:val="333399"/>
          <w:sz w:val="24"/>
          <w:szCs w:val="24"/>
        </w:rPr>
        <w:object>
          <v:shape id="_x0000_i1027" o:spt="75" type="#_x0000_t75" style="height:597.15pt;width:476.85pt;" o:ole="t" filled="f" stroked="f" coordsize="21600,21600">
            <v:path/>
            <v:fill on="f" focussize="0,0"/>
            <v:stroke on="f"/>
            <v:imagedata r:id="rId26" croptop="536f" cropbottom="599f" o:title=""/>
            <o:lock v:ext="edit" grouping="f" rotation="f" text="f" aspectratio="f"/>
            <w10:wrap type="none"/>
            <w10:anchorlock/>
          </v:shape>
          <o:OLEObject Type="Embed" ProgID="Visio.Drawing.11" ShapeID="_x0000_i1027" DrawAspect="Content" ObjectID="_1468075727" r:id="rId25">
            <o:LockedField>false</o:LockedField>
          </o:OLEObject>
        </w:object>
      </w:r>
      <w:r>
        <w:rPr>
          <w:rFonts w:hint="eastAsia" w:ascii="宋体" w:hAnsi="宋体" w:cs="宋体"/>
          <w:color w:val="333399"/>
          <w:sz w:val="24"/>
          <w:szCs w:val="24"/>
          <w:lang w:val="en-US" w:eastAsia="zh-CN"/>
        </w:rPr>
        <w:t xml:space="preserve">    </w:t>
      </w:r>
      <w:r>
        <w:rPr>
          <w:rFonts w:hint="eastAsia" w:ascii="宋体" w:hAnsi="宋体" w:cs="宋体"/>
          <w:b/>
          <w:bCs/>
          <w:color w:val="333399"/>
          <w:sz w:val="28"/>
          <w:szCs w:val="28"/>
        </w:rPr>
        <w:t>3-4-2-1 感觉器官系统</w:t>
      </w:r>
      <w:bookmarkEnd w:id="159"/>
    </w:p>
    <w:p>
      <w:pPr>
        <w:spacing w:line="360" w:lineRule="auto"/>
        <w:ind w:firstLine="420"/>
        <w:jc w:val="left"/>
        <w:rPr>
          <w:rFonts w:hint="eastAsia" w:ascii="宋体" w:hAnsi="宋体" w:cs="宋体"/>
          <w:sz w:val="28"/>
          <w:szCs w:val="28"/>
        </w:rPr>
      </w:pPr>
      <w:r>
        <w:rPr>
          <w:rFonts w:hint="eastAsia" w:ascii="宋体" w:hAnsi="宋体" w:cs="宋体"/>
          <w:sz w:val="28"/>
          <w:szCs w:val="28"/>
          <w:shd w:val="clear" w:color="auto" w:fill="FFFFFF"/>
          <w:lang w:eastAsia="zh-CN"/>
        </w:rPr>
        <w:t>“女娲专家系统”</w:t>
      </w:r>
      <w:r>
        <w:rPr>
          <w:rFonts w:hint="eastAsia" w:ascii="宋体" w:hAnsi="宋体" w:cs="宋体"/>
          <w:sz w:val="28"/>
          <w:szCs w:val="28"/>
        </w:rPr>
        <w:t>的感知器官系统负责接收外界的信息进入，包括即时文字、大批量资料、网络搜索引入、声音资源、图像资源、视频资源等的接收或导入，是整个系统接收外界信息的总门户，类似于人类的眼、耳、口、鼻这样的感知器官。在感知器官系统中，各类型感知渠道可以同步或异步并行处理。</w:t>
      </w:r>
    </w:p>
    <w:p>
      <w:pPr>
        <w:spacing w:line="360" w:lineRule="auto"/>
        <w:jc w:val="center"/>
        <w:rPr>
          <w:rFonts w:hint="eastAsia" w:ascii="宋体" w:hAnsi="宋体" w:cs="宋体"/>
          <w:b/>
          <w:bCs/>
          <w:color w:val="333399"/>
          <w:sz w:val="28"/>
          <w:szCs w:val="28"/>
        </w:rPr>
      </w:pPr>
      <w:r>
        <w:rPr>
          <w:rFonts w:hint="eastAsia" w:ascii="宋体" w:hAnsi="宋体" w:cs="宋体"/>
          <w:sz w:val="28"/>
          <w:szCs w:val="28"/>
        </w:rPr>
        <w:object>
          <v:shape id="_x0000_i1028" o:spt="75" type="#_x0000_t75" style="height:151.55pt;width:354.95pt;" o:ole="t" filled="f" stroked="f" coordsize="21600,21600">
            <v:path/>
            <v:fill on="f" focussize="0,0"/>
            <v:stroke on="f"/>
            <v:imagedata r:id="rId28" cropleft="9710f" cropright="1870f" o:title=""/>
            <o:lock v:ext="edit" grouping="f" rotation="f" text="f" aspectratio="f"/>
            <w10:wrap type="none"/>
            <w10:anchorlock/>
          </v:shape>
          <o:OLEObject Type="Embed" ProgID="Visio.Drawing.11" ShapeID="_x0000_i1028" DrawAspect="Content" ObjectID="_1468075728" r:id="rId27">
            <o:LockedField>false</o:LockedField>
          </o:OLEObject>
        </w:object>
      </w:r>
    </w:p>
    <w:p>
      <w:pPr>
        <w:spacing w:line="360" w:lineRule="auto"/>
        <w:jc w:val="left"/>
        <w:outlineLvl w:val="3"/>
        <w:rPr>
          <w:rFonts w:hint="eastAsia" w:ascii="宋体" w:hAnsi="宋体" w:cs="宋体"/>
          <w:b/>
          <w:bCs/>
          <w:color w:val="333399"/>
          <w:sz w:val="28"/>
          <w:szCs w:val="28"/>
        </w:rPr>
      </w:pPr>
      <w:r>
        <w:rPr>
          <w:rFonts w:hint="eastAsia" w:ascii="宋体" w:hAnsi="宋体" w:cs="宋体"/>
          <w:b/>
          <w:bCs/>
          <w:color w:val="333399"/>
          <w:sz w:val="28"/>
          <w:szCs w:val="28"/>
        </w:rPr>
        <w:t xml:space="preserve">    3-4-2-2 记忆库</w:t>
      </w:r>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记忆库存储感知器官传入的所有信息，是第一手原始记录。系统接收和发出的信息都会形成记忆留存。数据在系统中的结构和模型在这里创建。（另有遗忘体系处理历史留存的记忆，遗忘的记忆可以不会再被查询到）</w:t>
      </w:r>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所有记忆另有后台评价引擎处理信息复用价值、复用度、关联度、访问门槛、可信度等，决定了记忆信息的强弱之分。</w:t>
      </w:r>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w:t>
      </w:r>
      <w:r>
        <w:rPr>
          <w:rFonts w:hint="eastAsia" w:ascii="宋体" w:hAnsi="宋体" w:cs="宋体"/>
          <w:sz w:val="28"/>
          <w:szCs w:val="28"/>
          <w:shd w:val="clear" w:color="auto" w:fill="FFFFFF"/>
        </w:rPr>
        <w:t>女娲大脑核心</w:t>
      </w:r>
      <w:r>
        <w:rPr>
          <w:rFonts w:hint="eastAsia" w:ascii="宋体" w:hAnsi="宋体" w:cs="宋体"/>
          <w:sz w:val="28"/>
          <w:szCs w:val="28"/>
        </w:rPr>
        <w:t>引擎会在逻辑上建立起一张巨大的信息网络。信息在网络中的各分布存储节点之间实现关联、跳转、检索，从而形成智能思考。</w:t>
      </w:r>
    </w:p>
    <w:p>
      <w:pPr>
        <w:outlineLvl w:val="3"/>
        <w:rPr>
          <w:rFonts w:hint="eastAsia" w:ascii="宋体" w:hAnsi="宋体" w:cs="宋体"/>
          <w:b/>
          <w:bCs/>
          <w:color w:val="333399"/>
          <w:sz w:val="28"/>
          <w:szCs w:val="28"/>
        </w:rPr>
      </w:pPr>
      <w:bookmarkStart w:id="160" w:name="_Toc18819"/>
      <w:r>
        <w:rPr>
          <w:rFonts w:hint="eastAsia" w:ascii="宋体" w:hAnsi="宋体" w:cs="宋体"/>
          <w:b/>
          <w:bCs/>
          <w:color w:val="333399"/>
          <w:sz w:val="28"/>
          <w:szCs w:val="28"/>
        </w:rPr>
        <w:t xml:space="preserve">    3-4-2-3 知识库</w:t>
      </w:r>
      <w:bookmarkEnd w:id="160"/>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知识库是</w:t>
      </w:r>
      <w:r>
        <w:rPr>
          <w:rFonts w:hint="eastAsia" w:ascii="宋体" w:hAnsi="宋体" w:cs="宋体"/>
          <w:sz w:val="28"/>
          <w:szCs w:val="28"/>
          <w:shd w:val="clear" w:color="auto" w:fill="FFFFFF"/>
        </w:rPr>
        <w:t>女娲大脑</w:t>
      </w:r>
      <w:r>
        <w:rPr>
          <w:rFonts w:hint="eastAsia" w:ascii="宋体" w:hAnsi="宋体" w:cs="宋体"/>
          <w:sz w:val="28"/>
          <w:szCs w:val="28"/>
        </w:rPr>
        <w:t>核心引擎的核心构件。主要具有以下功能：</w:t>
      </w:r>
    </w:p>
    <w:p>
      <w:pPr>
        <w:numPr>
          <w:ilvl w:val="0"/>
          <w:numId w:val="7"/>
        </w:numPr>
        <w:tabs>
          <w:tab w:val="left" w:pos="1060"/>
          <w:tab w:val="clear" w:pos="420"/>
        </w:tabs>
        <w:spacing w:line="360" w:lineRule="auto"/>
        <w:ind w:left="0" w:firstLine="640"/>
        <w:jc w:val="left"/>
        <w:rPr>
          <w:rFonts w:hint="eastAsia" w:ascii="宋体" w:hAnsi="宋体" w:cs="宋体"/>
          <w:sz w:val="28"/>
          <w:szCs w:val="28"/>
        </w:rPr>
      </w:pPr>
      <w:r>
        <w:rPr>
          <w:rFonts w:hint="eastAsia" w:ascii="宋体" w:hAnsi="宋体" w:cs="宋体"/>
          <w:sz w:val="28"/>
          <w:szCs w:val="28"/>
        </w:rPr>
        <w:t xml:space="preserve"> 对经由感知器官系统进入记忆库中的所有信息进行整理处理。包括归纳，联想，提炼新概念、新类别，识别上下文和关联话题。</w:t>
      </w:r>
    </w:p>
    <w:p>
      <w:pPr>
        <w:numPr>
          <w:ilvl w:val="0"/>
          <w:numId w:val="7"/>
        </w:numPr>
        <w:tabs>
          <w:tab w:val="left" w:pos="1060"/>
          <w:tab w:val="clear" w:pos="420"/>
        </w:tabs>
        <w:spacing w:line="360" w:lineRule="auto"/>
        <w:ind w:left="0" w:firstLine="640"/>
        <w:jc w:val="left"/>
        <w:rPr>
          <w:rFonts w:hint="eastAsia" w:ascii="宋体" w:hAnsi="宋体" w:cs="宋体"/>
          <w:sz w:val="28"/>
          <w:szCs w:val="28"/>
        </w:rPr>
      </w:pPr>
      <w:r>
        <w:rPr>
          <w:rFonts w:hint="eastAsia" w:ascii="宋体" w:hAnsi="宋体" w:cs="宋体"/>
          <w:sz w:val="28"/>
          <w:szCs w:val="28"/>
        </w:rPr>
        <w:t xml:space="preserve"> 对记忆信息建立模型，从零散片段信息中理解、归纳出新概念、新知识，整理并存储。</w:t>
      </w:r>
    </w:p>
    <w:p>
      <w:pPr>
        <w:numPr>
          <w:ilvl w:val="0"/>
          <w:numId w:val="7"/>
        </w:numPr>
        <w:tabs>
          <w:tab w:val="left" w:pos="1060"/>
          <w:tab w:val="clear" w:pos="420"/>
        </w:tabs>
        <w:spacing w:line="360" w:lineRule="auto"/>
        <w:ind w:left="0" w:firstLine="640"/>
        <w:jc w:val="left"/>
        <w:rPr>
          <w:rFonts w:hint="eastAsia" w:ascii="宋体" w:hAnsi="宋体" w:cs="宋体"/>
          <w:sz w:val="28"/>
          <w:szCs w:val="28"/>
        </w:rPr>
      </w:pPr>
      <w:r>
        <w:rPr>
          <w:rFonts w:hint="eastAsia" w:ascii="宋体" w:hAnsi="宋体" w:cs="宋体"/>
          <w:sz w:val="28"/>
          <w:szCs w:val="28"/>
        </w:rPr>
        <w:t>根据联想算法归纳新类别，提取共同属性比较，分析归类。</w:t>
      </w:r>
    </w:p>
    <w:p>
      <w:pPr>
        <w:numPr>
          <w:ilvl w:val="0"/>
          <w:numId w:val="7"/>
        </w:numPr>
        <w:tabs>
          <w:tab w:val="left" w:pos="1060"/>
          <w:tab w:val="clear" w:pos="420"/>
        </w:tabs>
        <w:spacing w:line="360" w:lineRule="auto"/>
        <w:ind w:left="0" w:firstLine="640"/>
        <w:jc w:val="left"/>
        <w:rPr>
          <w:rFonts w:hint="eastAsia" w:ascii="宋体" w:hAnsi="宋体" w:cs="宋体"/>
          <w:sz w:val="28"/>
          <w:szCs w:val="28"/>
        </w:rPr>
      </w:pPr>
      <w:r>
        <w:rPr>
          <w:rFonts w:hint="eastAsia" w:ascii="宋体" w:hAnsi="宋体" w:cs="宋体"/>
          <w:sz w:val="28"/>
          <w:szCs w:val="28"/>
        </w:rPr>
        <w:t>根据算法识别上下文语境，整理成一个话题的记忆信息片段。</w:t>
      </w:r>
    </w:p>
    <w:p>
      <w:pPr>
        <w:outlineLvl w:val="3"/>
        <w:rPr>
          <w:rFonts w:hint="eastAsia" w:ascii="宋体" w:hAnsi="宋体" w:cs="宋体"/>
          <w:b/>
          <w:bCs/>
          <w:color w:val="333399"/>
          <w:sz w:val="28"/>
          <w:szCs w:val="28"/>
        </w:rPr>
      </w:pPr>
      <w:bookmarkStart w:id="161" w:name="_Toc13291"/>
      <w:r>
        <w:rPr>
          <w:rFonts w:hint="eastAsia" w:ascii="宋体" w:hAnsi="宋体" w:cs="宋体"/>
          <w:b/>
          <w:bCs/>
          <w:color w:val="333399"/>
          <w:sz w:val="28"/>
          <w:szCs w:val="28"/>
        </w:rPr>
        <w:t xml:space="preserve">    3-4-2-4 行为系统</w:t>
      </w:r>
      <w:bookmarkEnd w:id="161"/>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输出系统将大脑处理结果以一定形式表达给外界。包括文字和语音输出，安装智能装置以后可以产生输出行为、执行动作等。</w:t>
      </w:r>
    </w:p>
    <w:p>
      <w:pPr>
        <w:spacing w:line="360" w:lineRule="auto"/>
        <w:ind w:firstLine="420"/>
        <w:jc w:val="left"/>
        <w:rPr>
          <w:rFonts w:hint="eastAsia" w:ascii="宋体" w:hAnsi="宋体" w:cs="宋体"/>
          <w:sz w:val="28"/>
          <w:szCs w:val="28"/>
        </w:rPr>
      </w:pPr>
      <w:r>
        <w:rPr>
          <w:rFonts w:hint="eastAsia" w:ascii="宋体" w:hAnsi="宋体" w:cs="宋体"/>
          <w:sz w:val="28"/>
          <w:szCs w:val="28"/>
          <w:lang w:val="en-US" w:eastAsia="zh-CN"/>
        </w:rPr>
        <w:t xml:space="preserve"> </w:t>
      </w:r>
      <w:r>
        <w:rPr>
          <w:rFonts w:hint="eastAsia" w:ascii="宋体" w:hAnsi="宋体" w:cs="宋体"/>
          <w:sz w:val="28"/>
          <w:szCs w:val="28"/>
        </w:rPr>
        <w:t>行为本身也是一种事件，也是系统记忆中留存的一部分，所以也会反思记录。</w:t>
      </w:r>
    </w:p>
    <w:p>
      <w:pPr>
        <w:outlineLvl w:val="3"/>
        <w:rPr>
          <w:rFonts w:hint="eastAsia" w:ascii="宋体" w:hAnsi="宋体" w:cs="宋体"/>
          <w:b/>
          <w:bCs/>
          <w:color w:val="333399"/>
          <w:sz w:val="28"/>
          <w:szCs w:val="28"/>
        </w:rPr>
      </w:pPr>
      <w:r>
        <w:rPr>
          <w:rFonts w:hint="eastAsia" w:ascii="宋体" w:hAnsi="宋体" w:cs="宋体"/>
          <w:b/>
          <w:bCs/>
          <w:color w:val="333399"/>
          <w:sz w:val="28"/>
          <w:szCs w:val="28"/>
        </w:rPr>
        <w:t xml:space="preserve">    3-4-2-5 情感系统</w:t>
      </w:r>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根据外界输入信息，情感系统提取记忆信息中的情感因素，按照</w:t>
      </w:r>
      <w:r>
        <w:rPr>
          <w:rFonts w:hint="eastAsia" w:ascii="宋体" w:hAnsi="宋体" w:cs="宋体"/>
          <w:sz w:val="28"/>
          <w:szCs w:val="28"/>
          <w:shd w:val="clear" w:color="auto" w:fill="FFFFFF"/>
          <w:lang w:eastAsia="zh-CN"/>
        </w:rPr>
        <w:t>“女娲专家系统”</w:t>
      </w:r>
      <w:r>
        <w:rPr>
          <w:rFonts w:hint="eastAsia" w:ascii="宋体" w:hAnsi="宋体" w:cs="宋体"/>
          <w:sz w:val="28"/>
          <w:szCs w:val="28"/>
        </w:rPr>
        <w:t>情感模型进行建模，区分对象、事件和动作并进行处理。计算结果会进入情感空间进行处理，形成当前时刻的情感状态。</w:t>
      </w:r>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情感会影响知识库中的计算，影响对记忆的分析，影响归类、反思、联想等引擎的计算结果，进而影响行为系统表现出来的处理。</w:t>
      </w:r>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情感有累积效应，会随着时间的推移影响系统的性格属性。</w:t>
      </w:r>
    </w:p>
    <w:p>
      <w:pPr>
        <w:outlineLvl w:val="3"/>
        <w:rPr>
          <w:rFonts w:hint="eastAsia" w:ascii="宋体" w:hAnsi="宋体" w:cs="宋体"/>
          <w:b/>
          <w:bCs/>
          <w:color w:val="333399"/>
          <w:sz w:val="28"/>
          <w:szCs w:val="28"/>
        </w:rPr>
      </w:pPr>
      <w:r>
        <w:rPr>
          <w:rFonts w:hint="eastAsia" w:ascii="宋体" w:hAnsi="宋体" w:cs="宋体"/>
          <w:b/>
          <w:bCs/>
          <w:color w:val="333399"/>
          <w:sz w:val="28"/>
          <w:szCs w:val="28"/>
        </w:rPr>
        <w:t xml:space="preserve">    3-4-2-6 价值体系</w:t>
      </w:r>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在</w:t>
      </w:r>
      <w:r>
        <w:rPr>
          <w:rFonts w:hint="eastAsia" w:ascii="宋体" w:hAnsi="宋体" w:cs="宋体"/>
          <w:sz w:val="28"/>
          <w:szCs w:val="28"/>
          <w:shd w:val="clear" w:color="auto" w:fill="FFFFFF"/>
        </w:rPr>
        <w:t>女娲大脑</w:t>
      </w:r>
      <w:r>
        <w:rPr>
          <w:rFonts w:hint="eastAsia" w:ascii="宋体" w:hAnsi="宋体" w:cs="宋体"/>
          <w:sz w:val="28"/>
          <w:szCs w:val="28"/>
        </w:rPr>
        <w:t>核心引擎的“系统空间”内，建立特有的价值体系，对所有输入信息进行评估评价，这是所有记忆和知识处理的根源性依据。</w:t>
      </w:r>
    </w:p>
    <w:p>
      <w:pPr>
        <w:pStyle w:val="4"/>
        <w:spacing w:before="0" w:after="0" w:line="360" w:lineRule="auto"/>
        <w:rPr>
          <w:rFonts w:hint="eastAsia" w:ascii="宋体" w:hAnsi="宋体" w:cs="宋体"/>
          <w:color w:val="333399"/>
          <w:sz w:val="28"/>
          <w:szCs w:val="28"/>
        </w:rPr>
      </w:pPr>
      <w:r>
        <w:rPr>
          <w:rFonts w:hint="eastAsia" w:ascii="宋体" w:hAnsi="宋体" w:cs="宋体"/>
          <w:color w:val="333399"/>
          <w:sz w:val="28"/>
          <w:szCs w:val="28"/>
        </w:rPr>
        <w:t xml:space="preserve">    </w:t>
      </w:r>
      <w:bookmarkStart w:id="162" w:name="_Toc23820"/>
      <w:bookmarkStart w:id="163" w:name="_Toc4669"/>
      <w:bookmarkStart w:id="164" w:name="_Toc20049"/>
      <w:bookmarkStart w:id="165" w:name="_Toc30641"/>
      <w:bookmarkStart w:id="166" w:name="_Toc24198"/>
      <w:bookmarkStart w:id="167" w:name="_Toc2769"/>
      <w:bookmarkStart w:id="168" w:name="_Toc10658"/>
      <w:bookmarkStart w:id="169" w:name="_Toc19160"/>
      <w:r>
        <w:rPr>
          <w:rFonts w:hint="eastAsia" w:ascii="宋体" w:hAnsi="宋体" w:cs="宋体"/>
          <w:color w:val="333399"/>
          <w:sz w:val="28"/>
          <w:szCs w:val="28"/>
        </w:rPr>
        <w:t>3-4-3 智能计算</w:t>
      </w:r>
      <w:bookmarkEnd w:id="162"/>
      <w:bookmarkEnd w:id="163"/>
      <w:bookmarkEnd w:id="164"/>
      <w:r>
        <w:rPr>
          <w:rFonts w:hint="eastAsia" w:ascii="宋体" w:hAnsi="宋体" w:cs="宋体"/>
          <w:color w:val="333399"/>
          <w:sz w:val="28"/>
          <w:szCs w:val="28"/>
          <w:lang w:eastAsia="zh-CN"/>
        </w:rPr>
        <w:t>层</w:t>
      </w:r>
      <w:bookmarkEnd w:id="165"/>
      <w:bookmarkEnd w:id="166"/>
      <w:bookmarkEnd w:id="167"/>
      <w:bookmarkEnd w:id="168"/>
      <w:bookmarkEnd w:id="169"/>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智能计算层是在</w:t>
      </w:r>
      <w:r>
        <w:rPr>
          <w:rFonts w:hint="eastAsia" w:ascii="宋体" w:hAnsi="宋体" w:cs="宋体"/>
          <w:sz w:val="28"/>
          <w:szCs w:val="28"/>
          <w:shd w:val="clear" w:color="auto" w:fill="FFFFFF"/>
        </w:rPr>
        <w:t>女娲大脑</w:t>
      </w:r>
      <w:r>
        <w:rPr>
          <w:rFonts w:hint="eastAsia" w:ascii="宋体" w:hAnsi="宋体" w:cs="宋体"/>
          <w:sz w:val="28"/>
          <w:szCs w:val="28"/>
        </w:rPr>
        <w:t>核心引擎基础上应用一些学习算法对数据进行加工之后对上层服务接口展现出来的功能特性。主要包括以下一些功能特征</w:t>
      </w:r>
      <w:r>
        <w:rPr>
          <w:rFonts w:hint="eastAsia" w:ascii="宋体" w:hAnsi="宋体" w:cs="宋体"/>
          <w:sz w:val="28"/>
          <w:szCs w:val="28"/>
          <w:lang w:eastAsia="zh-CN"/>
        </w:rPr>
        <w:t>：</w:t>
      </w:r>
    </w:p>
    <w:p>
      <w:pPr>
        <w:pStyle w:val="28"/>
        <w:spacing w:before="0" w:after="0" w:line="360" w:lineRule="auto"/>
        <w:rPr>
          <w:rFonts w:hint="eastAsia" w:ascii="宋体" w:hAnsi="宋体" w:eastAsia="宋体" w:cs="宋体"/>
          <w:color w:val="333399"/>
          <w:szCs w:val="28"/>
        </w:rPr>
      </w:pPr>
      <w:r>
        <w:rPr>
          <w:rFonts w:hint="eastAsia" w:ascii="宋体" w:hAnsi="宋体" w:eastAsia="宋体" w:cs="宋体"/>
          <w:color w:val="333399"/>
        </w:rPr>
        <w:t xml:space="preserve">  </w:t>
      </w:r>
      <w:r>
        <w:rPr>
          <w:rFonts w:hint="eastAsia" w:ascii="宋体" w:hAnsi="宋体" w:eastAsia="宋体" w:cs="宋体"/>
          <w:color w:val="333399"/>
          <w:szCs w:val="28"/>
        </w:rPr>
        <w:t xml:space="preserve">  3-4-3-1 语义理解</w:t>
      </w:r>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传统的AI或智能搜索技术主要采用基于关键字的查询方式，对于用户的真实意图（言下之意和言外之意）不能准确地理解，返回的查询结果中往往包含很多无用信息，或者信息偏差巨大，不能完全满足用户用人类语言交流和检索的需求。</w:t>
      </w:r>
    </w:p>
    <w:p>
      <w:pPr>
        <w:spacing w:line="360" w:lineRule="auto"/>
        <w:ind w:firstLine="420"/>
        <w:jc w:val="left"/>
        <w:rPr>
          <w:rFonts w:hint="eastAsia" w:ascii="宋体" w:hAnsi="宋体" w:cs="宋体"/>
          <w:sz w:val="28"/>
          <w:szCs w:val="28"/>
        </w:rPr>
      </w:pPr>
      <w:r>
        <w:rPr>
          <w:rFonts w:hint="eastAsia" w:ascii="宋体" w:hAnsi="宋体" w:cs="宋体"/>
          <w:sz w:val="28"/>
          <w:szCs w:val="28"/>
          <w:shd w:val="clear" w:color="auto" w:fill="FFFFFF"/>
          <w:lang w:eastAsia="zh-CN"/>
        </w:rPr>
        <w:t>“女娲专家系统”</w:t>
      </w:r>
      <w:r>
        <w:rPr>
          <w:rFonts w:hint="eastAsia" w:ascii="宋体" w:hAnsi="宋体" w:cs="宋体"/>
          <w:sz w:val="28"/>
          <w:szCs w:val="28"/>
        </w:rPr>
        <w:t>中智能计算层实现了语义层次的理解，可以给用户提供更为理想的交流应答。它应用了以下核心技术：</w:t>
      </w:r>
    </w:p>
    <w:p>
      <w:pPr>
        <w:numPr>
          <w:ilvl w:val="0"/>
          <w:numId w:val="8"/>
        </w:numPr>
        <w:spacing w:line="360" w:lineRule="auto"/>
        <w:ind w:firstLine="420"/>
        <w:jc w:val="left"/>
        <w:rPr>
          <w:rFonts w:hint="eastAsia" w:ascii="宋体" w:hAnsi="宋体" w:cs="宋体"/>
          <w:sz w:val="28"/>
          <w:szCs w:val="28"/>
        </w:rPr>
      </w:pPr>
      <w:r>
        <w:rPr>
          <w:rFonts w:hint="eastAsia" w:ascii="宋体" w:hAnsi="宋体" w:cs="宋体"/>
          <w:sz w:val="28"/>
          <w:szCs w:val="28"/>
        </w:rPr>
        <w:t>女娲系统特有的智能理解（UoW）模型。</w:t>
      </w:r>
    </w:p>
    <w:p>
      <w:pPr>
        <w:numPr>
          <w:ilvl w:val="0"/>
          <w:numId w:val="8"/>
        </w:numPr>
        <w:spacing w:line="360" w:lineRule="auto"/>
        <w:ind w:firstLine="420"/>
        <w:jc w:val="left"/>
        <w:rPr>
          <w:rFonts w:hint="eastAsia" w:ascii="宋体" w:hAnsi="宋体" w:cs="宋体"/>
          <w:sz w:val="28"/>
          <w:szCs w:val="28"/>
        </w:rPr>
      </w:pPr>
      <w:r>
        <w:rPr>
          <w:rFonts w:hint="eastAsia" w:ascii="宋体" w:hAnsi="宋体" w:cs="宋体"/>
          <w:sz w:val="28"/>
          <w:szCs w:val="28"/>
        </w:rPr>
        <w:t>独创支持反馈优化的理解式高精度中文智能分词技术。</w:t>
      </w:r>
    </w:p>
    <w:p>
      <w:pPr>
        <w:numPr>
          <w:ilvl w:val="0"/>
          <w:numId w:val="8"/>
        </w:numPr>
        <w:spacing w:line="360" w:lineRule="auto"/>
        <w:ind w:firstLine="420"/>
        <w:jc w:val="left"/>
        <w:rPr>
          <w:rFonts w:hint="eastAsia" w:ascii="宋体" w:hAnsi="宋体" w:cs="宋体"/>
          <w:sz w:val="28"/>
          <w:szCs w:val="28"/>
        </w:rPr>
      </w:pPr>
      <w:r>
        <w:rPr>
          <w:rFonts w:hint="eastAsia" w:ascii="宋体" w:hAnsi="宋体" w:cs="宋体"/>
          <w:sz w:val="28"/>
          <w:szCs w:val="28"/>
        </w:rPr>
        <w:t>基于理解评级体系词汇模型的语义分析技术可以有效处理一词多义。</w:t>
      </w:r>
    </w:p>
    <w:p>
      <w:pPr>
        <w:numPr>
          <w:ilvl w:val="0"/>
          <w:numId w:val="8"/>
        </w:numPr>
        <w:spacing w:line="360" w:lineRule="auto"/>
        <w:ind w:firstLine="420"/>
        <w:jc w:val="left"/>
        <w:rPr>
          <w:rFonts w:hint="eastAsia" w:ascii="宋体" w:hAnsi="宋体" w:cs="宋体"/>
          <w:sz w:val="28"/>
          <w:szCs w:val="28"/>
        </w:rPr>
      </w:pPr>
      <w:r>
        <w:rPr>
          <w:rFonts w:hint="eastAsia" w:ascii="宋体" w:hAnsi="宋体" w:cs="宋体"/>
          <w:sz w:val="28"/>
          <w:szCs w:val="28"/>
        </w:rPr>
        <w:t>基于自学习机制的反馈进化系统。</w:t>
      </w:r>
    </w:p>
    <w:p>
      <w:pPr>
        <w:numPr>
          <w:ilvl w:val="0"/>
          <w:numId w:val="8"/>
        </w:numPr>
        <w:spacing w:line="360" w:lineRule="auto"/>
        <w:ind w:firstLine="420"/>
        <w:jc w:val="left"/>
        <w:rPr>
          <w:rFonts w:hint="eastAsia" w:ascii="宋体" w:hAnsi="宋体" w:cs="宋体"/>
          <w:sz w:val="28"/>
          <w:szCs w:val="28"/>
        </w:rPr>
      </w:pPr>
      <w:r>
        <w:rPr>
          <w:rFonts w:hint="eastAsia" w:ascii="宋体" w:hAnsi="宋体" w:cs="宋体"/>
          <w:sz w:val="28"/>
          <w:szCs w:val="28"/>
        </w:rPr>
        <w:t>独创的索引算法和查询技术。</w:t>
      </w:r>
    </w:p>
    <w:p>
      <w:pPr>
        <w:numPr>
          <w:ilvl w:val="0"/>
          <w:numId w:val="8"/>
        </w:numPr>
        <w:spacing w:line="360" w:lineRule="auto"/>
        <w:ind w:firstLine="420"/>
        <w:jc w:val="left"/>
        <w:rPr>
          <w:rFonts w:hint="eastAsia" w:ascii="宋体" w:hAnsi="宋体" w:cs="宋体"/>
          <w:sz w:val="28"/>
          <w:szCs w:val="28"/>
        </w:rPr>
      </w:pPr>
      <w:r>
        <w:rPr>
          <w:rFonts w:hint="eastAsia" w:ascii="宋体" w:hAnsi="宋体" w:cs="宋体"/>
          <w:sz w:val="28"/>
          <w:szCs w:val="28"/>
        </w:rPr>
        <w:t>以</w:t>
      </w:r>
      <w:r>
        <w:rPr>
          <w:rFonts w:hint="eastAsia" w:ascii="宋体" w:hAnsi="宋体" w:cs="宋体"/>
          <w:sz w:val="28"/>
          <w:szCs w:val="28"/>
          <w:shd w:val="clear" w:color="auto" w:fill="FFFFFF"/>
        </w:rPr>
        <w:t>女娲大脑</w:t>
      </w:r>
      <w:r>
        <w:rPr>
          <w:rFonts w:hint="eastAsia" w:ascii="宋体" w:hAnsi="宋体" w:cs="宋体"/>
          <w:sz w:val="28"/>
          <w:szCs w:val="28"/>
        </w:rPr>
        <w:t>核心引擎为基础的理解式排序机制。</w:t>
      </w:r>
    </w:p>
    <w:p>
      <w:pPr>
        <w:numPr>
          <w:ilvl w:val="0"/>
          <w:numId w:val="8"/>
        </w:numPr>
        <w:spacing w:line="360" w:lineRule="auto"/>
        <w:ind w:firstLine="420"/>
        <w:jc w:val="left"/>
        <w:rPr>
          <w:rFonts w:hint="eastAsia" w:ascii="宋体" w:hAnsi="宋体" w:cs="宋体"/>
          <w:sz w:val="28"/>
          <w:szCs w:val="28"/>
        </w:rPr>
      </w:pPr>
      <w:r>
        <w:rPr>
          <w:rFonts w:hint="eastAsia" w:ascii="宋体" w:hAnsi="宋体" w:cs="宋体"/>
          <w:sz w:val="28"/>
          <w:szCs w:val="28"/>
        </w:rPr>
        <w:t>基于记忆数据特征知识提取算法的对象抽取技术。</w:t>
      </w:r>
    </w:p>
    <w:p>
      <w:pPr>
        <w:pStyle w:val="28"/>
        <w:spacing w:before="0" w:after="0" w:line="360" w:lineRule="auto"/>
        <w:rPr>
          <w:rFonts w:hint="eastAsia" w:ascii="宋体" w:hAnsi="宋体" w:eastAsia="宋体" w:cs="宋体"/>
          <w:color w:val="333399"/>
          <w:szCs w:val="28"/>
        </w:rPr>
      </w:pPr>
      <w:r>
        <w:rPr>
          <w:rFonts w:hint="eastAsia" w:ascii="宋体" w:hAnsi="宋体" w:eastAsia="宋体" w:cs="宋体"/>
          <w:color w:val="333399"/>
          <w:szCs w:val="28"/>
        </w:rPr>
        <w:t xml:space="preserve">    3-4-3-2情境搜索</w:t>
      </w:r>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以</w:t>
      </w:r>
      <w:r>
        <w:rPr>
          <w:rFonts w:hint="eastAsia" w:ascii="宋体" w:hAnsi="宋体" w:cs="宋体"/>
          <w:sz w:val="28"/>
          <w:szCs w:val="28"/>
          <w:shd w:val="clear" w:color="auto" w:fill="FFFFFF"/>
        </w:rPr>
        <w:t>女娲大脑</w:t>
      </w:r>
      <w:r>
        <w:rPr>
          <w:rFonts w:hint="eastAsia" w:ascii="宋体" w:hAnsi="宋体" w:cs="宋体"/>
          <w:sz w:val="28"/>
          <w:szCs w:val="28"/>
        </w:rPr>
        <w:t>核心引擎为基础的情境搜索综合考虑用户在系统中的交互历史和记录的信息，根据用户背景、兴趣爱好以及环境，最终深入理解用户意图，实现准确的交互应答和完全理解。在用户使用互联网服务的各种场景下提供给用户最贴切的搜索服务。智能计算情境搜索有以下特点：</w:t>
      </w:r>
    </w:p>
    <w:p>
      <w:pPr>
        <w:numPr>
          <w:ilvl w:val="0"/>
          <w:numId w:val="9"/>
        </w:numPr>
        <w:tabs>
          <w:tab w:val="left" w:pos="1060"/>
          <w:tab w:val="clear" w:pos="420"/>
        </w:tabs>
        <w:spacing w:line="360" w:lineRule="auto"/>
        <w:ind w:left="0" w:firstLine="640"/>
        <w:jc w:val="left"/>
        <w:rPr>
          <w:rFonts w:hint="eastAsia" w:ascii="宋体" w:hAnsi="宋体" w:cs="宋体"/>
          <w:sz w:val="28"/>
          <w:szCs w:val="28"/>
        </w:rPr>
      </w:pPr>
      <w:r>
        <w:rPr>
          <w:rFonts w:hint="eastAsia" w:ascii="宋体" w:hAnsi="宋体" w:cs="宋体"/>
          <w:sz w:val="28"/>
          <w:szCs w:val="28"/>
        </w:rPr>
        <w:t>个性化理解。不同人在不同环境和时间进行交互会得到不同的应答结果。</w:t>
      </w:r>
    </w:p>
    <w:p>
      <w:pPr>
        <w:numPr>
          <w:ilvl w:val="0"/>
          <w:numId w:val="9"/>
        </w:numPr>
        <w:tabs>
          <w:tab w:val="left" w:pos="1060"/>
          <w:tab w:val="clear" w:pos="420"/>
        </w:tabs>
        <w:spacing w:line="360" w:lineRule="auto"/>
        <w:ind w:left="0" w:firstLine="640"/>
        <w:jc w:val="left"/>
        <w:rPr>
          <w:rFonts w:hint="eastAsia" w:ascii="宋体" w:hAnsi="宋体" w:cs="宋体"/>
          <w:sz w:val="28"/>
          <w:szCs w:val="28"/>
        </w:rPr>
      </w:pPr>
      <w:r>
        <w:rPr>
          <w:rFonts w:hint="eastAsia" w:ascii="宋体" w:hAnsi="宋体" w:cs="宋体"/>
          <w:sz w:val="28"/>
          <w:szCs w:val="28"/>
        </w:rPr>
        <w:t>考虑了上下文背景信息，应答更能命中用户真实意图。</w:t>
      </w:r>
    </w:p>
    <w:p>
      <w:pPr>
        <w:numPr>
          <w:ilvl w:val="0"/>
          <w:numId w:val="9"/>
        </w:numPr>
        <w:tabs>
          <w:tab w:val="left" w:pos="1060"/>
          <w:tab w:val="clear" w:pos="420"/>
        </w:tabs>
        <w:spacing w:line="360" w:lineRule="auto"/>
        <w:ind w:left="0" w:firstLine="640"/>
        <w:jc w:val="left"/>
        <w:rPr>
          <w:rFonts w:hint="eastAsia" w:ascii="宋体" w:hAnsi="宋体" w:cs="宋体"/>
          <w:sz w:val="28"/>
          <w:szCs w:val="28"/>
        </w:rPr>
      </w:pPr>
      <w:r>
        <w:rPr>
          <w:rFonts w:hint="eastAsia" w:ascii="宋体" w:hAnsi="宋体" w:cs="宋体"/>
          <w:sz w:val="28"/>
          <w:szCs w:val="28"/>
        </w:rPr>
        <w:t>在情境中解决歧义语料的不确定性。</w:t>
      </w:r>
    </w:p>
    <w:p>
      <w:pPr>
        <w:pStyle w:val="20"/>
        <w:shd w:val="clear" w:color="auto" w:fill="FFFFFF"/>
        <w:spacing w:beforeAutospacing="0" w:afterAutospacing="0" w:line="360" w:lineRule="auto"/>
        <w:ind w:firstLine="420"/>
        <w:rPr>
          <w:rFonts w:cs="宋体"/>
          <w:kern w:val="2"/>
          <w:sz w:val="28"/>
          <w:szCs w:val="28"/>
        </w:rPr>
      </w:pPr>
      <w:r>
        <w:rPr>
          <w:rFonts w:cs="宋体"/>
          <w:kern w:val="2"/>
          <w:sz w:val="28"/>
          <w:szCs w:val="28"/>
        </w:rPr>
        <w:t xml:space="preserve"> 除了可以搜索百科常识与固定的检索，由于</w:t>
      </w:r>
      <w:r>
        <w:rPr>
          <w:rFonts w:hint="eastAsia" w:cs="宋体"/>
          <w:sz w:val="28"/>
          <w:szCs w:val="28"/>
          <w:shd w:val="clear" w:color="auto" w:fill="FFFFFF"/>
          <w:lang w:eastAsia="zh-CN"/>
        </w:rPr>
        <w:t>“女娲专家系统”</w:t>
      </w:r>
      <w:r>
        <w:rPr>
          <w:rFonts w:cs="宋体"/>
          <w:kern w:val="2"/>
          <w:sz w:val="28"/>
          <w:szCs w:val="28"/>
        </w:rPr>
        <w:t>的定制性，用户可以搜索、获取自己的喜好，比如搜索“女朋友过生日买什么礼物好呢？”或者“晚饭吃点什么好呢？”这类问题。情境搜索功能不会只是去搜索互联网中别人的女朋友过生日时都买了什么礼物，或者搜索别人的晚饭吃什么，而是根据用户以往搜索记录和访问的历史数据挖掘分析出用户特有的性格以及当时的上下文情感，再结合互联网知识和信息，从而给出非常定制化、符合用户个人特殊喜好的选择。</w:t>
      </w:r>
    </w:p>
    <w:p>
      <w:pPr>
        <w:pStyle w:val="20"/>
        <w:shd w:val="clear" w:color="auto" w:fill="FFFFFF"/>
        <w:spacing w:beforeAutospacing="0" w:afterAutospacing="0" w:line="360" w:lineRule="auto"/>
        <w:ind w:firstLine="420"/>
        <w:rPr>
          <w:rFonts w:cs="宋体"/>
          <w:kern w:val="2"/>
          <w:sz w:val="28"/>
          <w:szCs w:val="28"/>
        </w:rPr>
      </w:pPr>
      <w:r>
        <w:rPr>
          <w:rFonts w:cs="宋体"/>
          <w:kern w:val="2"/>
          <w:sz w:val="28"/>
          <w:szCs w:val="28"/>
        </w:rPr>
        <w:t xml:space="preserve"> 例如，搜索“龙天科技是一个什么样的公司？”如果用户以前搜索的内容大多与投资合作有关，引擎会根据用户历史数据挖掘到的特点给出与投资合作有关的答案。如果用户历史搜索记录都与求职招聘有关，系统会给出龙天科技的招聘信息。</w:t>
      </w:r>
    </w:p>
    <w:p>
      <w:pPr>
        <w:pStyle w:val="20"/>
        <w:shd w:val="clear" w:color="auto" w:fill="FFFFFF"/>
        <w:spacing w:beforeAutospacing="0" w:afterAutospacing="0" w:line="360" w:lineRule="auto"/>
        <w:jc w:val="center"/>
        <w:rPr>
          <w:rFonts w:cs="宋体"/>
          <w:kern w:val="2"/>
          <w:sz w:val="28"/>
          <w:szCs w:val="28"/>
        </w:rPr>
      </w:pPr>
      <w:r>
        <w:rPr>
          <w:rFonts w:cs="宋体"/>
          <w:kern w:val="2"/>
          <w:sz w:val="28"/>
          <w:szCs w:val="28"/>
        </w:rPr>
        <w:drawing>
          <wp:inline distT="0" distB="0" distL="114300" distR="114300">
            <wp:extent cx="4919345" cy="2706370"/>
            <wp:effectExtent l="0" t="0" r="3175" b="6350"/>
            <wp:docPr id="30" name="Picture 22"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2" descr="图片4"/>
                    <pic:cNvPicPr>
                      <a:picLocks noChangeAspect="1"/>
                    </pic:cNvPicPr>
                  </pic:nvPicPr>
                  <pic:blipFill>
                    <a:blip r:embed="rId29"/>
                    <a:stretch>
                      <a:fillRect/>
                    </a:stretch>
                  </pic:blipFill>
                  <pic:spPr>
                    <a:xfrm>
                      <a:off x="0" y="0"/>
                      <a:ext cx="4919345" cy="2706370"/>
                    </a:xfrm>
                    <a:prstGeom prst="rect">
                      <a:avLst/>
                    </a:prstGeom>
                    <a:noFill/>
                    <a:ln>
                      <a:noFill/>
                    </a:ln>
                  </pic:spPr>
                </pic:pic>
              </a:graphicData>
            </a:graphic>
          </wp:inline>
        </w:drawing>
      </w:r>
    </w:p>
    <w:p>
      <w:pPr>
        <w:pStyle w:val="20"/>
        <w:shd w:val="clear" w:color="auto" w:fill="FFFFFF"/>
        <w:spacing w:before="0" w:beforeAutospacing="0" w:after="0" w:afterAutospacing="0" w:line="360" w:lineRule="auto"/>
        <w:ind w:firstLine="420"/>
        <w:rPr>
          <w:rFonts w:cs="宋体"/>
          <w:kern w:val="2"/>
          <w:sz w:val="28"/>
          <w:szCs w:val="28"/>
        </w:rPr>
      </w:pPr>
      <w:r>
        <w:rPr>
          <w:rFonts w:cs="宋体"/>
          <w:kern w:val="2"/>
          <w:sz w:val="28"/>
          <w:szCs w:val="28"/>
        </w:rPr>
        <w:t xml:space="preserve"> 其中，情感和性格的系统处理依托于</w:t>
      </w:r>
      <w:r>
        <w:rPr>
          <w:rFonts w:cs="宋体"/>
          <w:sz w:val="28"/>
          <w:szCs w:val="28"/>
          <w:shd w:val="clear" w:color="auto" w:fill="FFFFFF"/>
        </w:rPr>
        <w:t>女娲</w:t>
      </w:r>
      <w:r>
        <w:rPr>
          <w:rFonts w:cs="宋体"/>
          <w:kern w:val="2"/>
          <w:sz w:val="28"/>
          <w:szCs w:val="28"/>
        </w:rPr>
        <w:t>大脑，</w:t>
      </w:r>
      <w:r>
        <w:rPr>
          <w:rFonts w:hint="eastAsia" w:cs="宋体"/>
          <w:sz w:val="28"/>
          <w:szCs w:val="28"/>
          <w:shd w:val="clear" w:color="auto" w:fill="FFFFFF"/>
          <w:lang w:eastAsia="zh-CN"/>
        </w:rPr>
        <w:t>“女娲专家系统”</w:t>
      </w:r>
      <w:r>
        <w:rPr>
          <w:rFonts w:cs="宋体"/>
          <w:kern w:val="2"/>
          <w:sz w:val="28"/>
          <w:szCs w:val="28"/>
        </w:rPr>
        <w:t>对情感和性格有完整系统的模型和处理算法，可以非常贴近人类的情感变化和由性格主导的行为喜好变化。</w:t>
      </w:r>
      <w:r>
        <w:rPr>
          <w:rFonts w:hint="eastAsia" w:cs="宋体"/>
          <w:sz w:val="28"/>
          <w:szCs w:val="28"/>
          <w:shd w:val="clear" w:color="auto" w:fill="FFFFFF"/>
          <w:lang w:eastAsia="zh-CN"/>
        </w:rPr>
        <w:t>“女娲专家系统”</w:t>
      </w:r>
      <w:r>
        <w:rPr>
          <w:rFonts w:cs="宋体"/>
          <w:kern w:val="2"/>
          <w:sz w:val="28"/>
          <w:szCs w:val="28"/>
        </w:rPr>
        <w:t>以此为基础展现了独一无二的情感特色，可以为用户提供量身打造的搜索答案，不同的用户搜索相同的问题得到的答案可能是不同的。而传统引擎对于相同问题的搜索永远是相同的，除非两次搜索之间有新的数据更新。</w:t>
      </w:r>
    </w:p>
    <w:p>
      <w:pPr>
        <w:pStyle w:val="28"/>
        <w:spacing w:before="0" w:after="0" w:line="360" w:lineRule="auto"/>
        <w:rPr>
          <w:rFonts w:hint="eastAsia" w:ascii="宋体" w:hAnsi="宋体" w:eastAsia="宋体" w:cs="宋体"/>
          <w:color w:val="333399"/>
          <w:szCs w:val="28"/>
        </w:rPr>
      </w:pPr>
      <w:r>
        <w:rPr>
          <w:rFonts w:hint="eastAsia" w:ascii="宋体" w:hAnsi="宋体" w:eastAsia="宋体" w:cs="宋体"/>
          <w:color w:val="333399"/>
          <w:szCs w:val="28"/>
        </w:rPr>
        <w:t xml:space="preserve">    3-4-3-3 联想关联</w:t>
      </w:r>
    </w:p>
    <w:p>
      <w:pPr>
        <w:spacing w:line="360" w:lineRule="auto"/>
        <w:ind w:firstLine="420"/>
        <w:rPr>
          <w:rFonts w:hint="eastAsia" w:ascii="宋体" w:hAnsi="宋体" w:cs="宋体"/>
          <w:sz w:val="28"/>
          <w:szCs w:val="28"/>
        </w:rPr>
      </w:pPr>
      <w:r>
        <w:rPr>
          <w:rFonts w:hint="eastAsia" w:ascii="宋体" w:hAnsi="宋体" w:cs="宋体"/>
          <w:sz w:val="28"/>
          <w:szCs w:val="28"/>
        </w:rPr>
        <w:t xml:space="preserve"> </w:t>
      </w:r>
      <w:r>
        <w:rPr>
          <w:rFonts w:hint="eastAsia" w:ascii="宋体" w:hAnsi="宋体" w:cs="宋体"/>
          <w:sz w:val="28"/>
          <w:szCs w:val="28"/>
          <w:shd w:val="clear" w:color="auto" w:fill="FFFFFF"/>
          <w:lang w:eastAsia="zh-CN"/>
        </w:rPr>
        <w:t>“女娲专家系统”</w:t>
      </w:r>
      <w:r>
        <w:rPr>
          <w:rFonts w:hint="eastAsia" w:ascii="宋体" w:hAnsi="宋体" w:cs="宋体"/>
          <w:sz w:val="28"/>
          <w:szCs w:val="28"/>
          <w:shd w:val="clear" w:color="auto" w:fill="FFFFFF"/>
        </w:rPr>
        <w:t>所</w:t>
      </w:r>
      <w:r>
        <w:rPr>
          <w:rFonts w:hint="eastAsia" w:ascii="宋体" w:hAnsi="宋体" w:cs="宋体"/>
          <w:sz w:val="28"/>
          <w:szCs w:val="28"/>
        </w:rPr>
        <w:t>提到的联想并不是搜索引擎中常见的热门词智能联想提示，而是依据用户个性化搜索记录对用户的认识和对当前问题的理解进行的全理解式智能信息联想关联检索和推荐。系统产生的交互信息不只是通过输入关键字进行智能模糊匹配的结果，而是经过女娲核心引擎深度理解之后，根据发散产生的信息源联想而来。这样交互信息更能命中用户输入文字背后的“言下之意”，或者给出用户希望得到但无法表述或忘记表述的信息。</w:t>
      </w:r>
    </w:p>
    <w:p>
      <w:pPr>
        <w:pStyle w:val="28"/>
        <w:spacing w:before="0" w:after="0" w:line="360" w:lineRule="auto"/>
        <w:rPr>
          <w:rFonts w:hint="eastAsia" w:ascii="宋体" w:hAnsi="宋体" w:eastAsia="宋体" w:cs="宋体"/>
          <w:color w:val="333399"/>
          <w:szCs w:val="28"/>
        </w:rPr>
      </w:pPr>
      <w:r>
        <w:rPr>
          <w:rFonts w:hint="eastAsia" w:ascii="宋体" w:hAnsi="宋体" w:eastAsia="宋体" w:cs="宋体"/>
          <w:color w:val="333399"/>
          <w:szCs w:val="28"/>
        </w:rPr>
        <w:t xml:space="preserve">    3-4-3-4 逻辑推理</w:t>
      </w:r>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w:t>
      </w:r>
      <w:r>
        <w:rPr>
          <w:rFonts w:hint="eastAsia" w:ascii="宋体" w:hAnsi="宋体" w:cs="宋体"/>
          <w:sz w:val="28"/>
          <w:szCs w:val="28"/>
          <w:shd w:val="clear" w:color="auto" w:fill="FFFFFF"/>
          <w:lang w:eastAsia="zh-CN"/>
        </w:rPr>
        <w:t>“女娲专家系统”</w:t>
      </w:r>
      <w:r>
        <w:rPr>
          <w:rFonts w:hint="eastAsia" w:ascii="宋体" w:hAnsi="宋体" w:cs="宋体"/>
          <w:sz w:val="28"/>
          <w:szCs w:val="28"/>
        </w:rPr>
        <w:t>智能计算层的逻辑推理体系基于</w:t>
      </w:r>
      <w:r>
        <w:rPr>
          <w:rFonts w:hint="eastAsia" w:ascii="宋体" w:hAnsi="宋体" w:cs="宋体"/>
          <w:sz w:val="28"/>
          <w:szCs w:val="28"/>
          <w:shd w:val="clear" w:color="auto" w:fill="FFFFFF"/>
        </w:rPr>
        <w:t>女娲</w:t>
      </w:r>
      <w:r>
        <w:rPr>
          <w:rFonts w:hint="eastAsia" w:ascii="宋体" w:hAnsi="宋体" w:cs="宋体"/>
          <w:sz w:val="28"/>
          <w:szCs w:val="28"/>
        </w:rPr>
        <w:t>大脑核心引擎实现，包括但不限于传统AI推理的演绎、归纳、逆推等方法。核心基础仍然是</w:t>
      </w:r>
      <w:r>
        <w:rPr>
          <w:rFonts w:hint="eastAsia" w:ascii="宋体" w:hAnsi="宋体" w:cs="宋体"/>
          <w:sz w:val="28"/>
          <w:szCs w:val="28"/>
          <w:shd w:val="clear" w:color="auto" w:fill="FFFFFF"/>
        </w:rPr>
        <w:t>女娲</w:t>
      </w:r>
      <w:r>
        <w:rPr>
          <w:rFonts w:hint="eastAsia" w:ascii="宋体" w:hAnsi="宋体" w:cs="宋体"/>
          <w:sz w:val="28"/>
          <w:szCs w:val="28"/>
        </w:rPr>
        <w:t>大脑对信息的完整理解和模型，以及自我学习和改造的算法体系。</w:t>
      </w:r>
    </w:p>
    <w:p>
      <w:pPr>
        <w:pStyle w:val="4"/>
        <w:spacing w:before="0" w:after="0" w:line="360" w:lineRule="auto"/>
        <w:rPr>
          <w:rFonts w:hint="eastAsia" w:ascii="宋体" w:hAnsi="宋体" w:cs="宋体"/>
          <w:color w:val="333399"/>
          <w:sz w:val="28"/>
          <w:szCs w:val="28"/>
        </w:rPr>
      </w:pPr>
      <w:r>
        <w:rPr>
          <w:rFonts w:hint="eastAsia" w:ascii="宋体" w:hAnsi="宋体" w:cs="宋体"/>
          <w:color w:val="333399"/>
          <w:sz w:val="28"/>
          <w:szCs w:val="28"/>
        </w:rPr>
        <w:t xml:space="preserve">    </w:t>
      </w:r>
      <w:bookmarkStart w:id="170" w:name="_Toc20517"/>
      <w:bookmarkStart w:id="171" w:name="_Toc4155"/>
      <w:bookmarkStart w:id="172" w:name="_Toc28339"/>
      <w:bookmarkStart w:id="173" w:name="_Toc5764"/>
      <w:bookmarkStart w:id="174" w:name="_Toc13077"/>
      <w:bookmarkStart w:id="175" w:name="_Toc13146"/>
      <w:bookmarkStart w:id="176" w:name="_Toc8759"/>
      <w:bookmarkStart w:id="177" w:name="_Toc493"/>
      <w:r>
        <w:rPr>
          <w:rFonts w:hint="eastAsia" w:ascii="宋体" w:hAnsi="宋体" w:cs="宋体"/>
          <w:color w:val="333399"/>
          <w:sz w:val="28"/>
          <w:szCs w:val="28"/>
        </w:rPr>
        <w:t>3-4-4 外部服务层</w:t>
      </w:r>
      <w:bookmarkEnd w:id="170"/>
      <w:bookmarkEnd w:id="171"/>
      <w:bookmarkEnd w:id="172"/>
      <w:bookmarkEnd w:id="173"/>
      <w:bookmarkEnd w:id="174"/>
      <w:bookmarkEnd w:id="175"/>
      <w:bookmarkEnd w:id="176"/>
      <w:bookmarkEnd w:id="177"/>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w:t>
      </w:r>
      <w:r>
        <w:rPr>
          <w:rFonts w:hint="eastAsia" w:ascii="宋体" w:hAnsi="宋体" w:cs="宋体"/>
          <w:sz w:val="28"/>
          <w:szCs w:val="28"/>
          <w:shd w:val="clear" w:color="auto" w:fill="FFFFFF"/>
          <w:lang w:eastAsia="zh-CN"/>
        </w:rPr>
        <w:t>“女娲专家系统”</w:t>
      </w:r>
      <w:r>
        <w:rPr>
          <w:rFonts w:hint="eastAsia" w:ascii="宋体" w:hAnsi="宋体" w:cs="宋体"/>
          <w:sz w:val="28"/>
          <w:szCs w:val="28"/>
          <w:shd w:val="clear" w:color="auto" w:fill="FFFFFF"/>
        </w:rPr>
        <w:t>通过数据接口、开发接口、定制接口，向外部调用方</w:t>
      </w:r>
      <w:r>
        <w:rPr>
          <w:rFonts w:hint="eastAsia" w:ascii="宋体" w:hAnsi="宋体" w:cs="宋体"/>
          <w:sz w:val="28"/>
          <w:szCs w:val="28"/>
          <w:shd w:val="clear" w:color="auto" w:fill="FFFFFF"/>
          <w:lang w:eastAsia="zh-CN"/>
        </w:rPr>
        <w:t>（</w:t>
      </w:r>
      <w:r>
        <w:rPr>
          <w:rFonts w:hint="eastAsia" w:ascii="宋体" w:hAnsi="宋体" w:cs="宋体"/>
          <w:sz w:val="28"/>
          <w:szCs w:val="28"/>
          <w:shd w:val="clear" w:color="auto" w:fill="FFFFFF"/>
        </w:rPr>
        <w:t>包括个人用户、开发者、研究机构、其他服务请求等</w:t>
      </w:r>
      <w:r>
        <w:rPr>
          <w:rFonts w:hint="eastAsia" w:ascii="宋体" w:hAnsi="宋体" w:cs="宋体"/>
          <w:sz w:val="28"/>
          <w:szCs w:val="28"/>
          <w:shd w:val="clear" w:color="auto" w:fill="FFFFFF"/>
          <w:lang w:eastAsia="zh-CN"/>
        </w:rPr>
        <w:t>）</w:t>
      </w:r>
      <w:r>
        <w:rPr>
          <w:rFonts w:hint="eastAsia" w:ascii="宋体" w:hAnsi="宋体" w:cs="宋体"/>
          <w:sz w:val="28"/>
          <w:szCs w:val="28"/>
          <w:shd w:val="clear" w:color="auto" w:fill="FFFFFF"/>
        </w:rPr>
        <w:t>提供智能计算服务，服务采取分级授权机制，根据智能计算的层次，可免费，或收取不同的费用（具体见</w:t>
      </w:r>
      <w:r>
        <w:rPr>
          <w:rFonts w:hint="eastAsia" w:ascii="宋体" w:hAnsi="宋体" w:cs="宋体"/>
          <w:b/>
          <w:color w:val="auto"/>
          <w:sz w:val="28"/>
          <w:szCs w:val="28"/>
        </w:rPr>
        <w:t>8-3-2</w:t>
      </w:r>
      <w:r>
        <w:rPr>
          <w:rFonts w:hint="eastAsia" w:ascii="宋体" w:hAnsi="宋体" w:cs="宋体"/>
          <w:b/>
          <w:color w:val="auto"/>
          <w:sz w:val="28"/>
          <w:szCs w:val="28"/>
          <w:lang w:val="en-US" w:eastAsia="zh-CN"/>
        </w:rPr>
        <w:t xml:space="preserve">-1 </w:t>
      </w:r>
      <w:r>
        <w:rPr>
          <w:rFonts w:hint="eastAsia" w:ascii="宋体" w:hAnsi="宋体" w:cs="宋体"/>
          <w:b/>
          <w:sz w:val="28"/>
          <w:szCs w:val="28"/>
        </w:rPr>
        <w:t>技术服务模式</w:t>
      </w:r>
      <w:r>
        <w:rPr>
          <w:rFonts w:hint="eastAsia" w:ascii="宋体" w:hAnsi="宋体" w:cs="宋体"/>
          <w:sz w:val="28"/>
          <w:szCs w:val="28"/>
          <w:shd w:val="clear" w:color="auto" w:fill="FFFFFF"/>
        </w:rPr>
        <w:t>）</w:t>
      </w:r>
      <w:r>
        <w:rPr>
          <w:rFonts w:hint="eastAsia" w:ascii="宋体" w:hAnsi="宋体" w:cs="宋体"/>
          <w:sz w:val="28"/>
          <w:szCs w:val="28"/>
        </w:rPr>
        <w:t>。</w:t>
      </w:r>
    </w:p>
    <w:p>
      <w:pPr>
        <w:spacing w:line="360" w:lineRule="auto"/>
        <w:jc w:val="center"/>
        <w:rPr>
          <w:rFonts w:hint="eastAsia" w:ascii="宋体" w:hAnsi="宋体" w:cs="宋体"/>
          <w:sz w:val="28"/>
          <w:szCs w:val="28"/>
        </w:rPr>
      </w:pPr>
      <w:r>
        <w:rPr>
          <w:rFonts w:hint="eastAsia" w:ascii="宋体" w:hAnsi="宋体" w:cs="宋体"/>
          <w:sz w:val="28"/>
          <w:szCs w:val="28"/>
        </w:rPr>
        <w:object>
          <v:shape id="_x0000_i1029" o:spt="75" type="#_x0000_t75" style="height:248.2pt;width:385.15pt;" o:ole="t" filled="f" stroked="f" coordsize="21600,21600">
            <v:path/>
            <v:fill on="f" focussize="0,0"/>
            <v:stroke on="f"/>
            <v:imagedata r:id="rId31" o:title=""/>
            <o:lock v:ext="edit" grouping="f" rotation="f" text="f" aspectratio="f"/>
            <w10:wrap type="none"/>
            <w10:anchorlock/>
          </v:shape>
          <o:OLEObject Type="Embed" ProgID="Visio.Drawing.11" ShapeID="_x0000_i1029" DrawAspect="Content" ObjectID="_1468075729" r:id="rId30">
            <o:LockedField>false</o:LockedField>
          </o:OLEObject>
        </w:object>
      </w:r>
    </w:p>
    <w:p>
      <w:pPr>
        <w:spacing w:line="360" w:lineRule="auto"/>
        <w:jc w:val="center"/>
        <w:rPr>
          <w:rFonts w:hint="eastAsia" w:ascii="宋体" w:hAnsi="宋体" w:cs="宋体"/>
          <w:b/>
          <w:bCs/>
          <w:sz w:val="28"/>
          <w:szCs w:val="28"/>
        </w:rPr>
      </w:pPr>
      <w:r>
        <w:rPr>
          <w:rFonts w:hint="eastAsia" w:ascii="宋体" w:hAnsi="宋体" w:cs="宋体"/>
          <w:b/>
          <w:bCs/>
          <w:sz w:val="28"/>
          <w:szCs w:val="28"/>
          <w:lang w:eastAsia="zh-CN"/>
        </w:rPr>
        <w:t>“女娲专家系统”</w:t>
      </w:r>
      <w:r>
        <w:rPr>
          <w:rFonts w:hint="eastAsia" w:ascii="宋体" w:hAnsi="宋体" w:cs="宋体"/>
          <w:b/>
          <w:bCs/>
          <w:sz w:val="28"/>
          <w:szCs w:val="28"/>
        </w:rPr>
        <w:t>外部服务器</w:t>
      </w:r>
    </w:p>
    <w:p>
      <w:pPr>
        <w:pStyle w:val="28"/>
        <w:spacing w:before="0" w:after="0" w:line="360" w:lineRule="auto"/>
        <w:rPr>
          <w:rFonts w:hint="eastAsia" w:ascii="宋体" w:hAnsi="宋体" w:eastAsia="宋体" w:cs="宋体"/>
          <w:color w:val="333399"/>
          <w:szCs w:val="28"/>
        </w:rPr>
      </w:pPr>
      <w:r>
        <w:rPr>
          <w:rFonts w:hint="eastAsia" w:ascii="宋体" w:hAnsi="宋体" w:eastAsia="宋体" w:cs="宋体"/>
          <w:color w:val="333399"/>
          <w:szCs w:val="28"/>
        </w:rPr>
        <w:t xml:space="preserve">    3-4-4-1 数据接口</w:t>
      </w:r>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w:t>
      </w:r>
      <w:r>
        <w:rPr>
          <w:rFonts w:hint="eastAsia" w:ascii="宋体" w:hAnsi="宋体" w:cs="宋体"/>
          <w:sz w:val="28"/>
          <w:szCs w:val="28"/>
          <w:shd w:val="clear" w:color="auto" w:fill="FFFFFF"/>
          <w:lang w:eastAsia="zh-CN"/>
        </w:rPr>
        <w:t>“女娲专家系统”</w:t>
      </w:r>
      <w:r>
        <w:rPr>
          <w:rFonts w:hint="eastAsia" w:ascii="宋体" w:hAnsi="宋体" w:cs="宋体"/>
          <w:sz w:val="28"/>
          <w:szCs w:val="28"/>
        </w:rPr>
        <w:t>根据用户需求直接以数据形式提供服务。用户提出具体领域或者指定范围的Web资源集，或者是上传导入的资料文档库。</w:t>
      </w:r>
      <w:r>
        <w:rPr>
          <w:rFonts w:hint="eastAsia" w:ascii="宋体" w:hAnsi="宋体" w:cs="宋体"/>
          <w:sz w:val="28"/>
          <w:szCs w:val="28"/>
          <w:shd w:val="clear" w:color="auto" w:fill="FFFFFF"/>
          <w:lang w:eastAsia="zh-CN"/>
        </w:rPr>
        <w:t>“女娲专家系统”</w:t>
      </w:r>
      <w:r>
        <w:rPr>
          <w:rFonts w:hint="eastAsia" w:ascii="宋体" w:hAnsi="宋体" w:cs="宋体"/>
          <w:sz w:val="28"/>
          <w:szCs w:val="28"/>
        </w:rPr>
        <w:t>利用全理解核心技术和强大的计算能力对指定领域资源进行抓取、理解和整理，给出用户想要的数据结果。</w:t>
      </w:r>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w:t>
      </w:r>
      <w:r>
        <w:rPr>
          <w:rFonts w:hint="eastAsia" w:ascii="宋体" w:hAnsi="宋体" w:cs="宋体"/>
          <w:sz w:val="28"/>
          <w:szCs w:val="28"/>
          <w:shd w:val="clear" w:color="auto" w:fill="FFFFFF"/>
          <w:lang w:eastAsia="zh-CN"/>
        </w:rPr>
        <w:t>“女娲专家系统”</w:t>
      </w:r>
      <w:r>
        <w:rPr>
          <w:rFonts w:hint="eastAsia" w:ascii="宋体" w:hAnsi="宋体" w:cs="宋体"/>
          <w:sz w:val="28"/>
          <w:szCs w:val="28"/>
        </w:rPr>
        <w:t>采用独创的加密和压缩算法，保证了用户数据获取的安全性和效率，并为具体用户定制提供的服务。</w:t>
      </w:r>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根据数据获取难易度和数据量，</w:t>
      </w:r>
      <w:r>
        <w:rPr>
          <w:rFonts w:hint="eastAsia" w:ascii="宋体" w:hAnsi="宋体" w:cs="宋体"/>
          <w:sz w:val="28"/>
          <w:szCs w:val="28"/>
          <w:shd w:val="clear" w:color="auto" w:fill="FFFFFF"/>
          <w:lang w:eastAsia="zh-CN"/>
        </w:rPr>
        <w:t>“女娲专家系统”</w:t>
      </w:r>
      <w:r>
        <w:rPr>
          <w:rFonts w:hint="eastAsia" w:ascii="宋体" w:hAnsi="宋体" w:cs="宋体"/>
          <w:sz w:val="28"/>
          <w:szCs w:val="28"/>
        </w:rPr>
        <w:t>设置有不同服务等级。</w:t>
      </w:r>
    </w:p>
    <w:p>
      <w:pPr>
        <w:spacing w:line="360" w:lineRule="auto"/>
        <w:outlineLvl w:val="3"/>
        <w:rPr>
          <w:rFonts w:hint="eastAsia" w:ascii="宋体" w:hAnsi="宋体" w:cs="宋体"/>
          <w:b/>
          <w:bCs/>
          <w:color w:val="333399"/>
          <w:sz w:val="28"/>
          <w:szCs w:val="28"/>
        </w:rPr>
      </w:pPr>
      <w:r>
        <w:rPr>
          <w:rFonts w:hint="eastAsia" w:ascii="宋体" w:hAnsi="宋体" w:cs="宋体"/>
          <w:b/>
          <w:bCs/>
          <w:color w:val="333399"/>
          <w:sz w:val="28"/>
          <w:szCs w:val="28"/>
        </w:rPr>
        <w:t xml:space="preserve">    3-4-4-2 开发接口</w:t>
      </w:r>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w:t>
      </w:r>
      <w:r>
        <w:rPr>
          <w:rFonts w:hint="eastAsia" w:ascii="宋体" w:hAnsi="宋体" w:cs="宋体"/>
          <w:sz w:val="28"/>
          <w:szCs w:val="28"/>
          <w:shd w:val="clear" w:color="auto" w:fill="FFFFFF"/>
          <w:lang w:eastAsia="zh-CN"/>
        </w:rPr>
        <w:t>“女娲专家系统”</w:t>
      </w:r>
      <w:r>
        <w:rPr>
          <w:rFonts w:hint="eastAsia" w:ascii="宋体" w:hAnsi="宋体" w:cs="宋体"/>
          <w:sz w:val="28"/>
          <w:szCs w:val="28"/>
        </w:rPr>
        <w:t>向个人开发者、研究机构研究人员和商业机构提供开发接口，可以将</w:t>
      </w:r>
      <w:r>
        <w:rPr>
          <w:rFonts w:hint="eastAsia" w:ascii="宋体" w:hAnsi="宋体" w:cs="宋体"/>
          <w:sz w:val="28"/>
          <w:szCs w:val="28"/>
          <w:shd w:val="clear" w:color="auto" w:fill="FFFFFF"/>
          <w:lang w:eastAsia="zh-CN"/>
        </w:rPr>
        <w:t>“女娲专家系统”</w:t>
      </w:r>
      <w:r>
        <w:rPr>
          <w:rFonts w:hint="eastAsia" w:ascii="宋体" w:hAnsi="宋体" w:cs="宋体"/>
          <w:sz w:val="28"/>
          <w:szCs w:val="28"/>
        </w:rPr>
        <w:t>中核心引擎提供的强大理解能力应用到用户自己的产品中，从而实现人工智能技术与终端产品的对接。</w:t>
      </w:r>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使用者需要在</w:t>
      </w:r>
      <w:r>
        <w:rPr>
          <w:rFonts w:hint="eastAsia" w:ascii="宋体" w:hAnsi="宋体" w:cs="宋体"/>
          <w:sz w:val="28"/>
          <w:szCs w:val="28"/>
          <w:shd w:val="clear" w:color="auto" w:fill="FFFFFF"/>
          <w:lang w:eastAsia="zh-CN"/>
        </w:rPr>
        <w:t>“女娲专家系统”</w:t>
      </w:r>
      <w:r>
        <w:rPr>
          <w:rFonts w:hint="eastAsia" w:ascii="宋体" w:hAnsi="宋体" w:cs="宋体"/>
          <w:sz w:val="28"/>
          <w:szCs w:val="28"/>
        </w:rPr>
        <w:t>注册登录并发起申请，审核通过以后可以开始使用。如有商业用途或者需要提供技术支持的，可能需要支付相应的费用。</w:t>
      </w:r>
    </w:p>
    <w:p>
      <w:pPr>
        <w:pStyle w:val="28"/>
        <w:spacing w:before="0" w:after="0" w:line="360" w:lineRule="auto"/>
        <w:rPr>
          <w:rFonts w:hint="eastAsia" w:ascii="宋体" w:hAnsi="宋体" w:eastAsia="宋体" w:cs="宋体"/>
          <w:color w:val="333399"/>
          <w:szCs w:val="28"/>
        </w:rPr>
      </w:pPr>
      <w:r>
        <w:rPr>
          <w:rFonts w:hint="eastAsia" w:ascii="宋体" w:hAnsi="宋体" w:eastAsia="宋体" w:cs="宋体"/>
          <w:color w:val="333399"/>
          <w:szCs w:val="28"/>
        </w:rPr>
        <w:t xml:space="preserve">    3-4-4-3 扩展定制</w:t>
      </w:r>
    </w:p>
    <w:p>
      <w:pPr>
        <w:spacing w:line="360" w:lineRule="auto"/>
        <w:ind w:firstLine="420"/>
        <w:jc w:val="left"/>
        <w:rPr>
          <w:rFonts w:hint="eastAsia" w:ascii="宋体" w:hAnsi="宋体" w:cs="宋体"/>
          <w:sz w:val="28"/>
          <w:szCs w:val="28"/>
        </w:rPr>
      </w:pPr>
      <w:r>
        <w:rPr>
          <w:rFonts w:hint="eastAsia" w:ascii="宋体" w:hAnsi="宋体" w:cs="宋体"/>
          <w:sz w:val="28"/>
          <w:szCs w:val="28"/>
        </w:rPr>
        <w:t xml:space="preserve"> 对于用户的特殊需求，可以由</w:t>
      </w:r>
      <w:r>
        <w:rPr>
          <w:rFonts w:hint="eastAsia" w:ascii="宋体" w:hAnsi="宋体" w:cs="宋体"/>
          <w:sz w:val="28"/>
          <w:szCs w:val="28"/>
          <w:shd w:val="clear" w:color="auto" w:fill="FFFFFF"/>
          <w:lang w:eastAsia="zh-CN"/>
        </w:rPr>
        <w:t>“女娲专家系统”</w:t>
      </w:r>
      <w:r>
        <w:rPr>
          <w:rFonts w:hint="eastAsia" w:ascii="宋体" w:hAnsi="宋体" w:cs="宋体"/>
          <w:sz w:val="28"/>
          <w:szCs w:val="28"/>
        </w:rPr>
        <w:t>开发团队为专门的业务合作或产品定制提供扩展接口或功能。</w:t>
      </w:r>
    </w:p>
    <w:p>
      <w:pPr>
        <w:spacing w:line="360" w:lineRule="auto"/>
        <w:outlineLvl w:val="9"/>
        <w:rPr>
          <w:rFonts w:hint="eastAsia" w:ascii="宋体" w:hAnsi="宋体" w:cs="宋体"/>
          <w:b/>
          <w:bCs/>
          <w:color w:val="333399"/>
          <w:sz w:val="30"/>
          <w:szCs w:val="30"/>
        </w:rPr>
      </w:pPr>
    </w:p>
    <w:p>
      <w:pPr>
        <w:spacing w:line="360" w:lineRule="auto"/>
        <w:outlineLvl w:val="1"/>
        <w:rPr>
          <w:rFonts w:hint="eastAsia" w:ascii="宋体" w:hAnsi="宋体" w:cs="宋体"/>
          <w:b/>
          <w:bCs/>
          <w:color w:val="333399"/>
          <w:sz w:val="30"/>
          <w:szCs w:val="30"/>
        </w:rPr>
      </w:pPr>
      <w:r>
        <w:rPr>
          <w:rFonts w:hint="eastAsia" w:ascii="宋体" w:hAnsi="宋体" w:cs="宋体"/>
          <w:b/>
          <w:bCs/>
          <w:color w:val="333399"/>
          <w:sz w:val="30"/>
          <w:szCs w:val="30"/>
        </w:rPr>
        <w:t xml:space="preserve">    </w:t>
      </w:r>
      <w:bookmarkStart w:id="178" w:name="_Toc15582"/>
      <w:bookmarkStart w:id="179" w:name="_Toc31214"/>
      <w:bookmarkStart w:id="180" w:name="_Toc25550"/>
      <w:bookmarkStart w:id="181" w:name="_Toc27517"/>
      <w:bookmarkStart w:id="182" w:name="_Toc24348"/>
      <w:bookmarkStart w:id="183" w:name="_Toc3811"/>
      <w:bookmarkStart w:id="184" w:name="_Toc3025"/>
      <w:bookmarkStart w:id="185" w:name="_Toc142"/>
      <w:r>
        <w:rPr>
          <w:rFonts w:hint="eastAsia" w:ascii="宋体" w:hAnsi="宋体" w:cs="宋体"/>
          <w:b/>
          <w:bCs/>
          <w:color w:val="333399"/>
          <w:sz w:val="30"/>
          <w:szCs w:val="30"/>
        </w:rPr>
        <w:t>3-5 项目可应用领域</w:t>
      </w:r>
      <w:bookmarkEnd w:id="178"/>
      <w:bookmarkEnd w:id="179"/>
      <w:bookmarkEnd w:id="180"/>
      <w:bookmarkEnd w:id="181"/>
      <w:bookmarkEnd w:id="182"/>
      <w:bookmarkEnd w:id="183"/>
      <w:bookmarkEnd w:id="184"/>
      <w:bookmarkEnd w:id="185"/>
    </w:p>
    <w:p>
      <w:pPr>
        <w:spacing w:line="360" w:lineRule="auto"/>
        <w:ind w:firstLine="600"/>
        <w:rPr>
          <w:rFonts w:hint="eastAsia" w:ascii="宋体" w:hAnsi="宋体" w:cs="宋体"/>
          <w:sz w:val="28"/>
          <w:szCs w:val="28"/>
        </w:rPr>
      </w:pPr>
      <w:r>
        <w:rPr>
          <w:rFonts w:hint="eastAsia" w:ascii="宋体" w:hAnsi="宋体" w:cs="宋体"/>
          <w:sz w:val="28"/>
          <w:szCs w:val="28"/>
          <w:shd w:val="clear" w:color="auto" w:fill="FFFFFF"/>
          <w:lang w:eastAsia="zh-CN"/>
        </w:rPr>
        <w:t>“女娲专家系统”</w:t>
      </w:r>
      <w:r>
        <w:rPr>
          <w:rFonts w:hint="eastAsia" w:ascii="宋体" w:hAnsi="宋体" w:cs="宋体"/>
          <w:sz w:val="28"/>
          <w:szCs w:val="28"/>
        </w:rPr>
        <w:t>因其核心技术在AI领域的突破性进展，可提供全理解式智能计算的技术服务，该技术可广泛应用于日常可见的或未来可实现的软件领域与硬件领域。</w:t>
      </w:r>
    </w:p>
    <w:p>
      <w:pPr>
        <w:spacing w:line="360" w:lineRule="auto"/>
        <w:jc w:val="center"/>
        <w:rPr>
          <w:rFonts w:hint="eastAsia" w:ascii="宋体" w:hAnsi="宋体" w:cs="宋体"/>
          <w:sz w:val="28"/>
          <w:szCs w:val="28"/>
        </w:rPr>
      </w:pPr>
      <w:r>
        <w:rPr>
          <w:rFonts w:hint="eastAsia" w:ascii="宋体" w:hAnsi="宋体" w:cs="宋体"/>
          <w:sz w:val="28"/>
          <w:szCs w:val="28"/>
        </w:rPr>
        <w:drawing>
          <wp:inline distT="0" distB="0" distL="114300" distR="114300">
            <wp:extent cx="3453130" cy="2969260"/>
            <wp:effectExtent l="0" t="0" r="0" b="2540"/>
            <wp:docPr id="31" name="图片 68"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8" descr="图片4"/>
                    <pic:cNvPicPr>
                      <a:picLocks noChangeAspect="1"/>
                    </pic:cNvPicPr>
                  </pic:nvPicPr>
                  <pic:blipFill>
                    <a:blip r:embed="rId32"/>
                    <a:stretch>
                      <a:fillRect/>
                    </a:stretch>
                  </pic:blipFill>
                  <pic:spPr>
                    <a:xfrm>
                      <a:off x="0" y="0"/>
                      <a:ext cx="3453130" cy="2969260"/>
                    </a:xfrm>
                    <a:prstGeom prst="rect">
                      <a:avLst/>
                    </a:prstGeom>
                    <a:noFill/>
                    <a:ln>
                      <a:noFill/>
                    </a:ln>
                  </pic:spPr>
                </pic:pic>
              </a:graphicData>
            </a:graphic>
          </wp:inline>
        </w:drawing>
      </w:r>
    </w:p>
    <w:p>
      <w:pPr>
        <w:spacing w:line="360" w:lineRule="auto"/>
        <w:jc w:val="center"/>
        <w:rPr>
          <w:rFonts w:hint="eastAsia" w:ascii="宋体" w:hAnsi="宋体" w:cs="宋体"/>
          <w:sz w:val="28"/>
          <w:szCs w:val="28"/>
        </w:rPr>
      </w:pPr>
      <w:r>
        <w:rPr>
          <w:rFonts w:hint="eastAsia" w:ascii="宋体" w:hAnsi="宋体" w:cs="宋体"/>
          <w:b/>
          <w:bCs/>
          <w:sz w:val="28"/>
          <w:szCs w:val="28"/>
        </w:rPr>
        <w:t>女娲全理解式智能计算系统的领域应用图</w:t>
      </w:r>
    </w:p>
    <w:p>
      <w:pPr>
        <w:spacing w:line="360" w:lineRule="auto"/>
        <w:ind w:firstLine="562" w:firstLineChars="200"/>
        <w:rPr>
          <w:rFonts w:hint="eastAsia" w:ascii="宋体" w:hAnsi="宋体" w:cs="宋体"/>
          <w:b/>
          <w:bCs/>
          <w:color w:val="333399"/>
          <w:sz w:val="28"/>
          <w:szCs w:val="28"/>
        </w:rPr>
      </w:pPr>
    </w:p>
    <w:p>
      <w:pPr>
        <w:spacing w:line="360" w:lineRule="auto"/>
        <w:outlineLvl w:val="2"/>
        <w:rPr>
          <w:rFonts w:hint="eastAsia" w:ascii="宋体" w:hAnsi="宋体" w:cs="宋体"/>
          <w:b/>
          <w:bCs/>
          <w:color w:val="333399"/>
          <w:sz w:val="28"/>
          <w:szCs w:val="28"/>
        </w:rPr>
      </w:pPr>
      <w:r>
        <w:rPr>
          <w:rFonts w:hint="eastAsia" w:ascii="宋体" w:hAnsi="宋体" w:cs="宋体"/>
          <w:b/>
          <w:bCs/>
          <w:color w:val="333399"/>
          <w:sz w:val="28"/>
          <w:szCs w:val="28"/>
        </w:rPr>
        <w:t xml:space="preserve">    </w:t>
      </w:r>
      <w:bookmarkStart w:id="186" w:name="_Toc12322"/>
      <w:bookmarkStart w:id="187" w:name="_Toc32661"/>
      <w:bookmarkStart w:id="188" w:name="_Toc13742"/>
      <w:bookmarkStart w:id="189" w:name="_Toc15721"/>
      <w:bookmarkStart w:id="190" w:name="_Toc9603"/>
      <w:bookmarkStart w:id="191" w:name="_Toc32383"/>
      <w:bookmarkStart w:id="192" w:name="_Toc2194"/>
      <w:bookmarkStart w:id="193" w:name="_Toc25847"/>
      <w:r>
        <w:rPr>
          <w:rFonts w:hint="eastAsia" w:ascii="宋体" w:hAnsi="宋体" w:cs="宋体"/>
          <w:b/>
          <w:bCs/>
          <w:color w:val="333399"/>
          <w:sz w:val="28"/>
          <w:szCs w:val="28"/>
        </w:rPr>
        <w:t xml:space="preserve">3-5-1 </w:t>
      </w:r>
      <w:r>
        <w:rPr>
          <w:rFonts w:hint="eastAsia" w:ascii="宋体" w:hAnsi="宋体" w:cs="宋体"/>
          <w:b/>
          <w:bCs/>
          <w:color w:val="333399"/>
          <w:sz w:val="28"/>
          <w:szCs w:val="28"/>
          <w:lang w:eastAsia="zh-CN"/>
        </w:rPr>
        <w:t>“女娲专家系统”</w:t>
      </w:r>
      <w:r>
        <w:rPr>
          <w:rFonts w:hint="eastAsia" w:ascii="宋体" w:hAnsi="宋体" w:cs="宋体"/>
          <w:b/>
          <w:bCs/>
          <w:color w:val="333399"/>
          <w:sz w:val="28"/>
          <w:szCs w:val="28"/>
        </w:rPr>
        <w:t>在软件领域的应用支持</w:t>
      </w:r>
      <w:bookmarkEnd w:id="186"/>
      <w:bookmarkEnd w:id="187"/>
      <w:bookmarkEnd w:id="188"/>
      <w:bookmarkEnd w:id="189"/>
      <w:bookmarkEnd w:id="190"/>
      <w:bookmarkEnd w:id="191"/>
      <w:bookmarkEnd w:id="192"/>
      <w:bookmarkEnd w:id="193"/>
    </w:p>
    <w:p>
      <w:pPr>
        <w:spacing w:line="360" w:lineRule="auto"/>
        <w:rPr>
          <w:rFonts w:hint="eastAsia" w:ascii="宋体" w:hAnsi="宋体" w:cs="宋体"/>
          <w:color w:val="333399"/>
          <w:sz w:val="28"/>
          <w:szCs w:val="28"/>
        </w:rPr>
      </w:pPr>
      <w:r>
        <w:rPr>
          <w:rFonts w:hint="eastAsia" w:ascii="宋体" w:hAnsi="宋体" w:cs="宋体"/>
          <w:color w:val="333399"/>
          <w:sz w:val="28"/>
          <w:szCs w:val="28"/>
        </w:rPr>
        <w:drawing>
          <wp:inline distT="0" distB="0" distL="114300" distR="114300">
            <wp:extent cx="6307455" cy="3481070"/>
            <wp:effectExtent l="0" t="0" r="0" b="9525"/>
            <wp:docPr id="32" name="图片 85" descr="222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5" descr="222副本"/>
                    <pic:cNvPicPr>
                      <a:picLocks noChangeAspect="1"/>
                    </pic:cNvPicPr>
                  </pic:nvPicPr>
                  <pic:blipFill>
                    <a:blip r:embed="rId33"/>
                    <a:stretch>
                      <a:fillRect/>
                    </a:stretch>
                  </pic:blipFill>
                  <pic:spPr>
                    <a:xfrm>
                      <a:off x="0" y="0"/>
                      <a:ext cx="6307455" cy="3481070"/>
                    </a:xfrm>
                    <a:prstGeom prst="rect">
                      <a:avLst/>
                    </a:prstGeom>
                    <a:noFill/>
                    <a:ln>
                      <a:noFill/>
                    </a:ln>
                  </pic:spPr>
                </pic:pic>
              </a:graphicData>
            </a:graphic>
          </wp:inline>
        </w:drawing>
      </w:r>
    </w:p>
    <w:p>
      <w:pPr>
        <w:spacing w:line="360" w:lineRule="auto"/>
        <w:jc w:val="center"/>
        <w:rPr>
          <w:rFonts w:hint="eastAsia" w:ascii="宋体" w:hAnsi="宋体" w:cs="宋体"/>
          <w:b/>
          <w:bCs/>
          <w:sz w:val="28"/>
          <w:szCs w:val="28"/>
        </w:rPr>
      </w:pPr>
      <w:r>
        <w:rPr>
          <w:rFonts w:hint="eastAsia" w:ascii="宋体" w:hAnsi="宋体" w:cs="宋体"/>
          <w:b/>
          <w:bCs/>
          <w:sz w:val="28"/>
          <w:szCs w:val="28"/>
          <w:lang w:eastAsia="zh-CN"/>
        </w:rPr>
        <w:t>“女娲专家系统”</w:t>
      </w:r>
      <w:r>
        <w:rPr>
          <w:rFonts w:hint="eastAsia" w:ascii="宋体" w:hAnsi="宋体" w:cs="宋体"/>
          <w:b/>
          <w:bCs/>
          <w:sz w:val="28"/>
          <w:szCs w:val="28"/>
        </w:rPr>
        <w:t>在软件领域应用支持</w:t>
      </w:r>
    </w:p>
    <w:p>
      <w:pPr>
        <w:rPr>
          <w:rFonts w:hint="eastAsia" w:ascii="宋体" w:hAnsi="宋体" w:cs="宋体"/>
          <w:b/>
          <w:bCs/>
          <w:color w:val="FF6600"/>
          <w:sz w:val="28"/>
          <w:szCs w:val="28"/>
        </w:rPr>
      </w:pPr>
      <w:r>
        <w:rPr>
          <w:rFonts w:hint="eastAsia" w:ascii="宋体" w:hAnsi="宋体" w:cs="宋体"/>
          <w:b/>
          <w:bCs/>
          <w:color w:val="FF6600"/>
          <w:sz w:val="28"/>
          <w:szCs w:val="28"/>
        </w:rPr>
        <w:t xml:space="preserve">    智能个人助理（Personal Assistance）</w:t>
      </w:r>
    </w:p>
    <w:p>
      <w:pPr>
        <w:rPr>
          <w:rFonts w:hint="eastAsia" w:ascii="宋体" w:hAnsi="宋体" w:cs="宋体"/>
          <w:sz w:val="28"/>
          <w:szCs w:val="28"/>
        </w:rPr>
      </w:pPr>
      <w:r>
        <w:rPr>
          <w:rFonts w:hint="eastAsia" w:ascii="宋体" w:hAnsi="宋体" w:cs="宋体"/>
          <w:sz w:val="28"/>
          <w:szCs w:val="28"/>
        </w:rPr>
        <w:t xml:space="preserve">    智能个人助理又可分为电脑助理与手机助理两部分，这两种系统可完美实现的关键是对“助理”赋予人性化的逻辑思维能力，在贴近用户思维习惯的前提下，通过文字、语音导航，能更好地协助用户解决日常生活或工作中所涉及的问题。</w:t>
      </w:r>
    </w:p>
    <w:p>
      <w:pPr>
        <w:rPr>
          <w:rFonts w:hint="eastAsia" w:ascii="宋体" w:hAnsi="宋体" w:cs="宋体"/>
          <w:b/>
          <w:bCs/>
          <w:color w:val="FF6600"/>
          <w:sz w:val="28"/>
          <w:szCs w:val="28"/>
        </w:rPr>
      </w:pPr>
      <w:r>
        <w:rPr>
          <w:rFonts w:hint="eastAsia" w:ascii="宋体" w:hAnsi="宋体" w:cs="宋体"/>
          <w:b/>
          <w:bCs/>
          <w:color w:val="FF6600"/>
          <w:sz w:val="28"/>
          <w:szCs w:val="28"/>
        </w:rPr>
        <w:t xml:space="preserve">    智能翻译系统（Translator）</w:t>
      </w:r>
    </w:p>
    <w:p>
      <w:pPr>
        <w:rPr>
          <w:rFonts w:hint="eastAsia" w:ascii="宋体" w:hAnsi="宋体" w:cs="宋体"/>
          <w:sz w:val="28"/>
          <w:szCs w:val="28"/>
        </w:rPr>
      </w:pPr>
      <w:r>
        <w:rPr>
          <w:rFonts w:hint="eastAsia" w:ascii="宋体" w:hAnsi="宋体" w:cs="宋体"/>
          <w:sz w:val="28"/>
          <w:szCs w:val="28"/>
        </w:rPr>
        <w:t xml:space="preserve">    传统翻译软件提供的自动翻译结果并不准确，要想达到精准翻译的首要前提，就是要让系统明确语句的实际语义。</w:t>
      </w:r>
      <w:r>
        <w:rPr>
          <w:rFonts w:hint="eastAsia" w:ascii="宋体" w:hAnsi="宋体" w:cs="宋体"/>
          <w:sz w:val="28"/>
          <w:szCs w:val="28"/>
          <w:shd w:val="clear" w:color="auto" w:fill="FFFFFF"/>
          <w:lang w:eastAsia="zh-CN"/>
        </w:rPr>
        <w:t>“女娲专家系统”</w:t>
      </w:r>
      <w:r>
        <w:rPr>
          <w:rFonts w:hint="eastAsia" w:ascii="宋体" w:hAnsi="宋体" w:cs="宋体"/>
          <w:sz w:val="28"/>
          <w:szCs w:val="28"/>
        </w:rPr>
        <w:t>为开发商提供语义的输入、输出接口，解决语句的全理解问题，从而实现近乎完美的翻译。</w:t>
      </w:r>
    </w:p>
    <w:p>
      <w:pPr>
        <w:rPr>
          <w:rFonts w:hint="eastAsia" w:ascii="宋体" w:hAnsi="宋体" w:cs="宋体"/>
          <w:b/>
          <w:bCs/>
          <w:color w:val="FF6600"/>
          <w:sz w:val="28"/>
          <w:szCs w:val="28"/>
        </w:rPr>
      </w:pPr>
      <w:r>
        <w:rPr>
          <w:rFonts w:hint="eastAsia" w:ascii="宋体" w:hAnsi="宋体" w:cs="宋体"/>
          <w:b/>
          <w:bCs/>
          <w:color w:val="FF6600"/>
          <w:sz w:val="28"/>
          <w:szCs w:val="28"/>
        </w:rPr>
        <w:t xml:space="preserve">    智能搜索引擎（精准搜索）</w:t>
      </w:r>
    </w:p>
    <w:p>
      <w:pPr>
        <w:spacing w:line="360" w:lineRule="auto"/>
        <w:rPr>
          <w:rFonts w:hint="eastAsia" w:ascii="宋体" w:hAnsi="宋体" w:cs="宋体"/>
          <w:sz w:val="28"/>
          <w:szCs w:val="28"/>
        </w:rPr>
      </w:pPr>
      <w:r>
        <w:rPr>
          <w:rFonts w:hint="eastAsia" w:ascii="宋体" w:hAnsi="宋体" w:cs="宋体"/>
          <w:sz w:val="28"/>
          <w:szCs w:val="28"/>
        </w:rPr>
        <w:t xml:space="preserve">    </w:t>
      </w:r>
      <w:r>
        <w:rPr>
          <w:rFonts w:hint="eastAsia" w:ascii="宋体" w:hAnsi="宋体" w:cs="宋体"/>
          <w:kern w:val="0"/>
          <w:sz w:val="28"/>
          <w:szCs w:val="28"/>
        </w:rPr>
        <w:t>以自然语言理解技术、联想推理技术为基础的新一代搜索引擎，我们称之为智能搜索引擎。这一全新的搜索引擎要求系统中具有像</w:t>
      </w:r>
      <w:r>
        <w:rPr>
          <w:rFonts w:hint="eastAsia" w:ascii="宋体" w:hAnsi="宋体" w:cs="宋体"/>
          <w:sz w:val="28"/>
          <w:szCs w:val="28"/>
          <w:shd w:val="clear" w:color="auto" w:fill="FFFFFF"/>
          <w:lang w:eastAsia="zh-CN"/>
        </w:rPr>
        <w:t>“女娲专家系统”</w:t>
      </w:r>
      <w:r>
        <w:rPr>
          <w:rFonts w:hint="eastAsia" w:ascii="宋体" w:hAnsi="宋体" w:cs="宋体"/>
          <w:kern w:val="0"/>
          <w:sz w:val="28"/>
          <w:szCs w:val="28"/>
        </w:rPr>
        <w:t>一样的先进技术。该技术对知识有一定的理解与逻辑处理能力，能够实现分词技术、同义词关联、概念搜索、短语识别等。</w:t>
      </w:r>
    </w:p>
    <w:p>
      <w:pPr>
        <w:spacing w:line="360" w:lineRule="auto"/>
        <w:rPr>
          <w:rFonts w:hint="eastAsia" w:ascii="宋体" w:hAnsi="宋体" w:cs="宋体"/>
          <w:b/>
          <w:bCs/>
          <w:color w:val="FF6600"/>
          <w:sz w:val="28"/>
          <w:szCs w:val="28"/>
        </w:rPr>
      </w:pPr>
      <w:r>
        <w:rPr>
          <w:rFonts w:hint="eastAsia" w:ascii="宋体" w:hAnsi="宋体" w:cs="宋体"/>
          <w:b/>
          <w:bCs/>
          <w:color w:val="FF6600"/>
          <w:sz w:val="28"/>
          <w:szCs w:val="28"/>
        </w:rPr>
        <w:t xml:space="preserve">    智能辅助决策系统（IDSS）</w:t>
      </w:r>
    </w:p>
    <w:p>
      <w:pPr>
        <w:spacing w:line="360" w:lineRule="auto"/>
        <w:rPr>
          <w:rFonts w:hint="eastAsia" w:ascii="宋体" w:hAnsi="宋体" w:cs="宋体"/>
          <w:sz w:val="28"/>
          <w:szCs w:val="28"/>
        </w:rPr>
      </w:pPr>
      <w:r>
        <w:rPr>
          <w:rFonts w:hint="eastAsia" w:ascii="宋体" w:hAnsi="宋体" w:cs="宋体"/>
          <w:sz w:val="28"/>
          <w:szCs w:val="28"/>
        </w:rPr>
        <w:t xml:space="preserve">    数据（大数据）挖掘与分析和各种软件、网页及生产型行业应用等系统均能用到智能辅助决策系统，而添加了</w:t>
      </w:r>
      <w:r>
        <w:rPr>
          <w:rFonts w:hint="eastAsia" w:ascii="宋体" w:hAnsi="宋体" w:cs="宋体"/>
          <w:sz w:val="28"/>
          <w:szCs w:val="28"/>
          <w:shd w:val="clear" w:color="auto" w:fill="FFFFFF"/>
          <w:lang w:eastAsia="zh-CN"/>
        </w:rPr>
        <w:t>“女娲专家系统”</w:t>
      </w:r>
      <w:r>
        <w:rPr>
          <w:rFonts w:hint="eastAsia" w:ascii="宋体" w:hAnsi="宋体" w:cs="宋体"/>
          <w:sz w:val="28"/>
          <w:szCs w:val="28"/>
        </w:rPr>
        <w:t>技术的辅助系统可帮助用户提高数据的挖掘速度和数据分析的精准度，提供先进的自动规划能力及错误补偿，以更精准的业务服务、自动分析各种信息，</w:t>
      </w:r>
      <w:r>
        <w:rPr>
          <w:rFonts w:hint="eastAsia" w:ascii="宋体" w:hAnsi="宋体" w:cs="宋体"/>
          <w:sz w:val="28"/>
          <w:szCs w:val="28"/>
          <w:lang w:eastAsia="zh-CN"/>
        </w:rPr>
        <w:t>为交通运输、工矿企业、资源物流、医疗教育、企业管理、市场销售等</w:t>
      </w:r>
      <w:r>
        <w:rPr>
          <w:rFonts w:hint="eastAsia" w:ascii="宋体" w:hAnsi="宋体" w:cs="宋体"/>
          <w:sz w:val="28"/>
          <w:szCs w:val="28"/>
        </w:rPr>
        <w:t>提供最佳的决策方案。</w:t>
      </w:r>
    </w:p>
    <w:p>
      <w:pPr>
        <w:rPr>
          <w:rFonts w:hint="eastAsia" w:ascii="宋体" w:hAnsi="宋体" w:cs="宋体"/>
          <w:b/>
          <w:bCs/>
          <w:color w:val="FF6600"/>
          <w:sz w:val="28"/>
          <w:szCs w:val="28"/>
        </w:rPr>
      </w:pPr>
      <w:r>
        <w:rPr>
          <w:rFonts w:hint="eastAsia" w:ascii="宋体" w:hAnsi="宋体" w:cs="宋体"/>
          <w:b/>
          <w:bCs/>
          <w:color w:val="FF6600"/>
          <w:sz w:val="28"/>
          <w:szCs w:val="28"/>
        </w:rPr>
        <w:t xml:space="preserve">    智能辅助设计系统（IDESS）</w:t>
      </w:r>
    </w:p>
    <w:p>
      <w:pPr>
        <w:rPr>
          <w:rFonts w:hint="eastAsia" w:ascii="宋体" w:hAnsi="宋体" w:cs="宋体"/>
          <w:sz w:val="28"/>
          <w:szCs w:val="28"/>
        </w:rPr>
      </w:pPr>
      <w:r>
        <w:rPr>
          <w:rFonts w:hint="eastAsia" w:ascii="宋体" w:hAnsi="宋体" w:cs="宋体"/>
          <w:sz w:val="28"/>
          <w:szCs w:val="28"/>
        </w:rPr>
        <w:t xml:space="preserve">    智能辅助设计系统中的</w:t>
      </w:r>
      <w:r>
        <w:rPr>
          <w:rFonts w:hint="eastAsia" w:ascii="宋体" w:hAnsi="宋体" w:cs="宋体"/>
          <w:sz w:val="28"/>
          <w:szCs w:val="28"/>
          <w:lang w:eastAsia="zh-CN"/>
        </w:rPr>
        <w:t>“女娲专家系统”</w:t>
      </w:r>
      <w:r>
        <w:rPr>
          <w:rFonts w:hint="eastAsia" w:ascii="宋体" w:hAnsi="宋体" w:cs="宋体"/>
          <w:sz w:val="28"/>
          <w:szCs w:val="28"/>
        </w:rPr>
        <w:t>技术，可以在理解用户设计意图的基础上，自主地进行智能化设计、办公、绘图等工作。更便捷、更智能的人性化服务才是科技产品适应市场竞争的关键要素。</w:t>
      </w:r>
    </w:p>
    <w:p>
      <w:pPr>
        <w:rPr>
          <w:rFonts w:hint="eastAsia" w:ascii="宋体" w:hAnsi="宋体" w:cs="宋体"/>
          <w:b/>
          <w:bCs/>
          <w:color w:val="FF6600"/>
          <w:sz w:val="28"/>
          <w:szCs w:val="28"/>
        </w:rPr>
      </w:pPr>
      <w:r>
        <w:rPr>
          <w:rFonts w:hint="eastAsia" w:ascii="宋体" w:hAnsi="宋体" w:cs="宋体"/>
          <w:b/>
          <w:bCs/>
          <w:color w:val="FF6600"/>
          <w:sz w:val="28"/>
          <w:szCs w:val="28"/>
        </w:rPr>
        <w:t xml:space="preserve">    智能人机交互系统</w:t>
      </w:r>
    </w:p>
    <w:p>
      <w:pPr>
        <w:rPr>
          <w:rFonts w:hint="eastAsia" w:ascii="宋体" w:hAnsi="宋体" w:cs="宋体"/>
          <w:sz w:val="28"/>
          <w:szCs w:val="28"/>
        </w:rPr>
      </w:pPr>
      <w:r>
        <w:rPr>
          <w:sz w:val="28"/>
        </w:rPr>
        <mc:AlternateContent>
          <mc:Choice Requires="wpg">
            <w:drawing>
              <wp:anchor distT="0" distB="0" distL="114300" distR="114300" simplePos="0" relativeHeight="251662336" behindDoc="0" locked="0" layoutInCell="1" allowOverlap="1">
                <wp:simplePos x="0" y="0"/>
                <wp:positionH relativeFrom="column">
                  <wp:posOffset>3519170</wp:posOffset>
                </wp:positionH>
                <wp:positionV relativeFrom="paragraph">
                  <wp:posOffset>999490</wp:posOffset>
                </wp:positionV>
                <wp:extent cx="2215515" cy="2144395"/>
                <wp:effectExtent l="0" t="0" r="9525" b="4445"/>
                <wp:wrapSquare wrapText="bothSides"/>
                <wp:docPr id="9" name="组合 87"/>
                <wp:cNvGraphicFramePr/>
                <a:graphic xmlns:a="http://schemas.openxmlformats.org/drawingml/2006/main">
                  <a:graphicData uri="http://schemas.microsoft.com/office/word/2010/wordprocessingGroup">
                    <wpg:wgp>
                      <wpg:cNvGrpSpPr/>
                      <wpg:grpSpPr>
                        <a:xfrm>
                          <a:off x="0" y="0"/>
                          <a:ext cx="2215515" cy="2144395"/>
                          <a:chOff x="0" y="0"/>
                          <a:chExt cx="3856" cy="3573"/>
                        </a:xfrm>
                      </wpg:grpSpPr>
                      <pic:pic xmlns:pic="http://schemas.openxmlformats.org/drawingml/2006/picture">
                        <pic:nvPicPr>
                          <pic:cNvPr id="7" name="图片 80" descr="图片1"/>
                          <pic:cNvPicPr>
                            <a:picLocks noChangeAspect="1"/>
                          </pic:cNvPicPr>
                        </pic:nvPicPr>
                        <pic:blipFill>
                          <a:blip r:embed="rId34"/>
                          <a:stretch>
                            <a:fillRect/>
                          </a:stretch>
                        </pic:blipFill>
                        <pic:spPr>
                          <a:xfrm>
                            <a:off x="0" y="0"/>
                            <a:ext cx="3857" cy="2980"/>
                          </a:xfrm>
                          <a:prstGeom prst="rect">
                            <a:avLst/>
                          </a:prstGeom>
                          <a:noFill/>
                          <a:ln>
                            <a:noFill/>
                          </a:ln>
                        </pic:spPr>
                      </pic:pic>
                      <wps:wsp>
                        <wps:cNvPr id="8" name="文本框 82"/>
                        <wps:cNvSpPr txBox="1"/>
                        <wps:spPr>
                          <a:xfrm>
                            <a:off x="1338" y="3123"/>
                            <a:ext cx="1808" cy="450"/>
                          </a:xfrm>
                          <a:prstGeom prst="rect">
                            <a:avLst/>
                          </a:prstGeom>
                          <a:solidFill>
                            <a:srgbClr val="FFFFFF"/>
                          </a:solidFill>
                          <a:ln>
                            <a:noFill/>
                          </a:ln>
                        </wps:spPr>
                        <wps:txbx>
                          <w:txbxContent>
                            <w:p>
                              <w:pPr>
                                <w:rPr>
                                  <w:rFonts w:hint="eastAsia"/>
                                  <w:b/>
                                  <w:bCs/>
                                </w:rPr>
                              </w:pPr>
                              <w:r>
                                <w:rPr>
                                  <w:rFonts w:hint="eastAsia"/>
                                  <w:b/>
                                  <w:bCs/>
                                </w:rPr>
                                <w:t>人机交互模式</w:t>
                              </w:r>
                            </w:p>
                          </w:txbxContent>
                        </wps:txbx>
                        <wps:bodyPr wrap="square" lIns="91439" tIns="45719" rIns="91439" bIns="45719" upright="1"/>
                      </wps:wsp>
                    </wpg:wgp>
                  </a:graphicData>
                </a:graphic>
              </wp:anchor>
            </w:drawing>
          </mc:Choice>
          <mc:Fallback>
            <w:pict>
              <v:group id="组合 87" o:spid="_x0000_s1026" o:spt="203" style="position:absolute;left:0pt;margin-left:277.1pt;margin-top:78.7pt;height:168.85pt;width:174.45pt;mso-wrap-distance-bottom:0pt;mso-wrap-distance-left:9pt;mso-wrap-distance-right:9pt;mso-wrap-distance-top:0pt;z-index:251662336;mso-width-relative:page;mso-height-relative:page;" coordsize="3856,3573" o:gfxdata="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">
                <o:lock v:ext="edit" aspectratio="f"/>
                <v:shape id="图片 80" o:spid="_x0000_s1026" o:spt="75" alt="图片1" type="#_x0000_t75" style="position:absolute;left:0;top:0;height:2980;width:3857;" filled="f" o:preferrelative="t" stroked="f" coordsize="21600,21600" o:gfxdata="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7+o/28AAAA&#10;2gAAAA8AAAAAAAAAAQAgAAAAIgAAAGRycy9kb3ducmV2LnhtbFBLAQIUABQAAAAIAIdO4kAzLwWe&#10;OwAAADkAAAAQAAAAAAAAAAEAIAAAAAsBAABkcnMvc2hhcGV4bWwueG1sUEsFBgAAAAAGAAYAWwEA&#10;ALUDAAAAAA==&#10;">
                  <v:fill on="f" focussize="0,0"/>
                  <v:stroke on="f"/>
                  <v:imagedata r:id="rId34" o:title=""/>
                  <o:lock v:ext="edit" aspectratio="t"/>
                </v:shape>
                <v:shape id="文本框 82" o:spid="_x0000_s1026" o:spt="202" type="#_x0000_t202" style="position:absolute;left:1338;top:3123;height:450;width:1808;" fillcolor="#FFFFFF" filled="t" stroked="f" coordsize="21600,21600" o:gfxdata="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QJDue2AAAA2gAAAA8A&#10;AAAAAAAAAQAgAAAAIgAAAGRycy9kb3ducmV2LnhtbFBLAQIUABQAAAAIAIdO4kAzLwWeOwAAADkA&#10;AAAQAAAAAAAAAAEAIAAAAAUBAABkcnMvc2hhcGV4bWwueG1sUEsFBgAAAAAGAAYAWwEAAK8DAAAA&#10;AA==&#10;">
                  <v:fill on="t" focussize="0,0"/>
                  <v:stroke on="f"/>
                  <v:imagedata o:title=""/>
                  <o:lock v:ext="edit" aspectratio="f"/>
                  <v:textbox inset="7.19992125984252pt,3.59992125984252pt,7.19992125984252pt,3.59992125984252pt">
                    <w:txbxContent>
                      <w:p>
                        <w:pPr>
                          <w:rPr>
                            <w:rFonts w:hint="eastAsia"/>
                            <w:b/>
                            <w:bCs/>
                          </w:rPr>
                        </w:pPr>
                        <w:r>
                          <w:rPr>
                            <w:rFonts w:hint="eastAsia"/>
                            <w:b/>
                            <w:bCs/>
                          </w:rPr>
                          <w:t>人机交互模式</w:t>
                        </w:r>
                      </w:p>
                    </w:txbxContent>
                  </v:textbox>
                </v:shape>
                <w10:wrap type="square"/>
              </v:group>
            </w:pict>
          </mc:Fallback>
        </mc:AlternateContent>
      </w:r>
      <w:r>
        <w:rPr>
          <w:rFonts w:hint="eastAsia" w:ascii="宋体" w:hAnsi="宋体" w:cs="宋体"/>
          <w:sz w:val="28"/>
          <w:szCs w:val="28"/>
        </w:rPr>
        <w:t xml:space="preserve">    智能人机交互系统中运用的关键技术就是人类工程学中的一部分，即让机器拥有逻辑思维、分析能力等接近人类大脑的特征。这其中的逻辑思维就是</w:t>
      </w:r>
      <w:r>
        <w:rPr>
          <w:rFonts w:hint="eastAsia" w:ascii="宋体" w:hAnsi="宋体" w:cs="宋体"/>
          <w:sz w:val="28"/>
          <w:szCs w:val="28"/>
          <w:shd w:val="clear" w:color="auto" w:fill="FFFFFF"/>
          <w:lang w:eastAsia="zh-CN"/>
        </w:rPr>
        <w:t>“女娲专家系统”</w:t>
      </w:r>
      <w:r>
        <w:rPr>
          <w:rFonts w:hint="eastAsia" w:ascii="宋体" w:hAnsi="宋体" w:cs="宋体"/>
          <w:sz w:val="28"/>
          <w:szCs w:val="28"/>
        </w:rPr>
        <w:t>项目研究的全理解式智能计算技术。基于</w:t>
      </w:r>
      <w:r>
        <w:rPr>
          <w:rFonts w:hint="eastAsia" w:ascii="宋体" w:hAnsi="宋体" w:cs="宋体"/>
          <w:sz w:val="28"/>
          <w:szCs w:val="28"/>
          <w:shd w:val="clear" w:color="auto" w:fill="FFFFFF"/>
          <w:lang w:eastAsia="zh-CN"/>
        </w:rPr>
        <w:t>“女娲专家系统”</w:t>
      </w:r>
      <w:r>
        <w:rPr>
          <w:rFonts w:hint="eastAsia" w:ascii="宋体" w:hAnsi="宋体" w:cs="宋体"/>
          <w:sz w:val="28"/>
          <w:szCs w:val="28"/>
          <w:shd w:val="clear" w:color="auto" w:fill="FFFFFF"/>
        </w:rPr>
        <w:t>开发的专家系统，将是</w:t>
      </w:r>
      <w:r>
        <w:rPr>
          <w:rFonts w:hint="eastAsia" w:ascii="宋体" w:hAnsi="宋体" w:cs="宋体"/>
          <w:sz w:val="28"/>
          <w:szCs w:val="28"/>
        </w:rPr>
        <w:t>多专家协作、多种知识表示、综合知识库、自组织解题机制、多学科协同解题与并行推理、专家系统工具与环境、人工神经网络知识获取及学习机制等最新人工智能技术来实现</w:t>
      </w:r>
      <w:r>
        <w:rPr>
          <w:rFonts w:hint="eastAsia" w:ascii="宋体" w:hAnsi="宋体" w:cs="宋体"/>
          <w:sz w:val="28"/>
          <w:szCs w:val="28"/>
          <w:lang w:eastAsia="zh-CN"/>
        </w:rPr>
        <w:t>的</w:t>
      </w:r>
      <w:r>
        <w:rPr>
          <w:rFonts w:hint="eastAsia" w:ascii="宋体" w:hAnsi="宋体" w:cs="宋体"/>
          <w:sz w:val="28"/>
          <w:szCs w:val="28"/>
        </w:rPr>
        <w:t>具有多知识库、多主体的第四代专家系统。智能人机交互系统的成功实现可应用到个人聊天问答、行业专家系统、公司咨询系统（呼叫中心、自动咨询）等系统中。</w:t>
      </w:r>
    </w:p>
    <w:p>
      <w:pPr>
        <w:rPr>
          <w:rFonts w:hint="eastAsia" w:ascii="宋体" w:hAnsi="宋体" w:cs="宋体"/>
          <w:b/>
          <w:bCs/>
          <w:color w:val="FF6600"/>
          <w:sz w:val="28"/>
          <w:szCs w:val="28"/>
        </w:rPr>
      </w:pPr>
      <w:r>
        <w:rPr>
          <w:rFonts w:hint="eastAsia" w:ascii="宋体" w:hAnsi="宋体" w:cs="宋体"/>
          <w:b/>
          <w:bCs/>
          <w:color w:val="FF6600"/>
          <w:sz w:val="28"/>
          <w:szCs w:val="28"/>
        </w:rPr>
        <w:t xml:space="preserve">    智能感知（识别）辅助系统</w:t>
      </w:r>
    </w:p>
    <w:p>
      <w:pPr>
        <w:ind w:firstLine="560" w:firstLineChars="200"/>
        <w:rPr>
          <w:rFonts w:hint="eastAsia" w:ascii="宋体" w:hAnsi="宋体" w:cs="宋体"/>
          <w:sz w:val="28"/>
          <w:szCs w:val="28"/>
        </w:rPr>
      </w:pPr>
      <w:r>
        <w:rPr>
          <w:rFonts w:hint="eastAsia" w:ascii="宋体" w:hAnsi="宋体" w:cs="宋体"/>
          <w:sz w:val="28"/>
          <w:szCs w:val="28"/>
        </w:rPr>
        <w:t>智能感知（识别）系统，就是使机器在实际应用中能像人类一样主动感知外界事物，并能通过内部系统识别或输出。例如：语音识别系统、视觉识别系统、物联网感知系统等。</w:t>
      </w:r>
    </w:p>
    <w:p>
      <w:pPr>
        <w:ind w:firstLine="560" w:firstLineChars="200"/>
        <w:rPr>
          <w:rFonts w:hint="eastAsia" w:ascii="宋体" w:hAnsi="宋体" w:cs="宋体"/>
          <w:sz w:val="28"/>
          <w:szCs w:val="28"/>
        </w:rPr>
      </w:pPr>
      <w:r>
        <w:rPr>
          <w:rFonts w:hint="eastAsia" w:ascii="宋体" w:hAnsi="宋体" w:cs="宋体"/>
          <w:sz w:val="28"/>
          <w:szCs w:val="28"/>
        </w:rPr>
        <w:t>目前的感知（识别）系统，都存在着严重依赖统计的问题，而离开了对其核心意义的“理解”，识别率是无法真正提高的。而</w:t>
      </w:r>
      <w:r>
        <w:rPr>
          <w:rFonts w:hint="eastAsia" w:ascii="宋体" w:hAnsi="宋体" w:cs="宋体"/>
          <w:sz w:val="28"/>
          <w:szCs w:val="28"/>
          <w:shd w:val="clear" w:color="auto" w:fill="FFFFFF"/>
          <w:lang w:eastAsia="zh-CN"/>
        </w:rPr>
        <w:t>“女娲专家系统”</w:t>
      </w:r>
      <w:r>
        <w:rPr>
          <w:rFonts w:hint="eastAsia" w:ascii="宋体" w:hAnsi="宋体" w:cs="宋体"/>
          <w:sz w:val="28"/>
          <w:szCs w:val="28"/>
        </w:rPr>
        <w:t>技术可辅助支持这些系统的核心运作，让其在“理解”的基础上输出。</w:t>
      </w:r>
    </w:p>
    <w:p>
      <w:pPr>
        <w:rPr>
          <w:rFonts w:hint="eastAsia" w:ascii="宋体" w:hAnsi="宋体" w:cs="宋体"/>
          <w:b/>
          <w:bCs/>
          <w:color w:val="FF6600"/>
          <w:sz w:val="28"/>
          <w:szCs w:val="28"/>
        </w:rPr>
      </w:pPr>
      <w:r>
        <w:rPr>
          <w:rFonts w:hint="eastAsia" w:ascii="宋体" w:hAnsi="宋体" w:cs="宋体"/>
          <w:b/>
          <w:bCs/>
          <w:color w:val="FF6600"/>
          <w:sz w:val="28"/>
          <w:szCs w:val="28"/>
        </w:rPr>
        <w:t xml:space="preserve">    其他各种应用智能辅助系统</w:t>
      </w:r>
    </w:p>
    <w:p>
      <w:pPr>
        <w:rPr>
          <w:rFonts w:hint="eastAsia" w:ascii="宋体" w:hAnsi="宋体" w:cs="宋体"/>
          <w:sz w:val="28"/>
          <w:szCs w:val="28"/>
        </w:rPr>
      </w:pPr>
      <w:r>
        <w:rPr>
          <w:rFonts w:hint="eastAsia" w:ascii="宋体" w:hAnsi="宋体" w:cs="宋体"/>
          <w:sz w:val="28"/>
          <w:szCs w:val="28"/>
        </w:rPr>
        <w:t xml:space="preserve">   </w:t>
      </w:r>
      <w:r>
        <w:rPr>
          <w:rFonts w:hint="eastAsia" w:ascii="宋体" w:hAnsi="宋体" w:cs="宋体"/>
          <w:sz w:val="28"/>
          <w:szCs w:val="28"/>
          <w:shd w:val="clear" w:color="auto" w:fill="FFFFFF"/>
          <w:lang w:eastAsia="zh-CN"/>
        </w:rPr>
        <w:t>“女娲专家系统”</w:t>
      </w:r>
      <w:r>
        <w:rPr>
          <w:rFonts w:hint="eastAsia" w:ascii="宋体" w:hAnsi="宋体" w:cs="宋体"/>
          <w:sz w:val="28"/>
          <w:szCs w:val="28"/>
        </w:rPr>
        <w:t>还可应用到其他各应用领域，例如：游戏AI支持、金融、交通等领域的大数据分析、SNS分析、教育系统、医疗系统、线上销售、旅游软件、地图导航等等。</w:t>
      </w:r>
    </w:p>
    <w:p>
      <w:pPr>
        <w:spacing w:line="360" w:lineRule="auto"/>
        <w:outlineLvl w:val="2"/>
        <w:rPr>
          <w:rFonts w:hint="eastAsia" w:ascii="宋体" w:hAnsi="宋体" w:cs="宋体"/>
          <w:b/>
          <w:bCs/>
          <w:color w:val="333399"/>
          <w:sz w:val="28"/>
          <w:szCs w:val="28"/>
        </w:rPr>
      </w:pPr>
      <w:r>
        <w:rPr>
          <w:rFonts w:hint="eastAsia" w:ascii="宋体" w:hAnsi="宋体" w:cs="宋体"/>
          <w:b/>
          <w:bCs/>
          <w:color w:val="333399"/>
          <w:sz w:val="28"/>
          <w:szCs w:val="28"/>
        </w:rPr>
        <w:t xml:space="preserve">    </w:t>
      </w:r>
      <w:bookmarkStart w:id="194" w:name="_Toc31707"/>
      <w:bookmarkStart w:id="195" w:name="_Toc22078"/>
      <w:bookmarkStart w:id="196" w:name="_Toc830"/>
      <w:bookmarkStart w:id="197" w:name="_Toc2691"/>
      <w:bookmarkStart w:id="198" w:name="_Toc12312"/>
      <w:bookmarkStart w:id="199" w:name="_Toc7015"/>
      <w:bookmarkStart w:id="200" w:name="_Toc1585"/>
      <w:bookmarkStart w:id="201" w:name="_Toc18647"/>
      <w:r>
        <w:rPr>
          <w:rFonts w:hint="eastAsia" w:ascii="宋体" w:hAnsi="宋体" w:cs="宋体"/>
          <w:b/>
          <w:bCs/>
          <w:color w:val="333399"/>
          <w:sz w:val="28"/>
          <w:szCs w:val="28"/>
        </w:rPr>
        <w:t xml:space="preserve">3-5-2 </w:t>
      </w:r>
      <w:r>
        <w:rPr>
          <w:rFonts w:hint="eastAsia" w:ascii="宋体" w:hAnsi="宋体" w:cs="宋体"/>
          <w:b/>
          <w:bCs/>
          <w:color w:val="333399"/>
          <w:sz w:val="28"/>
          <w:szCs w:val="28"/>
          <w:lang w:eastAsia="zh-CN"/>
        </w:rPr>
        <w:t>“女娲专家系统”</w:t>
      </w:r>
      <w:r>
        <w:rPr>
          <w:rFonts w:hint="eastAsia" w:ascii="宋体" w:hAnsi="宋体" w:cs="宋体"/>
          <w:b/>
          <w:bCs/>
          <w:color w:val="333399"/>
          <w:sz w:val="28"/>
          <w:szCs w:val="28"/>
        </w:rPr>
        <w:t>在硬件领域的应用支持</w:t>
      </w:r>
      <w:bookmarkEnd w:id="194"/>
      <w:bookmarkEnd w:id="195"/>
      <w:bookmarkEnd w:id="196"/>
      <w:bookmarkEnd w:id="197"/>
      <w:bookmarkEnd w:id="198"/>
      <w:bookmarkEnd w:id="199"/>
      <w:bookmarkEnd w:id="200"/>
      <w:bookmarkEnd w:id="201"/>
    </w:p>
    <w:p>
      <w:pPr>
        <w:ind w:firstLine="560" w:firstLineChars="200"/>
        <w:rPr>
          <w:rFonts w:hint="eastAsia" w:ascii="宋体" w:hAnsi="宋体" w:cs="宋体"/>
          <w:sz w:val="28"/>
          <w:szCs w:val="28"/>
        </w:rPr>
      </w:pPr>
      <w:r>
        <w:rPr>
          <w:rFonts w:hint="eastAsia" w:ascii="宋体" w:hAnsi="宋体" w:cs="宋体"/>
          <w:sz w:val="28"/>
          <w:szCs w:val="28"/>
          <w:shd w:val="clear" w:color="auto" w:fill="FFFFFF"/>
        </w:rPr>
        <w:t>智能控制（intelligent</w:t>
      </w:r>
      <w:r>
        <w:rPr>
          <w:rFonts w:hint="eastAsia" w:ascii="宋体" w:hAnsi="宋体" w:cs="宋体"/>
          <w:sz w:val="28"/>
          <w:szCs w:val="28"/>
          <w:shd w:val="clear" w:color="auto" w:fill="FFFFFF"/>
          <w:lang w:val="en-US" w:eastAsia="zh-CN"/>
        </w:rPr>
        <w:t xml:space="preserve"> </w:t>
      </w:r>
      <w:r>
        <w:rPr>
          <w:rFonts w:hint="eastAsia" w:ascii="宋体" w:hAnsi="宋体" w:cs="宋体"/>
          <w:sz w:val="28"/>
          <w:szCs w:val="28"/>
          <w:shd w:val="clear" w:color="auto" w:fill="FFFFFF"/>
        </w:rPr>
        <w:t>controls），是指在无人干预的情况下能自主地驱动智能机器实现控制目标的自动控制技术。</w:t>
      </w:r>
      <w:r>
        <w:rPr>
          <w:rFonts w:hint="eastAsia" w:ascii="宋体" w:hAnsi="宋体" w:cs="宋体"/>
          <w:sz w:val="28"/>
          <w:szCs w:val="28"/>
          <w:shd w:val="clear" w:color="auto" w:fill="FFFFFF"/>
          <w:lang w:eastAsia="zh-CN"/>
        </w:rPr>
        <w:t>“女娲专家系统”</w:t>
      </w:r>
      <w:r>
        <w:rPr>
          <w:rFonts w:hint="eastAsia" w:ascii="宋体" w:hAnsi="宋体" w:cs="宋体"/>
          <w:sz w:val="28"/>
          <w:szCs w:val="28"/>
        </w:rPr>
        <w:t>技术通过与硬件的完美结合，还可实现更多现代化产品的智能化、自动化，帮助人们简化复杂的劳作，提供更为便捷的服务。</w:t>
      </w:r>
    </w:p>
    <w:p>
      <w:pPr>
        <w:jc w:val="center"/>
        <w:rPr>
          <w:rFonts w:hint="eastAsia" w:ascii="宋体" w:hAnsi="宋体" w:cs="宋体"/>
          <w:sz w:val="28"/>
          <w:szCs w:val="28"/>
        </w:rPr>
      </w:pPr>
      <w:r>
        <w:rPr>
          <w:rFonts w:hint="eastAsia" w:ascii="宋体" w:hAnsi="宋体" w:cs="宋体"/>
          <w:sz w:val="28"/>
          <w:szCs w:val="28"/>
        </w:rPr>
        <w:drawing>
          <wp:inline distT="0" distB="0" distL="114300" distR="114300">
            <wp:extent cx="3890010" cy="3148330"/>
            <wp:effectExtent l="0" t="0" r="11430" b="0"/>
            <wp:docPr id="33" name="图片 86" descr="图片2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6" descr="图片2副本"/>
                    <pic:cNvPicPr>
                      <a:picLocks noChangeAspect="1"/>
                    </pic:cNvPicPr>
                  </pic:nvPicPr>
                  <pic:blipFill>
                    <a:blip r:embed="rId35"/>
                    <a:stretch>
                      <a:fillRect/>
                    </a:stretch>
                  </pic:blipFill>
                  <pic:spPr>
                    <a:xfrm>
                      <a:off x="0" y="0"/>
                      <a:ext cx="3890010" cy="3148330"/>
                    </a:xfrm>
                    <a:prstGeom prst="rect">
                      <a:avLst/>
                    </a:prstGeom>
                    <a:noFill/>
                    <a:ln>
                      <a:noFill/>
                    </a:ln>
                  </pic:spPr>
                </pic:pic>
              </a:graphicData>
            </a:graphic>
          </wp:inline>
        </w:drawing>
      </w:r>
    </w:p>
    <w:p>
      <w:pPr>
        <w:jc w:val="center"/>
        <w:rPr>
          <w:rFonts w:hint="eastAsia" w:ascii="宋体" w:hAnsi="宋体" w:cs="宋体"/>
          <w:b/>
          <w:bCs/>
          <w:sz w:val="28"/>
          <w:szCs w:val="28"/>
        </w:rPr>
      </w:pPr>
      <w:r>
        <w:rPr>
          <w:rFonts w:hint="eastAsia" w:ascii="宋体" w:hAnsi="宋体" w:cs="宋体"/>
          <w:b/>
          <w:bCs/>
          <w:sz w:val="28"/>
          <w:szCs w:val="28"/>
          <w:lang w:eastAsia="zh-CN"/>
        </w:rPr>
        <w:t>“女娲专家系统”</w:t>
      </w:r>
      <w:r>
        <w:rPr>
          <w:rFonts w:hint="eastAsia" w:ascii="宋体" w:hAnsi="宋体" w:cs="宋体"/>
          <w:b/>
          <w:bCs/>
          <w:sz w:val="28"/>
          <w:szCs w:val="28"/>
        </w:rPr>
        <w:t>硬件领域应用支持</w:t>
      </w:r>
    </w:p>
    <w:p>
      <w:pPr>
        <w:numPr>
          <w:ilvl w:val="0"/>
          <w:numId w:val="10"/>
        </w:numPr>
        <w:tabs>
          <w:tab w:val="left" w:pos="1060"/>
          <w:tab w:val="clear" w:pos="420"/>
        </w:tabs>
        <w:ind w:left="0" w:firstLine="638" w:firstLineChars="228"/>
        <w:rPr>
          <w:rFonts w:hint="eastAsia" w:ascii="宋体" w:hAnsi="宋体" w:cs="宋体"/>
          <w:color w:val="FF6600"/>
          <w:sz w:val="28"/>
          <w:szCs w:val="28"/>
        </w:rPr>
      </w:pPr>
      <w:r>
        <w:rPr>
          <w:rFonts w:hint="eastAsia" w:ascii="宋体" w:hAnsi="宋体" w:cs="宋体"/>
          <w:color w:val="FF6600"/>
          <w:sz w:val="28"/>
          <w:szCs w:val="28"/>
        </w:rPr>
        <w:t>智能交通控制系统</w:t>
      </w:r>
      <w:r>
        <w:rPr>
          <w:rFonts w:hint="eastAsia" w:ascii="宋体" w:hAnsi="宋体" w:cs="宋体"/>
          <w:color w:val="000000"/>
          <w:sz w:val="28"/>
          <w:szCs w:val="28"/>
        </w:rPr>
        <w:t>：交通</w:t>
      </w:r>
      <w:r>
        <w:rPr>
          <w:rFonts w:hint="eastAsia" w:ascii="宋体" w:hAnsi="宋体" w:cs="宋体"/>
          <w:color w:val="000000"/>
          <w:kern w:val="0"/>
          <w:sz w:val="28"/>
          <w:szCs w:val="28"/>
          <w:shd w:val="clear" w:color="auto" w:fill="FFFFFF"/>
        </w:rPr>
        <w:t>信息采集技术，交通通讯及服务系统，车载系统，IC卡管理，高速公路机电系统，海、陆、空信息管理控制等。</w:t>
      </w:r>
    </w:p>
    <w:p>
      <w:pPr>
        <w:numPr>
          <w:ilvl w:val="0"/>
          <w:numId w:val="10"/>
        </w:numPr>
        <w:tabs>
          <w:tab w:val="left" w:pos="1060"/>
          <w:tab w:val="clear" w:pos="420"/>
        </w:tabs>
        <w:ind w:left="0" w:firstLine="638" w:firstLineChars="228"/>
        <w:rPr>
          <w:rFonts w:hint="eastAsia" w:ascii="宋体" w:hAnsi="宋体" w:cs="宋体"/>
          <w:color w:val="FF6600"/>
          <w:sz w:val="28"/>
          <w:szCs w:val="28"/>
        </w:rPr>
      </w:pPr>
      <w:r>
        <w:rPr>
          <w:rFonts w:hint="eastAsia" w:ascii="宋体" w:hAnsi="宋体" w:cs="宋体"/>
          <w:color w:val="FF6600"/>
          <w:sz w:val="28"/>
          <w:szCs w:val="28"/>
        </w:rPr>
        <w:t>智能航空控制系统</w:t>
      </w:r>
      <w:r>
        <w:rPr>
          <w:rFonts w:hint="eastAsia" w:ascii="宋体" w:hAnsi="宋体" w:cs="宋体"/>
          <w:color w:val="000000"/>
          <w:sz w:val="28"/>
          <w:szCs w:val="28"/>
        </w:rPr>
        <w:t>：</w:t>
      </w:r>
      <w:r>
        <w:rPr>
          <w:rFonts w:hint="eastAsia" w:ascii="宋体" w:hAnsi="宋体" w:cs="宋体"/>
          <w:color w:val="000000"/>
          <w:kern w:val="0"/>
          <w:sz w:val="28"/>
          <w:szCs w:val="28"/>
          <w:shd w:val="clear" w:color="auto" w:fill="FFFFFF"/>
        </w:rPr>
        <w:t>空中机器人、无人系统、航空电子、仪器仪表、遥感、测绘、雷达、通讯、导航、空中管制系统等。</w:t>
      </w:r>
    </w:p>
    <w:p>
      <w:pPr>
        <w:numPr>
          <w:ilvl w:val="0"/>
          <w:numId w:val="10"/>
        </w:numPr>
        <w:tabs>
          <w:tab w:val="left" w:pos="1060"/>
          <w:tab w:val="clear" w:pos="420"/>
        </w:tabs>
        <w:spacing w:line="360" w:lineRule="auto"/>
        <w:ind w:left="0" w:firstLine="635" w:firstLineChars="227"/>
        <w:rPr>
          <w:rFonts w:hint="eastAsia" w:ascii="宋体" w:hAnsi="宋体" w:cs="宋体"/>
          <w:color w:val="FF6600"/>
          <w:sz w:val="28"/>
          <w:szCs w:val="28"/>
        </w:rPr>
      </w:pPr>
      <w:r>
        <w:rPr>
          <w:rFonts w:hint="eastAsia" w:ascii="宋体" w:hAnsi="宋体" w:cs="宋体"/>
          <w:color w:val="FF6600"/>
          <w:sz w:val="28"/>
          <w:szCs w:val="28"/>
        </w:rPr>
        <w:t>机器人控制系统</w:t>
      </w:r>
      <w:r>
        <w:rPr>
          <w:rFonts w:hint="eastAsia" w:ascii="宋体" w:hAnsi="宋体" w:cs="宋体"/>
          <w:color w:val="000000"/>
          <w:sz w:val="28"/>
          <w:szCs w:val="28"/>
        </w:rPr>
        <w:t>：工业生产、装配业、家务应用、医疗保健、儿童教育、娱乐等。</w:t>
      </w:r>
    </w:p>
    <w:p>
      <w:pPr>
        <w:numPr>
          <w:ilvl w:val="0"/>
          <w:numId w:val="10"/>
        </w:numPr>
        <w:tabs>
          <w:tab w:val="left" w:pos="1060"/>
          <w:tab w:val="clear" w:pos="420"/>
        </w:tabs>
        <w:spacing w:line="360" w:lineRule="auto"/>
        <w:ind w:left="0" w:firstLine="635" w:firstLineChars="227"/>
        <w:rPr>
          <w:rFonts w:hint="eastAsia" w:ascii="宋体" w:hAnsi="宋体" w:cs="宋体"/>
          <w:color w:val="FF6600"/>
          <w:sz w:val="28"/>
          <w:szCs w:val="28"/>
        </w:rPr>
      </w:pPr>
      <w:r>
        <w:rPr>
          <w:rFonts w:hint="eastAsia" w:ascii="宋体" w:hAnsi="宋体" w:cs="宋体"/>
          <w:color w:val="FF6600"/>
          <w:sz w:val="28"/>
          <w:szCs w:val="28"/>
        </w:rPr>
        <w:t>智慧能源控制系统</w:t>
      </w:r>
      <w:r>
        <w:rPr>
          <w:rFonts w:hint="eastAsia" w:ascii="宋体" w:hAnsi="宋体" w:cs="宋体"/>
          <w:color w:val="000000"/>
          <w:sz w:val="28"/>
          <w:szCs w:val="28"/>
        </w:rPr>
        <w:t>：</w:t>
      </w:r>
      <w:r>
        <w:rPr>
          <w:rFonts w:hint="eastAsia" w:ascii="宋体" w:hAnsi="宋体" w:cs="宋体"/>
          <w:color w:val="000000"/>
          <w:kern w:val="0"/>
          <w:sz w:val="28"/>
          <w:szCs w:val="28"/>
          <w:shd w:val="clear" w:color="auto" w:fill="FFFFFF"/>
        </w:rPr>
        <w:t>智慧电网、智慧环保、智慧水务、太阳能、风力发电、行动能源（3C、汽车等）、清洁技术 、电资源智能管理、气资源智能管理等。</w:t>
      </w:r>
    </w:p>
    <w:p>
      <w:pPr>
        <w:widowControl/>
        <w:numPr>
          <w:ilvl w:val="0"/>
          <w:numId w:val="11"/>
        </w:numPr>
        <w:shd w:val="clear" w:color="auto" w:fill="FFFFFF"/>
        <w:tabs>
          <w:tab w:val="left" w:pos="1060"/>
          <w:tab w:val="clear" w:pos="420"/>
        </w:tabs>
        <w:spacing w:line="360" w:lineRule="auto"/>
        <w:ind w:left="0" w:firstLine="635" w:firstLineChars="227"/>
        <w:jc w:val="left"/>
        <w:rPr>
          <w:rFonts w:hint="eastAsia" w:ascii="宋体" w:hAnsi="宋体" w:cs="宋体"/>
          <w:color w:val="FF6600"/>
          <w:sz w:val="28"/>
          <w:szCs w:val="28"/>
        </w:rPr>
      </w:pPr>
      <w:r>
        <w:rPr>
          <w:rFonts w:hint="eastAsia" w:ascii="宋体" w:hAnsi="宋体" w:cs="宋体"/>
          <w:color w:val="FF6600"/>
          <w:sz w:val="28"/>
          <w:szCs w:val="28"/>
        </w:rPr>
        <w:t>智能家居控制系统</w:t>
      </w:r>
      <w:r>
        <w:rPr>
          <w:rFonts w:hint="eastAsia" w:ascii="宋体" w:hAnsi="宋体" w:cs="宋体"/>
          <w:color w:val="000000"/>
          <w:sz w:val="28"/>
          <w:szCs w:val="28"/>
        </w:rPr>
        <w:t>：</w:t>
      </w:r>
      <w:r>
        <w:rPr>
          <w:rFonts w:hint="eastAsia" w:ascii="宋体" w:hAnsi="宋体" w:cs="宋体"/>
          <w:color w:val="000000"/>
          <w:kern w:val="0"/>
          <w:sz w:val="28"/>
          <w:szCs w:val="28"/>
          <w:shd w:val="clear" w:color="auto" w:fill="FFFFFF"/>
        </w:rPr>
        <w:t>智能家居安防系统、智能家居用品控制系统、智能楼宇管理系统、智能终端及周边等。</w:t>
      </w:r>
    </w:p>
    <w:p>
      <w:pPr>
        <w:numPr>
          <w:ilvl w:val="0"/>
          <w:numId w:val="10"/>
        </w:numPr>
        <w:tabs>
          <w:tab w:val="left" w:pos="1060"/>
          <w:tab w:val="clear" w:pos="420"/>
        </w:tabs>
        <w:spacing w:line="360" w:lineRule="auto"/>
        <w:ind w:left="0" w:firstLine="635" w:firstLineChars="227"/>
        <w:rPr>
          <w:rFonts w:hint="eastAsia" w:ascii="宋体" w:hAnsi="宋体" w:cs="宋体"/>
          <w:color w:val="FF6600"/>
          <w:sz w:val="28"/>
          <w:szCs w:val="28"/>
        </w:rPr>
      </w:pPr>
      <w:r>
        <w:rPr>
          <w:rFonts w:hint="eastAsia" w:ascii="宋体" w:hAnsi="宋体" w:cs="宋体"/>
          <w:color w:val="FF6600"/>
          <w:sz w:val="28"/>
          <w:szCs w:val="28"/>
        </w:rPr>
        <w:t>智能工厂自动化控制系统</w:t>
      </w:r>
      <w:bookmarkEnd w:id="110"/>
      <w:bookmarkStart w:id="202" w:name="_Toc12017"/>
      <w:r>
        <w:rPr>
          <w:rFonts w:hint="eastAsia" w:ascii="宋体" w:hAnsi="宋体" w:cs="宋体"/>
          <w:sz w:val="28"/>
          <w:szCs w:val="28"/>
        </w:rPr>
        <w:t>：</w:t>
      </w:r>
      <w:r>
        <w:rPr>
          <w:rFonts w:hint="eastAsia" w:ascii="宋体" w:hAnsi="宋体" w:cs="宋体"/>
          <w:kern w:val="0"/>
          <w:sz w:val="28"/>
          <w:szCs w:val="28"/>
          <w:shd w:val="clear" w:color="auto" w:fill="FFFFFF"/>
        </w:rPr>
        <w:t>工控系统、监控及数据采集系统、过程自动化控制系统、过程自动化解决方案、工厂自动化控制系统等。</w:t>
      </w:r>
    </w:p>
    <w:p>
      <w:pPr>
        <w:spacing w:line="360" w:lineRule="auto"/>
        <w:outlineLvl w:val="1"/>
        <w:rPr>
          <w:rFonts w:hint="eastAsia" w:ascii="宋体" w:hAnsi="宋体" w:cs="宋体"/>
          <w:b/>
          <w:bCs/>
          <w:color w:val="333399"/>
          <w:sz w:val="30"/>
          <w:szCs w:val="30"/>
        </w:rPr>
      </w:pPr>
      <w:r>
        <w:rPr>
          <w:rFonts w:hint="eastAsia" w:ascii="宋体" w:hAnsi="宋体" w:cs="宋体"/>
          <w:b/>
          <w:bCs/>
          <w:color w:val="333399"/>
          <w:sz w:val="30"/>
          <w:szCs w:val="30"/>
        </w:rPr>
        <w:t xml:space="preserve">    </w:t>
      </w:r>
      <w:bookmarkStart w:id="203" w:name="_Toc32373"/>
      <w:bookmarkStart w:id="204" w:name="_Toc9102"/>
      <w:bookmarkStart w:id="205" w:name="_Toc26565"/>
      <w:bookmarkStart w:id="206" w:name="_Toc31928"/>
      <w:bookmarkStart w:id="207" w:name="_Toc20352"/>
      <w:bookmarkStart w:id="208" w:name="_Toc6155"/>
      <w:bookmarkStart w:id="209" w:name="_Toc21691"/>
      <w:bookmarkStart w:id="210" w:name="_Toc4205"/>
      <w:r>
        <w:rPr>
          <w:rFonts w:hint="eastAsia" w:ascii="宋体" w:hAnsi="宋体" w:cs="宋体"/>
          <w:b/>
          <w:bCs/>
          <w:color w:val="333399"/>
          <w:sz w:val="30"/>
          <w:szCs w:val="30"/>
        </w:rPr>
        <w:t>3-6 未来项目的可控性</w:t>
      </w:r>
      <w:bookmarkEnd w:id="203"/>
      <w:bookmarkEnd w:id="204"/>
      <w:bookmarkEnd w:id="205"/>
      <w:bookmarkEnd w:id="206"/>
      <w:bookmarkEnd w:id="207"/>
      <w:bookmarkEnd w:id="208"/>
      <w:bookmarkEnd w:id="209"/>
      <w:bookmarkEnd w:id="210"/>
    </w:p>
    <w:p>
      <w:pPr>
        <w:spacing w:line="360" w:lineRule="auto"/>
        <w:ind w:firstLine="560" w:firstLineChars="200"/>
        <w:rPr>
          <w:rFonts w:hint="eastAsia" w:ascii="宋体" w:hAnsi="宋体" w:cs="宋体"/>
          <w:sz w:val="28"/>
          <w:szCs w:val="28"/>
          <w:shd w:val="clear" w:color="auto" w:fill="FFFFFF"/>
        </w:rPr>
      </w:pPr>
      <w:r>
        <w:rPr>
          <w:rFonts w:hint="eastAsia" w:ascii="宋体" w:hAnsi="宋体" w:cs="宋体"/>
          <w:sz w:val="28"/>
          <w:szCs w:val="28"/>
          <w:shd w:val="clear" w:color="auto" w:fill="FFFFFF"/>
        </w:rPr>
        <w:t>特斯拉的CEO伊隆·马斯克(Elon Musk)在公开演讲中，多次对AI技术未来的发展感到担忧。英国科学家霍金也提到过人工智能可能会毁灭人类。那么，人工智能真的会威胁到人类的生存吗？我们又应该采取什么样的措施，以确保人工智能给人类的发展带来美好的前景，而不是可怕的灾难？</w:t>
      </w:r>
    </w:p>
    <w:p>
      <w:pPr>
        <w:spacing w:line="360" w:lineRule="auto"/>
        <w:ind w:firstLine="560" w:firstLineChars="200"/>
        <w:rPr>
          <w:rFonts w:hint="eastAsia" w:ascii="宋体" w:hAnsi="宋体" w:cs="宋体"/>
          <w:color w:val="000000"/>
          <w:sz w:val="28"/>
          <w:szCs w:val="28"/>
        </w:rPr>
      </w:pPr>
      <w:r>
        <w:rPr>
          <w:rFonts w:hint="eastAsia" w:ascii="宋体" w:hAnsi="宋体" w:cs="宋体"/>
          <w:color w:val="000000"/>
          <w:sz w:val="28"/>
          <w:szCs w:val="28"/>
          <w:lang w:eastAsia="zh-CN"/>
        </w:rPr>
        <w:t>“女娲专家系统”</w:t>
      </w:r>
      <w:r>
        <w:rPr>
          <w:rFonts w:hint="eastAsia" w:ascii="宋体" w:hAnsi="宋体" w:cs="宋体"/>
          <w:color w:val="000000"/>
          <w:sz w:val="28"/>
          <w:szCs w:val="28"/>
        </w:rPr>
        <w:t>在开发前期就已经充分思考了AI的安全问题，从各方面避免在未来出现威胁人类生存的可能性，主要从理论基础、预防与监测</w:t>
      </w:r>
      <w:r>
        <w:rPr>
          <w:rFonts w:hint="eastAsia" w:ascii="宋体" w:hAnsi="宋体" w:cs="宋体"/>
          <w:color w:val="000000"/>
          <w:sz w:val="28"/>
          <w:szCs w:val="28"/>
          <w:lang w:eastAsia="zh-CN"/>
        </w:rPr>
        <w:t>、技术的可实现性</w:t>
      </w:r>
      <w:r>
        <w:rPr>
          <w:rFonts w:hint="eastAsia" w:ascii="宋体" w:hAnsi="宋体" w:cs="宋体"/>
          <w:color w:val="000000"/>
          <w:sz w:val="28"/>
          <w:szCs w:val="28"/>
        </w:rPr>
        <w:t>等几方面确保项目的可控性：</w:t>
      </w:r>
    </w:p>
    <w:p>
      <w:pPr>
        <w:numPr>
          <w:ilvl w:val="0"/>
          <w:numId w:val="12"/>
        </w:numPr>
        <w:tabs>
          <w:tab w:val="left" w:pos="1060"/>
          <w:tab w:val="clear" w:pos="420"/>
        </w:tabs>
        <w:spacing w:line="360" w:lineRule="auto"/>
        <w:ind w:left="0" w:firstLine="420" w:firstLineChars="150"/>
        <w:rPr>
          <w:rFonts w:hint="eastAsia" w:ascii="宋体" w:hAnsi="宋体" w:cs="宋体"/>
          <w:color w:val="000000"/>
          <w:sz w:val="28"/>
          <w:szCs w:val="28"/>
        </w:rPr>
      </w:pPr>
      <w:r>
        <w:rPr>
          <w:rFonts w:hint="eastAsia" w:ascii="宋体" w:hAnsi="宋体" w:cs="宋体"/>
          <w:color w:val="000000"/>
          <w:sz w:val="28"/>
          <w:szCs w:val="28"/>
          <w:lang w:eastAsia="zh-CN"/>
        </w:rPr>
        <w:t>“女娲专家系统”</w:t>
      </w:r>
      <w:r>
        <w:rPr>
          <w:rFonts w:hint="eastAsia" w:ascii="宋体" w:hAnsi="宋体" w:cs="宋体"/>
          <w:color w:val="000000"/>
          <w:sz w:val="28"/>
          <w:szCs w:val="28"/>
        </w:rPr>
        <w:t>的理论基础为逻辑与认知系统。目前Google、Facebook、微软、百度、IBM采用的神经网络系统，由于其数据结构、对象关系隐藏在网络中，人类无法识别和掌握，所以带有极大的风险性。而女娲大脑通过对数据的自我逻辑分析实现对事物的认知，人类能够加以识别，所以从理论基础上保证了可控。</w:t>
      </w:r>
    </w:p>
    <w:p>
      <w:pPr>
        <w:numPr>
          <w:ilvl w:val="0"/>
          <w:numId w:val="12"/>
        </w:numPr>
        <w:tabs>
          <w:tab w:val="left" w:pos="1060"/>
          <w:tab w:val="clear" w:pos="420"/>
        </w:tabs>
        <w:spacing w:line="360" w:lineRule="auto"/>
        <w:ind w:left="0" w:firstLine="420" w:firstLineChars="150"/>
        <w:rPr>
          <w:rFonts w:hint="eastAsia" w:ascii="宋体" w:hAnsi="宋体" w:cs="宋体"/>
          <w:color w:val="000000"/>
          <w:sz w:val="28"/>
          <w:szCs w:val="28"/>
        </w:rPr>
      </w:pPr>
      <w:r>
        <w:rPr>
          <w:rFonts w:hint="eastAsia" w:ascii="宋体" w:hAnsi="宋体" w:cs="宋体"/>
          <w:color w:val="000000"/>
          <w:sz w:val="28"/>
          <w:szCs w:val="28"/>
        </w:rPr>
        <w:t>向女娲大脑中注入公约芯片，限定其遵守不危害人类等规范。</w:t>
      </w:r>
    </w:p>
    <w:p>
      <w:pPr>
        <w:numPr>
          <w:ilvl w:val="0"/>
          <w:numId w:val="12"/>
        </w:numPr>
        <w:tabs>
          <w:tab w:val="left" w:pos="1060"/>
          <w:tab w:val="clear" w:pos="420"/>
        </w:tabs>
        <w:spacing w:line="360" w:lineRule="auto"/>
        <w:ind w:left="0" w:firstLine="420" w:firstLineChars="150"/>
        <w:rPr>
          <w:rFonts w:hint="eastAsia" w:ascii="宋体" w:hAnsi="宋体" w:cs="宋体"/>
          <w:color w:val="000000"/>
          <w:sz w:val="28"/>
          <w:szCs w:val="28"/>
        </w:rPr>
      </w:pPr>
      <w:r>
        <w:rPr>
          <w:rFonts w:hint="eastAsia" w:ascii="宋体" w:hAnsi="宋体" w:cs="宋体"/>
          <w:color w:val="000000"/>
          <w:sz w:val="28"/>
          <w:szCs w:val="28"/>
        </w:rPr>
        <w:t>通过循环式安全交流，实时监测女娲大脑的思维动态。女娲智能平台将通过独立的系统对女娲大脑及其知识库进行轮询，当发现其回答异常时，将自动触发报警装置，监控人员可根据情况采取必要措施。</w:t>
      </w:r>
    </w:p>
    <w:p>
      <w:pPr>
        <w:numPr>
          <w:ilvl w:val="0"/>
          <w:numId w:val="12"/>
        </w:numPr>
        <w:tabs>
          <w:tab w:val="left" w:pos="1060"/>
          <w:tab w:val="clear" w:pos="420"/>
        </w:tabs>
        <w:spacing w:line="360" w:lineRule="auto"/>
        <w:ind w:left="0" w:firstLine="420" w:firstLineChars="150"/>
        <w:rPr>
          <w:rFonts w:hint="eastAsia" w:ascii="宋体" w:hAnsi="宋体" w:cs="宋体"/>
          <w:color w:val="000000"/>
          <w:sz w:val="28"/>
          <w:szCs w:val="28"/>
        </w:rPr>
      </w:pPr>
      <w:r>
        <w:rPr>
          <w:rFonts w:hint="eastAsia" w:ascii="宋体" w:hAnsi="宋体" w:cs="宋体"/>
          <w:color w:val="000000"/>
          <w:sz w:val="28"/>
          <w:szCs w:val="28"/>
        </w:rPr>
        <w:t>在女娲大脑设置自动毁灭程序。当我们监测到威胁存在时，可启动毁灭程序。</w:t>
      </w:r>
    </w:p>
    <w:p>
      <w:pPr>
        <w:tabs>
          <w:tab w:val="left" w:pos="1060"/>
        </w:tabs>
        <w:spacing w:line="360" w:lineRule="auto"/>
        <w:ind w:left="476" w:hanging="476" w:hangingChars="170"/>
        <w:jc w:val="center"/>
        <w:rPr>
          <w:rFonts w:hint="eastAsia" w:ascii="宋体" w:hAnsi="宋体" w:cs="宋体"/>
          <w:sz w:val="28"/>
          <w:szCs w:val="28"/>
        </w:rPr>
      </w:pPr>
      <w:r>
        <w:rPr>
          <w:rFonts w:hint="eastAsia" w:ascii="宋体" w:hAnsi="宋体" w:cs="宋体"/>
          <w:sz w:val="28"/>
          <w:szCs w:val="28"/>
        </w:rPr>
        <w:object>
          <v:shape id="_x0000_i1030" o:spt="75" type="#_x0000_t75" style="height:217.15pt;width:243.5pt;" o:ole="t" filled="f" stroked="f" coordsize="21600,21600">
            <v:path/>
            <v:fill on="f" focussize="0,0"/>
            <v:stroke on="f"/>
            <v:imagedata r:id="rId37" cropbottom="34849f" o:title=""/>
            <o:lock v:ext="edit" grouping="f" rotation="f" text="f" aspectratio="f"/>
            <w10:wrap type="none"/>
            <w10:anchorlock/>
          </v:shape>
          <o:OLEObject Type="Embed" ProgID="Visio.Drawing.11" ShapeID="_x0000_i1030" DrawAspect="Content" ObjectID="_1468075730" r:id="rId36">
            <o:LockedField>false</o:LockedField>
          </o:OLEObject>
        </w:object>
      </w:r>
    </w:p>
    <w:p>
      <w:pPr>
        <w:tabs>
          <w:tab w:val="left" w:pos="1060"/>
        </w:tabs>
        <w:spacing w:line="360" w:lineRule="auto"/>
        <w:ind w:left="479" w:leftChars="228"/>
        <w:jc w:val="center"/>
        <w:rPr>
          <w:rFonts w:hint="eastAsia" w:ascii="宋体" w:hAnsi="宋体" w:cs="宋体"/>
          <w:b/>
          <w:bCs/>
          <w:sz w:val="28"/>
          <w:szCs w:val="28"/>
        </w:rPr>
      </w:pPr>
      <w:r>
        <w:rPr>
          <w:rFonts w:hint="eastAsia" w:ascii="宋体" w:hAnsi="宋体" w:cs="宋体"/>
          <w:b/>
          <w:bCs/>
          <w:sz w:val="28"/>
          <w:szCs w:val="28"/>
          <w:lang w:eastAsia="zh-CN"/>
        </w:rPr>
        <w:t>“女娲专家系统”</w:t>
      </w:r>
      <w:r>
        <w:rPr>
          <w:rFonts w:hint="eastAsia" w:ascii="宋体" w:hAnsi="宋体" w:cs="宋体"/>
          <w:b/>
          <w:bCs/>
          <w:sz w:val="28"/>
          <w:szCs w:val="28"/>
        </w:rPr>
        <w:t>监测流程图示</w:t>
      </w:r>
    </w:p>
    <w:p>
      <w:pPr>
        <w:spacing w:line="360" w:lineRule="auto"/>
        <w:ind w:firstLine="560" w:firstLineChars="200"/>
        <w:rPr>
          <w:rFonts w:hint="eastAsia" w:ascii="宋体" w:hAnsi="宋体" w:cs="宋体"/>
          <w:color w:val="000000"/>
          <w:sz w:val="28"/>
          <w:szCs w:val="28"/>
        </w:rPr>
      </w:pPr>
      <w:r>
        <w:rPr>
          <w:rFonts w:hint="eastAsia" w:ascii="宋体" w:hAnsi="宋体" w:cs="宋体"/>
          <w:color w:val="000000"/>
          <w:sz w:val="28"/>
          <w:szCs w:val="28"/>
        </w:rPr>
        <w:t>当然，就我们目前所能实现的技术而言，我们要想真正达到AI的预想智能效果，其实还有很长的一段路要走，现阶段考虑人工智能真正自发地对人类产生威胁还为时尚早。因此，我们</w:t>
      </w:r>
      <w:r>
        <w:rPr>
          <w:rFonts w:hint="eastAsia" w:ascii="宋体" w:hAnsi="宋体" w:cs="宋体"/>
          <w:color w:val="000000"/>
          <w:sz w:val="28"/>
          <w:szCs w:val="28"/>
          <w:lang w:eastAsia="zh-CN"/>
        </w:rPr>
        <w:t>目前</w:t>
      </w:r>
      <w:r>
        <w:rPr>
          <w:rFonts w:hint="eastAsia" w:ascii="宋体" w:hAnsi="宋体" w:cs="宋体"/>
          <w:color w:val="000000"/>
          <w:sz w:val="28"/>
          <w:szCs w:val="28"/>
        </w:rPr>
        <w:t>不必过多地担心AI未来的安全隐患，否则将会对科技进步产生极大阻碍。</w:t>
      </w:r>
    </w:p>
    <w:p>
      <w:pPr>
        <w:spacing w:line="360" w:lineRule="auto"/>
        <w:outlineLvl w:val="1"/>
        <w:rPr>
          <w:rFonts w:hint="eastAsia" w:ascii="宋体" w:hAnsi="宋体" w:cs="宋体"/>
          <w:b/>
          <w:bCs/>
          <w:color w:val="333399"/>
          <w:sz w:val="30"/>
          <w:szCs w:val="30"/>
        </w:rPr>
      </w:pPr>
      <w:r>
        <w:rPr>
          <w:rFonts w:hint="eastAsia" w:ascii="宋体" w:hAnsi="宋体" w:cs="宋体"/>
          <w:b/>
          <w:bCs/>
          <w:color w:val="333399"/>
          <w:sz w:val="30"/>
          <w:szCs w:val="30"/>
        </w:rPr>
        <w:t xml:space="preserve">    </w:t>
      </w:r>
      <w:bookmarkStart w:id="211" w:name="_Toc9823"/>
      <w:bookmarkStart w:id="212" w:name="_Toc29485"/>
      <w:bookmarkStart w:id="213" w:name="_Toc128"/>
      <w:bookmarkStart w:id="214" w:name="_Toc762"/>
      <w:bookmarkStart w:id="215" w:name="_Toc6644"/>
      <w:bookmarkStart w:id="216" w:name="_Toc25523"/>
      <w:bookmarkStart w:id="217" w:name="_Toc16954"/>
      <w:bookmarkStart w:id="218" w:name="_Toc31525"/>
      <w:r>
        <w:rPr>
          <w:rFonts w:hint="eastAsia" w:ascii="宋体" w:hAnsi="宋体" w:cs="宋体"/>
          <w:b/>
          <w:bCs/>
          <w:color w:val="333399"/>
          <w:sz w:val="30"/>
          <w:szCs w:val="30"/>
        </w:rPr>
        <w:t>3-7 项目整体规划</w:t>
      </w:r>
      <w:bookmarkEnd w:id="211"/>
      <w:bookmarkEnd w:id="212"/>
      <w:bookmarkEnd w:id="213"/>
      <w:bookmarkEnd w:id="214"/>
      <w:bookmarkEnd w:id="215"/>
      <w:bookmarkEnd w:id="216"/>
      <w:bookmarkEnd w:id="217"/>
      <w:bookmarkEnd w:id="218"/>
    </w:p>
    <w:p>
      <w:pPr>
        <w:spacing w:line="360" w:lineRule="auto"/>
        <w:ind w:firstLine="560" w:firstLineChars="200"/>
        <w:rPr>
          <w:rFonts w:hint="eastAsia" w:ascii="宋体" w:hAnsi="宋体" w:cs="宋体"/>
          <w:bCs/>
          <w:sz w:val="28"/>
          <w:szCs w:val="28"/>
        </w:rPr>
      </w:pPr>
      <w:r>
        <w:rPr>
          <w:rFonts w:hint="eastAsia" w:ascii="宋体" w:hAnsi="宋体" w:cs="宋体"/>
          <w:sz w:val="28"/>
          <w:szCs w:val="28"/>
          <w:shd w:val="clear" w:color="auto" w:fill="FFFFFF"/>
          <w:lang w:eastAsia="zh-CN"/>
        </w:rPr>
        <w:t>“女娲专家系统”</w:t>
      </w:r>
      <w:r>
        <w:rPr>
          <w:rFonts w:hint="eastAsia" w:ascii="宋体" w:hAnsi="宋体" w:cs="宋体"/>
          <w:bCs/>
          <w:sz w:val="28"/>
          <w:szCs w:val="28"/>
        </w:rPr>
        <w:t>项目的整体实现规划分为以下三阶段：</w:t>
      </w:r>
    </w:p>
    <w:p>
      <w:pPr>
        <w:keepNext/>
        <w:keepLines/>
        <w:spacing w:line="360" w:lineRule="auto"/>
        <w:jc w:val="center"/>
        <w:rPr>
          <w:rFonts w:hint="eastAsia" w:ascii="宋体" w:hAnsi="宋体" w:cs="宋体"/>
          <w:sz w:val="28"/>
          <w:szCs w:val="28"/>
          <w:shd w:val="clear" w:color="auto" w:fill="FFFFFF"/>
        </w:rPr>
      </w:pPr>
      <w:r>
        <w:rPr>
          <w:rFonts w:hint="eastAsia" w:ascii="宋体" w:hAnsi="宋体" w:cs="宋体"/>
          <w:sz w:val="28"/>
          <w:szCs w:val="28"/>
          <w:shd w:val="clear" w:color="auto" w:fill="FFFFFF"/>
        </w:rPr>
        <w:drawing>
          <wp:inline distT="0" distB="0" distL="114300" distR="114300">
            <wp:extent cx="5631815" cy="3546475"/>
            <wp:effectExtent l="0" t="0" r="6985" b="4445"/>
            <wp:docPr id="34" name="图片 79" descr="图片5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9" descr="图片5副本"/>
                    <pic:cNvPicPr>
                      <a:picLocks noChangeAspect="1"/>
                    </pic:cNvPicPr>
                  </pic:nvPicPr>
                  <pic:blipFill>
                    <a:blip r:embed="rId38"/>
                    <a:stretch>
                      <a:fillRect/>
                    </a:stretch>
                  </pic:blipFill>
                  <pic:spPr>
                    <a:xfrm>
                      <a:off x="0" y="0"/>
                      <a:ext cx="5631815" cy="3546475"/>
                    </a:xfrm>
                    <a:prstGeom prst="rect">
                      <a:avLst/>
                    </a:prstGeom>
                    <a:noFill/>
                    <a:ln>
                      <a:noFill/>
                    </a:ln>
                  </pic:spPr>
                </pic:pic>
              </a:graphicData>
            </a:graphic>
          </wp:inline>
        </w:drawing>
      </w:r>
    </w:p>
    <w:p>
      <w:pPr>
        <w:keepNext/>
        <w:keepLines/>
        <w:spacing w:line="360" w:lineRule="auto"/>
        <w:jc w:val="center"/>
        <w:rPr>
          <w:rFonts w:hint="eastAsia" w:ascii="宋体" w:hAnsi="宋体" w:cs="宋体"/>
          <w:b/>
          <w:sz w:val="28"/>
          <w:szCs w:val="28"/>
        </w:rPr>
      </w:pPr>
      <w:r>
        <w:rPr>
          <w:rFonts w:hint="eastAsia" w:ascii="宋体" w:hAnsi="宋体" w:cs="宋体"/>
          <w:b/>
          <w:sz w:val="28"/>
          <w:szCs w:val="28"/>
        </w:rPr>
        <w:t>项目阶段规划图</w:t>
      </w:r>
    </w:p>
    <w:p>
      <w:pPr>
        <w:pStyle w:val="4"/>
        <w:spacing w:before="0" w:after="0" w:line="360" w:lineRule="auto"/>
        <w:rPr>
          <w:rFonts w:hint="eastAsia" w:ascii="宋体" w:hAnsi="宋体" w:cs="宋体"/>
          <w:color w:val="333399"/>
          <w:sz w:val="28"/>
          <w:szCs w:val="28"/>
        </w:rPr>
      </w:pPr>
      <w:r>
        <w:rPr>
          <w:rFonts w:hint="eastAsia" w:ascii="宋体" w:hAnsi="宋体" w:cs="宋体"/>
          <w:color w:val="333399"/>
          <w:sz w:val="28"/>
          <w:szCs w:val="28"/>
        </w:rPr>
        <w:t xml:space="preserve">    </w:t>
      </w:r>
      <w:bookmarkStart w:id="219" w:name="_Toc11563"/>
      <w:bookmarkStart w:id="220" w:name="_Toc26504"/>
      <w:bookmarkStart w:id="221" w:name="_Toc28346"/>
      <w:bookmarkStart w:id="222" w:name="_Toc13226"/>
      <w:bookmarkStart w:id="223" w:name="_Toc22148"/>
      <w:bookmarkStart w:id="224" w:name="_Toc31351"/>
      <w:bookmarkStart w:id="225" w:name="_Toc3048"/>
      <w:bookmarkStart w:id="226" w:name="_Toc22413"/>
      <w:r>
        <w:rPr>
          <w:rFonts w:hint="eastAsia" w:ascii="宋体" w:hAnsi="宋体" w:cs="宋体"/>
          <w:color w:val="333399"/>
          <w:sz w:val="28"/>
          <w:szCs w:val="28"/>
        </w:rPr>
        <w:t>3-7-1 第一阶段：</w:t>
      </w:r>
      <w:r>
        <w:rPr>
          <w:rFonts w:hint="eastAsia" w:ascii="宋体" w:hAnsi="宋体" w:cs="宋体"/>
          <w:color w:val="333399"/>
          <w:sz w:val="28"/>
          <w:szCs w:val="28"/>
          <w:shd w:val="clear" w:color="auto" w:fill="FFFFFF"/>
        </w:rPr>
        <w:t>女娲大脑</w:t>
      </w:r>
      <w:r>
        <w:rPr>
          <w:rFonts w:hint="eastAsia" w:ascii="宋体" w:hAnsi="宋体" w:cs="宋体"/>
          <w:color w:val="333399"/>
          <w:sz w:val="28"/>
          <w:szCs w:val="28"/>
        </w:rPr>
        <w:t>核心引擎初步实现</w:t>
      </w:r>
      <w:r>
        <w:rPr>
          <w:rFonts w:hint="eastAsia" w:ascii="宋体" w:hAnsi="宋体" w:cs="宋体"/>
          <w:color w:val="333399"/>
          <w:sz w:val="28"/>
          <w:szCs w:val="28"/>
          <w:lang w:eastAsia="zh-CN"/>
        </w:rPr>
        <w:t>与完善</w:t>
      </w:r>
      <w:r>
        <w:rPr>
          <w:rFonts w:hint="eastAsia" w:ascii="宋体" w:hAnsi="宋体" w:cs="宋体"/>
          <w:color w:val="333399"/>
          <w:sz w:val="28"/>
          <w:szCs w:val="28"/>
        </w:rPr>
        <w:t>（12个月）</w:t>
      </w:r>
      <w:bookmarkEnd w:id="219"/>
      <w:bookmarkEnd w:id="220"/>
      <w:bookmarkEnd w:id="221"/>
      <w:bookmarkEnd w:id="222"/>
      <w:bookmarkEnd w:id="223"/>
      <w:bookmarkEnd w:id="224"/>
      <w:bookmarkEnd w:id="225"/>
      <w:bookmarkEnd w:id="226"/>
    </w:p>
    <w:p>
      <w:pPr>
        <w:numPr>
          <w:ilvl w:val="0"/>
          <w:numId w:val="13"/>
        </w:numPr>
        <w:tabs>
          <w:tab w:val="left" w:pos="106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系统基础模型建立，并经过实现验证。</w:t>
      </w:r>
    </w:p>
    <w:p>
      <w:pPr>
        <w:numPr>
          <w:ilvl w:val="0"/>
          <w:numId w:val="13"/>
        </w:numPr>
        <w:tabs>
          <w:tab w:val="left" w:pos="106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女娲大脑核心引擎部分初步实现。</w:t>
      </w:r>
    </w:p>
    <w:p>
      <w:pPr>
        <w:numPr>
          <w:ilvl w:val="0"/>
          <w:numId w:val="13"/>
        </w:numPr>
        <w:tabs>
          <w:tab w:val="left" w:pos="106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可以实现理解简单的知识，并记忆；</w:t>
      </w:r>
    </w:p>
    <w:p>
      <w:pPr>
        <w:numPr>
          <w:ilvl w:val="0"/>
          <w:numId w:val="13"/>
        </w:numPr>
        <w:tabs>
          <w:tab w:val="left" w:pos="106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完成基于已掌握信息，实现简单问答；</w:t>
      </w:r>
    </w:p>
    <w:p>
      <w:pPr>
        <w:numPr>
          <w:ilvl w:val="0"/>
          <w:numId w:val="13"/>
        </w:numPr>
        <w:tabs>
          <w:tab w:val="left" w:pos="106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可理解指代词，缩略语等；</w:t>
      </w:r>
    </w:p>
    <w:p>
      <w:pPr>
        <w:numPr>
          <w:ilvl w:val="0"/>
          <w:numId w:val="13"/>
        </w:numPr>
        <w:tabs>
          <w:tab w:val="left" w:pos="106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简单实现从交互信息中整理提取知识；</w:t>
      </w:r>
    </w:p>
    <w:p>
      <w:pPr>
        <w:numPr>
          <w:ilvl w:val="0"/>
          <w:numId w:val="13"/>
        </w:numPr>
        <w:tabs>
          <w:tab w:val="left" w:pos="106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简单动作的理解和处理；</w:t>
      </w:r>
    </w:p>
    <w:p>
      <w:pPr>
        <w:numPr>
          <w:ilvl w:val="0"/>
          <w:numId w:val="13"/>
        </w:numPr>
        <w:tabs>
          <w:tab w:val="left" w:pos="106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建立情感情绪处理模块，形成性格，与外部交互情况可以对性格产生影响；</w:t>
      </w:r>
    </w:p>
    <w:p>
      <w:pPr>
        <w:numPr>
          <w:ilvl w:val="0"/>
          <w:numId w:val="13"/>
        </w:numPr>
        <w:tabs>
          <w:tab w:val="left" w:pos="106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交互和对知识的理解及响应都收情感状态影响；</w:t>
      </w:r>
    </w:p>
    <w:p>
      <w:pPr>
        <w:numPr>
          <w:ilvl w:val="0"/>
          <w:numId w:val="13"/>
        </w:numPr>
        <w:tabs>
          <w:tab w:val="left" w:pos="106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情感的起伏变化和衰减。</w:t>
      </w:r>
    </w:p>
    <w:p>
      <w:pPr>
        <w:numPr>
          <w:ilvl w:val="0"/>
          <w:numId w:val="13"/>
        </w:numPr>
        <w:tabs>
          <w:tab w:val="left" w:pos="106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实现语言处理模块，过滤停用词、敏感词等。</w:t>
      </w:r>
    </w:p>
    <w:p>
      <w:pPr>
        <w:numPr>
          <w:ilvl w:val="0"/>
          <w:numId w:val="13"/>
        </w:numPr>
        <w:tabs>
          <w:tab w:val="left" w:pos="106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实现自然语言语法分析。</w:t>
      </w:r>
    </w:p>
    <w:p>
      <w:pPr>
        <w:numPr>
          <w:ilvl w:val="0"/>
          <w:numId w:val="13"/>
        </w:numPr>
        <w:tabs>
          <w:tab w:val="left" w:pos="106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lang w:eastAsia="zh-CN"/>
        </w:rPr>
        <w:t>实现</w:t>
      </w:r>
      <w:r>
        <w:rPr>
          <w:rFonts w:hint="eastAsia" w:ascii="宋体" w:hAnsi="宋体" w:cs="宋体"/>
          <w:sz w:val="28"/>
          <w:szCs w:val="28"/>
          <w:shd w:val="clear" w:color="auto" w:fill="FFFFFF"/>
        </w:rPr>
        <w:t>逻辑推理</w:t>
      </w:r>
      <w:r>
        <w:rPr>
          <w:rFonts w:hint="eastAsia" w:ascii="宋体" w:hAnsi="宋体" w:cs="宋体"/>
          <w:sz w:val="28"/>
          <w:szCs w:val="28"/>
          <w:shd w:val="clear" w:color="auto" w:fill="FFFFFF"/>
          <w:lang w:eastAsia="zh-CN"/>
        </w:rPr>
        <w:t>、分析。</w:t>
      </w:r>
    </w:p>
    <w:p>
      <w:pPr>
        <w:numPr>
          <w:ilvl w:val="0"/>
          <w:numId w:val="13"/>
        </w:numPr>
        <w:tabs>
          <w:tab w:val="left" w:pos="106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优化分词。</w:t>
      </w:r>
    </w:p>
    <w:p>
      <w:pPr>
        <w:numPr>
          <w:ilvl w:val="0"/>
          <w:numId w:val="13"/>
        </w:numPr>
        <w:tabs>
          <w:tab w:val="left" w:pos="106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lang w:eastAsia="zh-CN"/>
        </w:rPr>
        <w:t>“女娲专家系统”</w:t>
      </w:r>
      <w:r>
        <w:rPr>
          <w:rFonts w:hint="eastAsia" w:ascii="宋体" w:hAnsi="宋体" w:cs="宋体"/>
          <w:sz w:val="28"/>
          <w:szCs w:val="28"/>
          <w:shd w:val="clear" w:color="auto" w:fill="FFFFFF"/>
        </w:rPr>
        <w:t>初版发布。</w:t>
      </w:r>
    </w:p>
    <w:p>
      <w:pPr>
        <w:pStyle w:val="4"/>
        <w:spacing w:before="0" w:after="0" w:line="360" w:lineRule="auto"/>
        <w:rPr>
          <w:rFonts w:hint="eastAsia" w:ascii="宋体" w:hAnsi="宋体" w:cs="宋体"/>
          <w:color w:val="333399"/>
          <w:sz w:val="28"/>
          <w:szCs w:val="28"/>
        </w:rPr>
      </w:pPr>
      <w:r>
        <w:rPr>
          <w:rFonts w:hint="eastAsia" w:ascii="宋体" w:hAnsi="宋体" w:cs="宋体"/>
          <w:color w:val="333399"/>
          <w:sz w:val="28"/>
          <w:szCs w:val="28"/>
        </w:rPr>
        <w:t xml:space="preserve">    </w:t>
      </w:r>
      <w:bookmarkStart w:id="227" w:name="_Toc10321"/>
      <w:bookmarkStart w:id="228" w:name="_Toc4891"/>
      <w:bookmarkStart w:id="229" w:name="_Toc6956"/>
      <w:bookmarkStart w:id="230" w:name="_Toc20412"/>
      <w:bookmarkStart w:id="231" w:name="_Toc7293"/>
      <w:bookmarkStart w:id="232" w:name="_Toc2443"/>
      <w:bookmarkStart w:id="233" w:name="_Toc3721"/>
      <w:bookmarkStart w:id="234" w:name="_Toc39"/>
      <w:r>
        <w:rPr>
          <w:rFonts w:hint="eastAsia" w:ascii="宋体" w:hAnsi="宋体" w:cs="宋体"/>
          <w:color w:val="333399"/>
          <w:sz w:val="28"/>
          <w:szCs w:val="28"/>
        </w:rPr>
        <w:t>3-7-2 第二阶段：性能优化和服务发布（</w:t>
      </w:r>
      <w:r>
        <w:rPr>
          <w:rFonts w:hint="eastAsia" w:ascii="宋体" w:hAnsi="宋体" w:cs="宋体"/>
          <w:color w:val="333399"/>
          <w:sz w:val="28"/>
          <w:szCs w:val="28"/>
          <w:lang w:val="en-US" w:eastAsia="zh-CN"/>
        </w:rPr>
        <w:t>24</w:t>
      </w:r>
      <w:r>
        <w:rPr>
          <w:rFonts w:hint="eastAsia" w:ascii="宋体" w:hAnsi="宋体" w:cs="宋体"/>
          <w:color w:val="333399"/>
          <w:sz w:val="28"/>
          <w:szCs w:val="28"/>
        </w:rPr>
        <w:t>个月）</w:t>
      </w:r>
      <w:bookmarkEnd w:id="227"/>
      <w:bookmarkEnd w:id="228"/>
      <w:bookmarkEnd w:id="229"/>
      <w:bookmarkEnd w:id="230"/>
      <w:bookmarkEnd w:id="231"/>
      <w:bookmarkEnd w:id="232"/>
      <w:bookmarkEnd w:id="233"/>
      <w:bookmarkEnd w:id="234"/>
    </w:p>
    <w:p>
      <w:pPr>
        <w:numPr>
          <w:ilvl w:val="0"/>
          <w:numId w:val="13"/>
        </w:numPr>
        <w:tabs>
          <w:tab w:val="left" w:pos="105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建立完善的知识整理功能</w:t>
      </w:r>
      <w:r>
        <w:rPr>
          <w:rFonts w:hint="eastAsia" w:ascii="宋体" w:hAnsi="宋体" w:cs="宋体"/>
          <w:sz w:val="28"/>
          <w:szCs w:val="28"/>
          <w:shd w:val="clear" w:color="auto" w:fill="FFFFFF"/>
          <w:lang w:eastAsia="zh-CN"/>
        </w:rPr>
        <w:t>。</w:t>
      </w:r>
    </w:p>
    <w:p>
      <w:pPr>
        <w:numPr>
          <w:ilvl w:val="0"/>
          <w:numId w:val="13"/>
        </w:numPr>
        <w:tabs>
          <w:tab w:val="left" w:pos="105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具备联想意识，可以将不相干事物的共同点近似点联想类比，形成新的认识；</w:t>
      </w:r>
    </w:p>
    <w:p>
      <w:pPr>
        <w:numPr>
          <w:ilvl w:val="0"/>
          <w:numId w:val="13"/>
        </w:numPr>
        <w:tabs>
          <w:tab w:val="left" w:pos="105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像人类一样可以记忆和遗忘知识；</w:t>
      </w:r>
    </w:p>
    <w:p>
      <w:pPr>
        <w:numPr>
          <w:ilvl w:val="0"/>
          <w:numId w:val="13"/>
        </w:numPr>
        <w:tabs>
          <w:tab w:val="left" w:pos="105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情绪引擎完善，理解和处理复杂知识，复杂动作；</w:t>
      </w:r>
    </w:p>
    <w:p>
      <w:pPr>
        <w:numPr>
          <w:ilvl w:val="0"/>
          <w:numId w:val="13"/>
        </w:numPr>
        <w:tabs>
          <w:tab w:val="left" w:pos="105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实现多人同时交互功能</w:t>
      </w:r>
      <w:r>
        <w:rPr>
          <w:rFonts w:hint="eastAsia" w:ascii="宋体" w:hAnsi="宋体" w:cs="宋体"/>
          <w:sz w:val="28"/>
          <w:szCs w:val="28"/>
          <w:shd w:val="clear" w:color="auto" w:fill="FFFFFF"/>
          <w:lang w:eastAsia="zh-CN"/>
        </w:rPr>
        <w:t>。</w:t>
      </w:r>
    </w:p>
    <w:p>
      <w:pPr>
        <w:numPr>
          <w:ilvl w:val="0"/>
          <w:numId w:val="13"/>
        </w:numPr>
        <w:tabs>
          <w:tab w:val="left" w:pos="105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理解上下文信息；</w:t>
      </w:r>
    </w:p>
    <w:p>
      <w:pPr>
        <w:numPr>
          <w:ilvl w:val="0"/>
          <w:numId w:val="13"/>
        </w:numPr>
        <w:tabs>
          <w:tab w:val="left" w:pos="105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支持丰富感知器接收信息。前版本以文本处理为主，本版本引入图片、影音等多媒体资源及互联网资源处理。实现对多种丰富感知器的情感处理和反思引擎。</w:t>
      </w:r>
    </w:p>
    <w:p>
      <w:pPr>
        <w:numPr>
          <w:ilvl w:val="0"/>
          <w:numId w:val="13"/>
        </w:numPr>
        <w:tabs>
          <w:tab w:val="left" w:pos="105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实现大数据存储体系。</w:t>
      </w:r>
    </w:p>
    <w:p>
      <w:pPr>
        <w:numPr>
          <w:ilvl w:val="0"/>
          <w:numId w:val="13"/>
        </w:numPr>
        <w:tabs>
          <w:tab w:val="left" w:pos="105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为性能建立多级缓存机制。</w:t>
      </w:r>
    </w:p>
    <w:p>
      <w:pPr>
        <w:numPr>
          <w:ilvl w:val="0"/>
          <w:numId w:val="13"/>
        </w:numPr>
        <w:tabs>
          <w:tab w:val="left" w:pos="105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实现查询索引算法和优化排序等。</w:t>
      </w:r>
    </w:p>
    <w:p>
      <w:pPr>
        <w:numPr>
          <w:ilvl w:val="0"/>
          <w:numId w:val="13"/>
        </w:numPr>
        <w:tabs>
          <w:tab w:val="left" w:pos="105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实现外部服务层接口，支持简便调用。</w:t>
      </w:r>
    </w:p>
    <w:p>
      <w:pPr>
        <w:numPr>
          <w:ilvl w:val="0"/>
          <w:numId w:val="13"/>
        </w:numPr>
        <w:tabs>
          <w:tab w:val="left" w:pos="105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lang w:eastAsia="zh-CN"/>
        </w:rPr>
        <w:t>发布</w:t>
      </w:r>
      <w:r>
        <w:rPr>
          <w:rFonts w:hint="eastAsia" w:ascii="宋体" w:hAnsi="宋体" w:cs="宋体"/>
          <w:sz w:val="28"/>
          <w:szCs w:val="28"/>
          <w:shd w:val="clear" w:color="auto" w:fill="FFFFFF"/>
          <w:lang w:val="en-US" w:eastAsia="zh-CN"/>
        </w:rPr>
        <w:t>2.0版本。</w:t>
      </w:r>
    </w:p>
    <w:p>
      <w:pPr>
        <w:pStyle w:val="4"/>
        <w:spacing w:before="0" w:after="0" w:line="360" w:lineRule="auto"/>
        <w:rPr>
          <w:rFonts w:hint="eastAsia" w:ascii="宋体" w:hAnsi="宋体" w:cs="宋体"/>
          <w:color w:val="333399"/>
          <w:sz w:val="28"/>
          <w:szCs w:val="28"/>
        </w:rPr>
      </w:pPr>
      <w:r>
        <w:rPr>
          <w:rFonts w:hint="eastAsia" w:ascii="宋体" w:hAnsi="宋体" w:cs="宋体"/>
          <w:color w:val="333399"/>
          <w:sz w:val="28"/>
          <w:szCs w:val="28"/>
        </w:rPr>
        <w:t xml:space="preserve">    </w:t>
      </w:r>
      <w:bookmarkStart w:id="235" w:name="_Toc28930"/>
      <w:bookmarkStart w:id="236" w:name="_Toc24015"/>
      <w:bookmarkStart w:id="237" w:name="_Toc2625"/>
      <w:bookmarkStart w:id="238" w:name="_Toc26140"/>
      <w:bookmarkStart w:id="239" w:name="_Toc3148"/>
      <w:bookmarkStart w:id="240" w:name="_Toc9730"/>
      <w:bookmarkStart w:id="241" w:name="_Toc1234"/>
      <w:bookmarkStart w:id="242" w:name="_Toc26704"/>
      <w:r>
        <w:rPr>
          <w:rFonts w:hint="eastAsia" w:ascii="宋体" w:hAnsi="宋体" w:cs="宋体"/>
          <w:color w:val="333399"/>
          <w:sz w:val="28"/>
          <w:szCs w:val="28"/>
        </w:rPr>
        <w:t>3-7-3 第三阶段：完善智能计算和服务优化（30个月）</w:t>
      </w:r>
      <w:bookmarkEnd w:id="235"/>
      <w:bookmarkEnd w:id="236"/>
      <w:bookmarkEnd w:id="237"/>
      <w:bookmarkEnd w:id="238"/>
      <w:bookmarkEnd w:id="239"/>
      <w:bookmarkEnd w:id="240"/>
      <w:bookmarkEnd w:id="241"/>
      <w:bookmarkEnd w:id="242"/>
    </w:p>
    <w:p>
      <w:pPr>
        <w:numPr>
          <w:ilvl w:val="0"/>
          <w:numId w:val="13"/>
        </w:numPr>
        <w:tabs>
          <w:tab w:val="left" w:pos="105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lang w:eastAsia="zh-CN"/>
        </w:rPr>
        <w:t>发布</w:t>
      </w:r>
      <w:r>
        <w:rPr>
          <w:rFonts w:hint="eastAsia" w:ascii="宋体" w:hAnsi="宋体" w:cs="宋体"/>
          <w:sz w:val="28"/>
          <w:szCs w:val="28"/>
          <w:shd w:val="clear" w:color="auto" w:fill="FFFFFF"/>
          <w:lang w:val="en-US" w:eastAsia="zh-CN"/>
        </w:rPr>
        <w:t>3.0版本。</w:t>
      </w:r>
    </w:p>
    <w:p>
      <w:pPr>
        <w:numPr>
          <w:ilvl w:val="0"/>
          <w:numId w:val="13"/>
        </w:numPr>
        <w:tabs>
          <w:tab w:val="left" w:pos="105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实现情境搜索等高级智能计算模块。</w:t>
      </w:r>
    </w:p>
    <w:p>
      <w:pPr>
        <w:numPr>
          <w:ilvl w:val="0"/>
          <w:numId w:val="13"/>
        </w:numPr>
        <w:tabs>
          <w:tab w:val="left" w:pos="105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完善用户定制化体验，支持更多个性化交互结果。</w:t>
      </w:r>
    </w:p>
    <w:p>
      <w:pPr>
        <w:numPr>
          <w:ilvl w:val="0"/>
          <w:numId w:val="13"/>
        </w:numPr>
        <w:tabs>
          <w:tab w:val="left" w:pos="105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lang w:eastAsia="zh-CN"/>
        </w:rPr>
        <w:t>情感、性格模型完善。</w:t>
      </w:r>
    </w:p>
    <w:p>
      <w:pPr>
        <w:numPr>
          <w:ilvl w:val="0"/>
          <w:numId w:val="13"/>
        </w:numPr>
        <w:tabs>
          <w:tab w:val="left" w:pos="105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lang w:eastAsia="zh-CN"/>
        </w:rPr>
        <w:t>提升核心大脑的抽象思维能力（例如：对艺术，审美，哲学思想的理解和表达）。</w:t>
      </w:r>
    </w:p>
    <w:p>
      <w:pPr>
        <w:numPr>
          <w:ilvl w:val="0"/>
          <w:numId w:val="13"/>
        </w:numPr>
        <w:tabs>
          <w:tab w:val="left" w:pos="105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lang w:eastAsia="zh-CN"/>
        </w:rPr>
        <w:t>根据其数据发展历程，形成自我的个性和喜好倾向。</w:t>
      </w:r>
    </w:p>
    <w:p>
      <w:pPr>
        <w:numPr>
          <w:ilvl w:val="0"/>
          <w:numId w:val="13"/>
        </w:numPr>
        <w:tabs>
          <w:tab w:val="left" w:pos="105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lang w:eastAsia="zh-CN"/>
        </w:rPr>
        <w:t>实现智能自改造，自升级的核心模块，并验证。</w:t>
      </w:r>
    </w:p>
    <w:p>
      <w:pPr>
        <w:numPr>
          <w:ilvl w:val="0"/>
          <w:numId w:val="13"/>
        </w:numPr>
        <w:tabs>
          <w:tab w:val="left" w:pos="105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lang w:eastAsia="zh-CN"/>
        </w:rPr>
        <w:t>优化各中枢算法，包括逻辑规则方面和应用环境方面。</w:t>
      </w:r>
    </w:p>
    <w:p>
      <w:pPr>
        <w:numPr>
          <w:ilvl w:val="0"/>
          <w:numId w:val="13"/>
        </w:numPr>
        <w:tabs>
          <w:tab w:val="left" w:pos="105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提供更</w:t>
      </w:r>
      <w:r>
        <w:rPr>
          <w:rFonts w:hint="eastAsia" w:ascii="宋体" w:hAnsi="宋体" w:cs="宋体"/>
          <w:sz w:val="28"/>
          <w:szCs w:val="28"/>
          <w:shd w:val="clear" w:color="auto" w:fill="FFFFFF"/>
          <w:lang w:eastAsia="zh-CN"/>
        </w:rPr>
        <w:t>完善</w:t>
      </w:r>
      <w:r>
        <w:rPr>
          <w:rFonts w:hint="eastAsia" w:ascii="宋体" w:hAnsi="宋体" w:cs="宋体"/>
          <w:sz w:val="28"/>
          <w:szCs w:val="28"/>
          <w:shd w:val="clear" w:color="auto" w:fill="FFFFFF"/>
        </w:rPr>
        <w:t>的分级别服务接口形式、分级别数据服务。</w:t>
      </w:r>
      <w:r>
        <w:rPr>
          <w:rFonts w:hint="eastAsia" w:ascii="宋体" w:hAnsi="宋体" w:cs="宋体"/>
          <w:sz w:val="28"/>
          <w:szCs w:val="28"/>
          <w:shd w:val="clear" w:color="auto" w:fill="FFFFFF"/>
          <w:lang w:eastAsia="zh-CN"/>
        </w:rPr>
        <w:t>深度挖掘和分析。</w:t>
      </w:r>
    </w:p>
    <w:p>
      <w:pPr>
        <w:numPr>
          <w:ilvl w:val="0"/>
          <w:numId w:val="13"/>
        </w:numPr>
        <w:tabs>
          <w:tab w:val="left" w:pos="1050"/>
          <w:tab w:val="clear" w:pos="42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lang w:eastAsia="zh-CN"/>
        </w:rPr>
        <w:t>针对专门产品应用方向做定制分支版本及优化。</w:t>
      </w:r>
    </w:p>
    <w:p>
      <w:pPr>
        <w:numPr>
          <w:ilvl w:val="0"/>
          <w:numId w:val="13"/>
        </w:numPr>
        <w:tabs>
          <w:tab w:val="left" w:pos="105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rPr>
        <w:t>与外部成熟软件应用整合，更大限度地发挥</w:t>
      </w:r>
      <w:r>
        <w:rPr>
          <w:rFonts w:hint="eastAsia" w:ascii="宋体" w:hAnsi="宋体" w:cs="宋体"/>
          <w:sz w:val="28"/>
          <w:szCs w:val="28"/>
          <w:shd w:val="clear" w:color="auto" w:fill="FFFFFF"/>
          <w:lang w:eastAsia="zh-CN"/>
        </w:rPr>
        <w:t>“女娲专家系统”</w:t>
      </w:r>
      <w:r>
        <w:rPr>
          <w:rFonts w:hint="eastAsia" w:ascii="宋体" w:hAnsi="宋体" w:cs="宋体"/>
          <w:sz w:val="28"/>
          <w:szCs w:val="28"/>
          <w:shd w:val="clear" w:color="auto" w:fill="FFFFFF"/>
        </w:rPr>
        <w:t>的全理解智能引擎，创造新的价值方向。</w:t>
      </w:r>
    </w:p>
    <w:p>
      <w:pPr>
        <w:numPr>
          <w:ilvl w:val="0"/>
          <w:numId w:val="13"/>
        </w:numPr>
        <w:tabs>
          <w:tab w:val="left" w:pos="1050"/>
        </w:tabs>
        <w:ind w:left="0" w:firstLine="635" w:firstLineChars="227"/>
        <w:rPr>
          <w:rFonts w:hint="eastAsia" w:ascii="宋体" w:hAnsi="宋体" w:cs="宋体"/>
          <w:sz w:val="28"/>
          <w:szCs w:val="28"/>
          <w:shd w:val="clear" w:color="auto" w:fill="FFFFFF"/>
        </w:rPr>
      </w:pPr>
      <w:r>
        <w:rPr>
          <w:rFonts w:hint="eastAsia" w:ascii="宋体" w:hAnsi="宋体" w:cs="宋体"/>
          <w:sz w:val="28"/>
          <w:szCs w:val="28"/>
          <w:shd w:val="clear" w:color="auto" w:fill="FFFFFF"/>
          <w:lang w:eastAsia="zh-CN"/>
        </w:rPr>
        <w:t>结合硬件技术发展最新水平，植入强大的女娲智能核心，创作新的软硬件结合体产品，创造新价值。</w:t>
      </w:r>
    </w:p>
    <w:p>
      <w:pPr>
        <w:tabs>
          <w:tab w:val="left" w:pos="1050"/>
        </w:tabs>
        <w:ind w:left="0" w:leftChars="0"/>
        <w:outlineLvl w:val="0"/>
        <w:rPr>
          <w:rFonts w:hint="eastAsia" w:ascii="宋体" w:hAnsi="宋体" w:cs="宋体"/>
          <w:b/>
          <w:bCs/>
          <w:color w:val="006666"/>
          <w:sz w:val="32"/>
          <w:szCs w:val="32"/>
        </w:rPr>
      </w:pPr>
      <w:r>
        <w:rPr>
          <w:rFonts w:hint="eastAsia" w:ascii="宋体" w:hAnsi="宋体" w:cs="宋体"/>
          <w:sz w:val="28"/>
          <w:szCs w:val="28"/>
          <w:shd w:val="clear" w:color="auto" w:fill="FFFFFF"/>
        </w:rPr>
        <w:br w:type="page"/>
      </w:r>
      <w:bookmarkEnd w:id="202"/>
      <w:bookmarkStart w:id="243" w:name="_Toc8201"/>
      <w:bookmarkStart w:id="244" w:name="_Toc20132"/>
      <w:bookmarkStart w:id="245" w:name="_Toc3019"/>
      <w:bookmarkStart w:id="246" w:name="_Toc28041"/>
      <w:bookmarkStart w:id="247" w:name="_Toc29100"/>
      <w:bookmarkStart w:id="248" w:name="_Toc6443"/>
      <w:bookmarkStart w:id="249" w:name="_Toc30926"/>
      <w:bookmarkStart w:id="250" w:name="_Toc471"/>
      <w:r>
        <w:rPr>
          <w:rFonts w:hint="eastAsia" w:ascii="宋体" w:hAnsi="宋体" w:cs="宋体"/>
          <w:b/>
          <w:bCs/>
          <w:color w:val="006666"/>
          <w:sz w:val="32"/>
          <w:szCs w:val="32"/>
        </w:rPr>
        <w:t>四、市场营销分析</w:t>
      </w:r>
      <w:bookmarkEnd w:id="243"/>
      <w:bookmarkEnd w:id="244"/>
      <w:bookmarkEnd w:id="245"/>
      <w:bookmarkEnd w:id="246"/>
      <w:bookmarkEnd w:id="247"/>
      <w:bookmarkEnd w:id="248"/>
      <w:bookmarkEnd w:id="249"/>
      <w:bookmarkEnd w:id="250"/>
    </w:p>
    <w:p>
      <w:pPr>
        <w:outlineLvl w:val="1"/>
        <w:rPr>
          <w:rFonts w:hint="eastAsia" w:ascii="宋体" w:hAnsi="宋体" w:cs="宋体"/>
          <w:b/>
          <w:bCs/>
          <w:color w:val="006666"/>
          <w:sz w:val="30"/>
          <w:szCs w:val="30"/>
        </w:rPr>
      </w:pPr>
      <w:r>
        <w:rPr>
          <w:rFonts w:hint="eastAsia" w:ascii="宋体" w:hAnsi="宋体" w:cs="宋体"/>
          <w:b/>
          <w:bCs/>
          <w:color w:val="006666"/>
          <w:sz w:val="30"/>
          <w:szCs w:val="30"/>
        </w:rPr>
        <w:t xml:space="preserve">    </w:t>
      </w:r>
      <w:bookmarkStart w:id="251" w:name="_Toc25413"/>
      <w:bookmarkStart w:id="252" w:name="_Toc25955"/>
      <w:bookmarkStart w:id="253" w:name="_Toc14842"/>
      <w:bookmarkStart w:id="254" w:name="_Toc7534"/>
      <w:bookmarkStart w:id="255" w:name="_Toc16216"/>
      <w:bookmarkStart w:id="256" w:name="_Toc14238"/>
      <w:bookmarkStart w:id="257" w:name="_Toc28586"/>
      <w:bookmarkStart w:id="258" w:name="_Toc15729"/>
      <w:r>
        <w:rPr>
          <w:rFonts w:hint="eastAsia" w:ascii="宋体" w:hAnsi="宋体" w:cs="宋体"/>
          <w:b/>
          <w:bCs/>
          <w:color w:val="006666"/>
          <w:sz w:val="30"/>
          <w:szCs w:val="30"/>
        </w:rPr>
        <w:t>4-1 市场简介</w:t>
      </w:r>
      <w:bookmarkEnd w:id="251"/>
      <w:bookmarkEnd w:id="252"/>
      <w:bookmarkEnd w:id="253"/>
      <w:bookmarkEnd w:id="254"/>
      <w:bookmarkEnd w:id="255"/>
      <w:bookmarkEnd w:id="256"/>
      <w:bookmarkEnd w:id="257"/>
      <w:bookmarkEnd w:id="258"/>
    </w:p>
    <w:p>
      <w:pPr>
        <w:ind w:firstLine="560" w:firstLineChars="200"/>
        <w:rPr>
          <w:rFonts w:hint="eastAsia" w:ascii="宋体" w:hAnsi="宋体" w:cs="宋体"/>
          <w:sz w:val="28"/>
          <w:szCs w:val="28"/>
        </w:rPr>
      </w:pPr>
      <w:r>
        <w:rPr>
          <w:rFonts w:hint="eastAsia" w:ascii="宋体" w:hAnsi="宋体" w:cs="宋体"/>
          <w:sz w:val="28"/>
          <w:szCs w:val="28"/>
        </w:rPr>
        <w:t>近年来，AI技术在智能问答、精准搜索、机器翻译等领域得到了重要的应用，但现阶段因人工智能技术的局限性，导致应用的产品技术性不高、操作不智能、精准性差等。而产品智能化的浪潮正不断提升着消费者的预期，使AI应用产生了巨大的市场空间。此时，如果在市场中适时推出满足消费者、开发者迫切需求的AI技术服务平台，必将产生巨大的经济价值与社会价值。</w:t>
      </w:r>
    </w:p>
    <w:p>
      <w:pPr>
        <w:jc w:val="center"/>
        <w:rPr>
          <w:rFonts w:hint="eastAsia" w:ascii="宋体" w:hAnsi="宋体" w:cs="宋体"/>
          <w:sz w:val="28"/>
          <w:szCs w:val="28"/>
        </w:rPr>
      </w:pPr>
      <w:r>
        <w:rPr>
          <w:rFonts w:hint="eastAsia" w:ascii="宋体" w:hAnsi="宋体" w:cs="宋体"/>
          <w:sz w:val="28"/>
          <w:szCs w:val="28"/>
        </w:rPr>
        <w:drawing>
          <wp:inline distT="0" distB="0" distL="114300" distR="114300">
            <wp:extent cx="5287645" cy="2921000"/>
            <wp:effectExtent l="0" t="0" r="635" b="5080"/>
            <wp:docPr id="35" name="图片 2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descr="图片1"/>
                    <pic:cNvPicPr>
                      <a:picLocks noChangeAspect="1"/>
                    </pic:cNvPicPr>
                  </pic:nvPicPr>
                  <pic:blipFill>
                    <a:blip r:embed="rId39"/>
                    <a:stretch>
                      <a:fillRect/>
                    </a:stretch>
                  </pic:blipFill>
                  <pic:spPr>
                    <a:xfrm>
                      <a:off x="0" y="0"/>
                      <a:ext cx="5287645" cy="2921000"/>
                    </a:xfrm>
                    <a:prstGeom prst="rect">
                      <a:avLst/>
                    </a:prstGeom>
                    <a:noFill/>
                    <a:ln>
                      <a:noFill/>
                    </a:ln>
                  </pic:spPr>
                </pic:pic>
              </a:graphicData>
            </a:graphic>
          </wp:inline>
        </w:drawing>
      </w:r>
    </w:p>
    <w:p>
      <w:pPr>
        <w:jc w:val="center"/>
        <w:rPr>
          <w:rFonts w:hint="eastAsia" w:ascii="宋体" w:hAnsi="宋体" w:cs="宋体"/>
          <w:b/>
          <w:bCs/>
          <w:sz w:val="28"/>
          <w:szCs w:val="28"/>
        </w:rPr>
      </w:pPr>
      <w:r>
        <w:rPr>
          <w:rFonts w:hint="eastAsia" w:ascii="宋体" w:hAnsi="宋体" w:cs="宋体"/>
          <w:b/>
          <w:bCs/>
          <w:sz w:val="28"/>
          <w:szCs w:val="28"/>
        </w:rPr>
        <w:t>智能时代用户十大消费趋势</w:t>
      </w:r>
    </w:p>
    <w:p>
      <w:pPr>
        <w:jc w:val="center"/>
        <w:rPr>
          <w:rFonts w:hint="eastAsia" w:ascii="宋体" w:hAnsi="宋体" w:cs="宋体"/>
          <w:b/>
          <w:bCs/>
          <w:sz w:val="28"/>
          <w:szCs w:val="28"/>
        </w:rPr>
      </w:pPr>
    </w:p>
    <w:p>
      <w:pPr>
        <w:outlineLvl w:val="1"/>
        <w:rPr>
          <w:rFonts w:hint="eastAsia" w:ascii="宋体" w:hAnsi="宋体" w:cs="宋体"/>
          <w:b/>
          <w:bCs/>
          <w:color w:val="006666"/>
          <w:sz w:val="30"/>
          <w:szCs w:val="30"/>
        </w:rPr>
      </w:pPr>
      <w:r>
        <w:rPr>
          <w:rFonts w:hint="eastAsia" w:ascii="宋体" w:hAnsi="宋体" w:cs="宋体"/>
          <w:b/>
          <w:bCs/>
          <w:color w:val="006666"/>
          <w:sz w:val="30"/>
          <w:szCs w:val="30"/>
        </w:rPr>
        <w:t xml:space="preserve">    </w:t>
      </w:r>
      <w:bookmarkStart w:id="259" w:name="_Toc12011"/>
      <w:bookmarkStart w:id="260" w:name="_Toc25184"/>
      <w:bookmarkStart w:id="261" w:name="_Toc5003"/>
      <w:bookmarkStart w:id="262" w:name="_Toc25674"/>
      <w:bookmarkStart w:id="263" w:name="_Toc1627"/>
      <w:bookmarkStart w:id="264" w:name="_Toc9407"/>
      <w:bookmarkStart w:id="265" w:name="_Toc6054"/>
      <w:bookmarkStart w:id="266" w:name="_Toc31370"/>
      <w:r>
        <w:rPr>
          <w:rFonts w:hint="eastAsia" w:ascii="宋体" w:hAnsi="宋体" w:cs="宋体"/>
          <w:b/>
          <w:bCs/>
          <w:color w:val="006666"/>
          <w:sz w:val="30"/>
          <w:szCs w:val="30"/>
        </w:rPr>
        <w:t>4-2 行业性市场分析</w:t>
      </w:r>
      <w:bookmarkEnd w:id="259"/>
      <w:bookmarkEnd w:id="260"/>
      <w:bookmarkEnd w:id="261"/>
      <w:bookmarkEnd w:id="262"/>
      <w:bookmarkEnd w:id="263"/>
      <w:bookmarkEnd w:id="264"/>
      <w:bookmarkEnd w:id="265"/>
      <w:bookmarkEnd w:id="266"/>
    </w:p>
    <w:p>
      <w:pPr>
        <w:ind w:firstLine="560" w:firstLineChars="200"/>
        <w:rPr>
          <w:rFonts w:hint="eastAsia" w:ascii="宋体" w:hAnsi="宋体" w:cs="宋体"/>
          <w:bCs/>
          <w:sz w:val="28"/>
          <w:szCs w:val="28"/>
          <w:lang w:val="zh-CN"/>
        </w:rPr>
      </w:pPr>
      <w:r>
        <w:rPr>
          <w:rFonts w:hint="eastAsia" w:ascii="宋体" w:hAnsi="宋体" w:cs="宋体"/>
          <w:bCs/>
          <w:sz w:val="28"/>
          <w:szCs w:val="28"/>
          <w:lang w:val="zh-CN"/>
        </w:rPr>
        <w:t>人工智能是人类技术的终极目标之一，几乎所有需要人类智能的行业，都可以视为人工智能的潜在市场。一旦突破了“奇点”并进行应用，人工智能最终会将世界变成一个“开放的”智能接口界面。利用人工智能作为平台，可以有效利用环境背景，个人偏好以及最简单的互动模型，组成一个个神奇的组合体，而参与其中的服务和应用程序将会有极大的发展机遇。</w:t>
      </w:r>
    </w:p>
    <w:p>
      <w:pPr>
        <w:ind w:firstLine="560" w:firstLineChars="200"/>
        <w:rPr>
          <w:rFonts w:hint="eastAsia" w:ascii="宋体" w:hAnsi="宋体" w:cs="宋体"/>
          <w:bCs/>
          <w:sz w:val="28"/>
          <w:szCs w:val="28"/>
          <w:lang w:val="zh-CN"/>
        </w:rPr>
      </w:pPr>
      <w:r>
        <w:rPr>
          <w:rFonts w:hint="eastAsia" w:ascii="宋体" w:hAnsi="宋体" w:cs="宋体"/>
          <w:bCs/>
          <w:sz w:val="28"/>
          <w:szCs w:val="28"/>
          <w:lang w:val="zh-CN"/>
        </w:rPr>
        <w:t>因此，人工智能平台未来的市场规模、价值都难以准确预估。目前能够收集到的关于人工智能市场的数据非常稀少，而且业已过时。例如，根据Business Communication Company(BCC) 2003年4月出版的资料指出，到了2007年，整个人工智能产业产业将超过210亿美元，而从2002到2007年的每年平均增长率将是12.2%；单单2002年，人工智能产业的产值就达到119亿美元。这样的数据对于整个人工智能的发展来说，只是冰山一角，更大的空间是藏在水面之下的。</w:t>
      </w:r>
    </w:p>
    <w:p>
      <w:pPr>
        <w:ind w:firstLine="560" w:firstLineChars="200"/>
        <w:rPr>
          <w:rFonts w:hint="eastAsia" w:ascii="宋体" w:hAnsi="宋体" w:cs="宋体"/>
          <w:bCs/>
          <w:sz w:val="28"/>
          <w:szCs w:val="28"/>
        </w:rPr>
      </w:pPr>
      <w:r>
        <w:rPr>
          <w:rFonts w:hint="eastAsia" w:ascii="宋体" w:hAnsi="宋体" w:cs="宋体"/>
          <w:bCs/>
          <w:sz w:val="28"/>
          <w:szCs w:val="28"/>
          <w:lang w:val="zh-CN"/>
        </w:rPr>
        <w:t>龙天科技从“女娲专家系统”能够提供支持的应用角度出发，对人工智能</w:t>
      </w:r>
      <w:r>
        <w:rPr>
          <w:rFonts w:hint="eastAsia" w:ascii="宋体" w:hAnsi="宋体" w:cs="宋体"/>
          <w:sz w:val="28"/>
          <w:szCs w:val="28"/>
        </w:rPr>
        <w:t>市场规模较大的领域，从</w:t>
      </w:r>
      <w:r>
        <w:rPr>
          <w:rFonts w:hint="eastAsia" w:ascii="宋体" w:hAnsi="宋体" w:cs="宋体"/>
          <w:color w:val="800000"/>
          <w:sz w:val="28"/>
          <w:szCs w:val="28"/>
        </w:rPr>
        <w:t>软件领域，</w:t>
      </w:r>
      <w:r>
        <w:rPr>
          <w:rFonts w:hint="eastAsia" w:ascii="宋体" w:hAnsi="宋体" w:cs="宋体"/>
          <w:bCs/>
          <w:sz w:val="28"/>
          <w:szCs w:val="28"/>
          <w:lang w:val="zh-CN"/>
        </w:rPr>
        <w:t>例如搜索引擎、智能语音系统、智能翻译等；</w:t>
      </w:r>
      <w:r>
        <w:rPr>
          <w:rFonts w:hint="eastAsia" w:ascii="宋体" w:hAnsi="宋体" w:cs="宋体"/>
          <w:color w:val="800000"/>
          <w:sz w:val="28"/>
          <w:szCs w:val="28"/>
        </w:rPr>
        <w:t>硬件领域</w:t>
      </w:r>
      <w:r>
        <w:rPr>
          <w:rFonts w:hint="eastAsia" w:ascii="宋体" w:hAnsi="宋体" w:cs="宋体"/>
          <w:bCs/>
          <w:sz w:val="28"/>
          <w:szCs w:val="28"/>
          <w:lang w:val="zh-CN"/>
        </w:rPr>
        <w:t>，例如智能家居系统、机器人等方面，对“女娲专家系统”市场进行了初步汇总，认为人工智能行业的市场价值将达到亿亿美元的数量级。同时，随着人工智能智能程度的增长，其市场规模还将持续放大。而从事人工智能领域的佼佼者中，也将产生人类历史上第一个</w:t>
      </w:r>
      <w:r>
        <w:rPr>
          <w:rFonts w:hint="eastAsia" w:ascii="宋体" w:hAnsi="宋体" w:cs="宋体"/>
          <w:bCs/>
          <w:sz w:val="28"/>
          <w:szCs w:val="28"/>
        </w:rPr>
        <w:t>10万亿美元级别的公司。</w:t>
      </w:r>
    </w:p>
    <w:p>
      <w:pPr>
        <w:ind w:firstLine="560" w:firstLineChars="200"/>
        <w:jc w:val="center"/>
        <w:rPr>
          <w:rFonts w:hint="eastAsia" w:ascii="宋体" w:hAnsi="宋体" w:cs="宋体"/>
          <w:bCs/>
          <w:sz w:val="28"/>
          <w:szCs w:val="28"/>
        </w:rPr>
      </w:pPr>
      <w:r>
        <w:rPr>
          <w:rFonts w:hint="eastAsia" w:ascii="宋体" w:hAnsi="宋体" w:cs="宋体"/>
          <w:bCs/>
          <w:sz w:val="28"/>
          <w:szCs w:val="28"/>
        </w:rPr>
        <w:drawing>
          <wp:inline distT="0" distB="0" distL="114300" distR="114300">
            <wp:extent cx="4594860" cy="4080510"/>
            <wp:effectExtent l="0" t="0" r="0" b="0"/>
            <wp:docPr id="36" name="图片 70" descr="市场规模对比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0" descr="市场规模对比图"/>
                    <pic:cNvPicPr>
                      <a:picLocks noChangeAspect="1"/>
                    </pic:cNvPicPr>
                  </pic:nvPicPr>
                  <pic:blipFill>
                    <a:blip r:embed="rId40"/>
                    <a:stretch>
                      <a:fillRect/>
                    </a:stretch>
                  </pic:blipFill>
                  <pic:spPr>
                    <a:xfrm>
                      <a:off x="0" y="0"/>
                      <a:ext cx="4594860" cy="4080510"/>
                    </a:xfrm>
                    <a:prstGeom prst="rect">
                      <a:avLst/>
                    </a:prstGeom>
                    <a:noFill/>
                    <a:ln>
                      <a:noFill/>
                    </a:ln>
                  </pic:spPr>
                </pic:pic>
              </a:graphicData>
            </a:graphic>
          </wp:inline>
        </w:drawing>
      </w:r>
    </w:p>
    <w:p>
      <w:pPr>
        <w:ind w:firstLine="562" w:firstLineChars="200"/>
        <w:jc w:val="center"/>
        <w:rPr>
          <w:rFonts w:hint="eastAsia" w:ascii="宋体" w:hAnsi="宋体" w:cs="宋体"/>
          <w:b/>
          <w:bCs/>
          <w:sz w:val="28"/>
          <w:szCs w:val="28"/>
          <w:lang w:val="zh-CN"/>
        </w:rPr>
      </w:pPr>
      <w:r>
        <w:rPr>
          <w:rFonts w:hint="eastAsia" w:ascii="宋体" w:hAnsi="宋体" w:cs="宋体"/>
          <w:b/>
          <w:bCs/>
          <w:sz w:val="28"/>
          <w:szCs w:val="28"/>
          <w:lang w:val="zh-CN"/>
        </w:rPr>
        <w:t>人工智能现有行业领域市场规模</w:t>
      </w:r>
    </w:p>
    <w:p>
      <w:pPr>
        <w:ind w:firstLine="560" w:firstLineChars="200"/>
        <w:rPr>
          <w:rFonts w:hint="eastAsia" w:ascii="宋体" w:hAnsi="宋体" w:cs="宋体"/>
          <w:bCs/>
          <w:sz w:val="28"/>
          <w:szCs w:val="28"/>
          <w:lang w:val="zh-CN"/>
        </w:rPr>
      </w:pPr>
      <w:r>
        <w:rPr>
          <w:rFonts w:hint="eastAsia" w:ascii="宋体" w:hAnsi="宋体" w:cs="宋体"/>
          <w:bCs/>
          <w:sz w:val="28"/>
          <w:szCs w:val="28"/>
        </w:rPr>
        <w:t>下面，龙天科技从现有行业领域、</w:t>
      </w:r>
      <w:r>
        <w:rPr>
          <w:rFonts w:hint="eastAsia" w:ascii="宋体" w:hAnsi="宋体" w:cs="宋体"/>
          <w:bCs/>
          <w:sz w:val="28"/>
          <w:szCs w:val="28"/>
          <w:lang w:val="zh-CN"/>
        </w:rPr>
        <w:t>人工智能智能程度</w:t>
      </w:r>
      <w:r>
        <w:rPr>
          <w:rFonts w:hint="eastAsia" w:ascii="宋体" w:hAnsi="宋体" w:cs="宋体"/>
          <w:bCs/>
          <w:sz w:val="28"/>
          <w:szCs w:val="28"/>
        </w:rPr>
        <w:t>对市场的影响两</w:t>
      </w:r>
      <w:r>
        <w:rPr>
          <w:rFonts w:hint="eastAsia" w:ascii="宋体" w:hAnsi="宋体" w:cs="宋体"/>
          <w:bCs/>
          <w:sz w:val="28"/>
          <w:szCs w:val="28"/>
          <w:lang w:eastAsia="zh-CN"/>
        </w:rPr>
        <w:t>个</w:t>
      </w:r>
      <w:r>
        <w:rPr>
          <w:rFonts w:hint="eastAsia" w:ascii="宋体" w:hAnsi="宋体" w:cs="宋体"/>
          <w:bCs/>
          <w:sz w:val="28"/>
          <w:szCs w:val="28"/>
        </w:rPr>
        <w:t>方面，对</w:t>
      </w:r>
      <w:r>
        <w:rPr>
          <w:rFonts w:hint="eastAsia" w:ascii="宋体" w:hAnsi="宋体" w:cs="宋体"/>
          <w:bCs/>
          <w:sz w:val="28"/>
          <w:szCs w:val="28"/>
          <w:lang w:val="zh-CN"/>
        </w:rPr>
        <w:t>“女娲专家系统”的</w:t>
      </w:r>
      <w:r>
        <w:rPr>
          <w:rFonts w:hint="eastAsia" w:ascii="宋体" w:hAnsi="宋体" w:cs="宋体"/>
          <w:bCs/>
          <w:sz w:val="28"/>
          <w:szCs w:val="28"/>
        </w:rPr>
        <w:t>市场进行了</w:t>
      </w:r>
      <w:r>
        <w:rPr>
          <w:rFonts w:hint="eastAsia" w:ascii="宋体" w:hAnsi="宋体" w:cs="宋体"/>
          <w:bCs/>
          <w:sz w:val="28"/>
          <w:szCs w:val="28"/>
          <w:lang w:val="zh-CN"/>
        </w:rPr>
        <w:t>分析，仅供参考。</w:t>
      </w:r>
    </w:p>
    <w:p>
      <w:pPr>
        <w:outlineLvl w:val="2"/>
        <w:rPr>
          <w:rFonts w:hint="eastAsia" w:ascii="宋体" w:hAnsi="宋体" w:cs="宋体"/>
          <w:b/>
          <w:bCs/>
          <w:color w:val="006666"/>
          <w:sz w:val="28"/>
          <w:szCs w:val="28"/>
        </w:rPr>
      </w:pPr>
      <w:r>
        <w:rPr>
          <w:rFonts w:hint="eastAsia" w:ascii="宋体" w:hAnsi="宋体" w:cs="宋体"/>
          <w:b/>
          <w:bCs/>
          <w:color w:val="006666"/>
          <w:sz w:val="28"/>
          <w:szCs w:val="28"/>
        </w:rPr>
        <w:t xml:space="preserve">    </w:t>
      </w:r>
      <w:bookmarkStart w:id="267" w:name="_Toc15583"/>
      <w:bookmarkStart w:id="268" w:name="_Toc18191"/>
      <w:bookmarkStart w:id="269" w:name="_Toc15041"/>
      <w:bookmarkStart w:id="270" w:name="_Toc21482"/>
      <w:bookmarkStart w:id="271" w:name="_Toc24048"/>
      <w:bookmarkStart w:id="272" w:name="_Toc25155"/>
      <w:bookmarkStart w:id="273" w:name="_Toc13993"/>
      <w:bookmarkStart w:id="274" w:name="_Toc29567"/>
      <w:r>
        <w:rPr>
          <w:rFonts w:hint="eastAsia" w:ascii="宋体" w:hAnsi="宋体" w:cs="宋体"/>
          <w:b/>
          <w:bCs/>
          <w:color w:val="006666"/>
          <w:sz w:val="28"/>
          <w:szCs w:val="28"/>
        </w:rPr>
        <w:t>4-2-1 现有行业领域市场分析</w:t>
      </w:r>
      <w:bookmarkEnd w:id="267"/>
      <w:bookmarkEnd w:id="268"/>
      <w:bookmarkEnd w:id="269"/>
      <w:bookmarkEnd w:id="270"/>
      <w:bookmarkEnd w:id="271"/>
      <w:bookmarkEnd w:id="272"/>
      <w:bookmarkEnd w:id="273"/>
      <w:bookmarkEnd w:id="274"/>
    </w:p>
    <w:p>
      <w:pPr>
        <w:outlineLvl w:val="3"/>
        <w:rPr>
          <w:rFonts w:hint="eastAsia" w:ascii="宋体" w:hAnsi="宋体" w:cs="宋体"/>
          <w:b/>
          <w:bCs/>
          <w:color w:val="006666"/>
          <w:sz w:val="28"/>
          <w:szCs w:val="28"/>
        </w:rPr>
      </w:pPr>
      <w:r>
        <w:rPr>
          <w:rFonts w:hint="eastAsia" w:ascii="宋体" w:hAnsi="宋体" w:cs="宋体"/>
          <w:b/>
          <w:bCs/>
          <w:color w:val="006666"/>
          <w:sz w:val="28"/>
          <w:szCs w:val="28"/>
        </w:rPr>
        <w:t xml:space="preserve">    4-2-1-1 搜索引擎系统</w:t>
      </w:r>
    </w:p>
    <w:p>
      <w:pPr>
        <w:spacing w:line="360" w:lineRule="auto"/>
        <w:ind w:firstLine="560" w:firstLineChars="200"/>
        <w:rPr>
          <w:rFonts w:hint="eastAsia" w:ascii="宋体" w:hAnsi="宋体" w:cs="宋体"/>
          <w:sz w:val="28"/>
          <w:szCs w:val="28"/>
          <w:shd w:val="clear" w:color="auto" w:fill="FFFFFF"/>
        </w:rPr>
      </w:pPr>
      <w:r>
        <w:rPr>
          <w:rFonts w:hint="eastAsia" w:ascii="宋体" w:hAnsi="宋体" w:cs="宋体"/>
          <w:sz w:val="28"/>
          <w:szCs w:val="28"/>
          <w:shd w:val="clear" w:color="auto" w:fill="FFFFFF"/>
        </w:rPr>
        <w:t>据悉，从2007年9月开始，中国网民成为世界上首个月搜索量超过100亿次的国家。到2009年年底，我国搜索引擎用户达到2.8亿人，年增长7834万人，年增长率38.6%。截至2013年年底，我国共有网民6.18亿人，网民中79.3%都是搜索引擎用户。</w:t>
      </w:r>
    </w:p>
    <w:p>
      <w:pPr>
        <w:spacing w:line="360" w:lineRule="auto"/>
        <w:jc w:val="center"/>
        <w:rPr>
          <w:rFonts w:hint="eastAsia" w:ascii="宋体" w:hAnsi="宋体" w:cs="宋体"/>
          <w:sz w:val="28"/>
          <w:szCs w:val="28"/>
          <w:shd w:val="clear" w:color="auto" w:fill="FFFFFF"/>
        </w:rPr>
      </w:pPr>
    </w:p>
    <w:p>
      <w:pPr>
        <w:spacing w:line="360" w:lineRule="auto"/>
        <w:jc w:val="center"/>
        <w:rPr>
          <w:rFonts w:hint="eastAsia" w:ascii="宋体" w:hAnsi="宋体" w:cs="宋体"/>
          <w:sz w:val="28"/>
          <w:szCs w:val="28"/>
          <w:shd w:val="clear" w:color="auto" w:fill="FFFFFF"/>
        </w:rPr>
      </w:pPr>
      <w:r>
        <w:rPr>
          <w:rFonts w:hint="eastAsia" w:ascii="宋体" w:hAnsi="宋体" w:cs="宋体"/>
          <w:sz w:val="28"/>
          <w:szCs w:val="28"/>
          <w:shd w:val="clear" w:color="auto" w:fill="FFFFFF"/>
        </w:rPr>
        <w:drawing>
          <wp:inline distT="0" distB="0" distL="114300" distR="114300">
            <wp:extent cx="3997325" cy="2457450"/>
            <wp:effectExtent l="0" t="0" r="10795" b="11430"/>
            <wp:docPr id="37" name="图片 31" descr="1025061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1025061946-2"/>
                    <pic:cNvPicPr>
                      <a:picLocks noChangeAspect="1"/>
                    </pic:cNvPicPr>
                  </pic:nvPicPr>
                  <pic:blipFill>
                    <a:blip r:embed="rId41"/>
                    <a:srcRect l="864" t="8076" r="864" b="24802"/>
                    <a:stretch>
                      <a:fillRect/>
                    </a:stretch>
                  </pic:blipFill>
                  <pic:spPr>
                    <a:xfrm>
                      <a:off x="0" y="0"/>
                      <a:ext cx="3997325" cy="2457450"/>
                    </a:xfrm>
                    <a:prstGeom prst="rect">
                      <a:avLst/>
                    </a:prstGeom>
                    <a:noFill/>
                    <a:ln>
                      <a:noFill/>
                    </a:ln>
                  </pic:spPr>
                </pic:pic>
              </a:graphicData>
            </a:graphic>
          </wp:inline>
        </w:drawing>
      </w:r>
    </w:p>
    <w:p>
      <w:pPr>
        <w:spacing w:line="360" w:lineRule="auto"/>
        <w:jc w:val="center"/>
        <w:rPr>
          <w:rFonts w:hint="eastAsia" w:ascii="宋体" w:hAnsi="宋体" w:cs="宋体"/>
          <w:b/>
          <w:bCs/>
          <w:sz w:val="28"/>
          <w:szCs w:val="28"/>
          <w:shd w:val="clear" w:color="auto" w:fill="FFFFFF"/>
        </w:rPr>
      </w:pPr>
      <w:r>
        <w:rPr>
          <w:rFonts w:hint="eastAsia" w:ascii="宋体" w:hAnsi="宋体" w:cs="宋体"/>
          <w:b/>
          <w:bCs/>
          <w:sz w:val="28"/>
          <w:szCs w:val="28"/>
          <w:shd w:val="clear" w:color="auto" w:fill="FFFFFF"/>
        </w:rPr>
        <w:t>2002年-2014年中国搜索引擎用户覆盖率</w:t>
      </w:r>
    </w:p>
    <w:p>
      <w:pPr>
        <w:ind w:firstLine="560" w:firstLineChars="200"/>
        <w:rPr>
          <w:rFonts w:hint="eastAsia" w:ascii="宋体" w:hAnsi="宋体" w:cs="宋体"/>
          <w:color w:val="000000"/>
          <w:sz w:val="28"/>
          <w:szCs w:val="28"/>
          <w:shd w:val="clear" w:color="auto" w:fill="FFFFFF"/>
        </w:rPr>
      </w:pPr>
      <w:r>
        <w:rPr>
          <w:rFonts w:hint="eastAsia" w:ascii="宋体" w:hAnsi="宋体" w:cs="宋体"/>
          <w:color w:val="000000"/>
          <w:sz w:val="28"/>
          <w:szCs w:val="28"/>
          <w:shd w:val="clear" w:color="auto" w:fill="FFFFFF"/>
        </w:rPr>
        <w:t>中国搜索引擎市场的市场规模在2012年高速增长。据易观智库统计，2012年全年中国搜索引擎市场规模达283.3亿，较2011年增长51.1%，2013年中国搜索引擎行业市场规模为393.2亿元，同比增长40.1%。2014年增长速度有所下滑，但仍稳定在40%以上。预计到2015年，中国搜索引擎市场规模将达950亿，较2012年增长235.3%。</w:t>
      </w:r>
    </w:p>
    <w:p>
      <w:pPr>
        <w:jc w:val="center"/>
        <w:rPr>
          <w:rStyle w:val="27"/>
          <w:rFonts w:hint="eastAsia" w:ascii="宋体" w:hAnsi="宋体" w:cs="宋体"/>
          <w:color w:val="0F4784"/>
          <w:sz w:val="24"/>
          <w:szCs w:val="24"/>
          <w:u w:val="none"/>
        </w:rPr>
      </w:pPr>
      <w:r>
        <w:rPr>
          <w:rStyle w:val="27"/>
          <w:rFonts w:hint="eastAsia" w:ascii="宋体" w:hAnsi="宋体" w:cs="宋体"/>
          <w:color w:val="0F4784"/>
          <w:sz w:val="24"/>
          <w:szCs w:val="24"/>
          <w:u w:val="none"/>
        </w:rPr>
        <w:drawing>
          <wp:inline distT="0" distB="0" distL="114300" distR="114300">
            <wp:extent cx="3875405" cy="2806065"/>
            <wp:effectExtent l="0" t="0" r="10795" b="13335"/>
            <wp:docPr id="38"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8" descr="IMG_256"/>
                    <pic:cNvPicPr>
                      <a:picLocks noChangeAspect="1"/>
                    </pic:cNvPicPr>
                  </pic:nvPicPr>
                  <pic:blipFill>
                    <a:blip r:embed="rId42"/>
                    <a:stretch>
                      <a:fillRect/>
                    </a:stretch>
                  </pic:blipFill>
                  <pic:spPr>
                    <a:xfrm>
                      <a:off x="0" y="0"/>
                      <a:ext cx="3875405" cy="2806065"/>
                    </a:xfrm>
                    <a:prstGeom prst="rect">
                      <a:avLst/>
                    </a:prstGeom>
                    <a:noFill/>
                    <a:ln>
                      <a:noFill/>
                    </a:ln>
                  </pic:spPr>
                </pic:pic>
              </a:graphicData>
            </a:graphic>
          </wp:inline>
        </w:drawing>
      </w:r>
    </w:p>
    <w:p>
      <w:pPr>
        <w:pStyle w:val="20"/>
        <w:spacing w:before="0" w:beforeAutospacing="0" w:after="0" w:afterAutospacing="0" w:line="360" w:lineRule="auto"/>
        <w:ind w:firstLine="420"/>
        <w:jc w:val="center"/>
        <w:rPr>
          <w:rStyle w:val="27"/>
          <w:rFonts w:cs="宋体"/>
          <w:color w:val="0F4784"/>
          <w:sz w:val="28"/>
          <w:szCs w:val="28"/>
          <w:u w:val="none"/>
        </w:rPr>
      </w:pPr>
      <w:r>
        <w:rPr>
          <w:rFonts w:cs="宋体"/>
          <w:b/>
          <w:bCs/>
          <w:sz w:val="28"/>
          <w:szCs w:val="28"/>
          <w:shd w:val="clear" w:color="auto" w:fill="FFFFFF"/>
        </w:rPr>
        <w:t>2012-2015年中国搜索引擎市场规模预测</w:t>
      </w:r>
    </w:p>
    <w:p>
      <w:pPr>
        <w:rPr>
          <w:rFonts w:hint="eastAsia" w:ascii="宋体" w:hAnsi="宋体" w:cs="宋体"/>
          <w:sz w:val="28"/>
          <w:szCs w:val="28"/>
          <w:shd w:val="clear" w:color="auto" w:fill="FFFFFF"/>
        </w:rPr>
      </w:pPr>
      <w:r>
        <w:rPr>
          <w:rFonts w:hint="eastAsia" w:ascii="宋体" w:hAnsi="宋体" w:cs="宋体"/>
          <w:sz w:val="28"/>
          <w:szCs w:val="28"/>
          <w:shd w:val="clear" w:color="auto" w:fill="FFFFFF"/>
        </w:rPr>
        <w:t xml:space="preserve">     根据CNZZ数据统计，截止至</w:t>
      </w:r>
      <w:r>
        <w:rPr>
          <w:rFonts w:hint="eastAsia" w:ascii="宋体" w:hAnsi="宋体" w:cs="宋体"/>
          <w:color w:val="000000"/>
          <w:sz w:val="28"/>
          <w:szCs w:val="28"/>
          <w:shd w:val="clear" w:color="auto" w:fill="FFFFFF"/>
        </w:rPr>
        <w:t>2013年11月，百度搜索市场占有率为61.18%，略有下降。360搜索的占有率份额为22.14%，环比提高了0.8个百分点。搜狗搜索占有率为12.01%，环比提高了1.6个百分点。谷歌搜索引擎的占有率份额为1.68%，环比基本持平。</w:t>
      </w:r>
    </w:p>
    <w:p>
      <w:pPr>
        <w:jc w:val="center"/>
        <w:rPr>
          <w:rFonts w:hint="eastAsia" w:ascii="宋体" w:hAnsi="宋体" w:cs="宋体"/>
          <w:sz w:val="28"/>
          <w:szCs w:val="28"/>
          <w:shd w:val="clear" w:color="auto" w:fill="FFFFFF"/>
        </w:rPr>
      </w:pPr>
      <w:r>
        <w:rPr>
          <w:rFonts w:hint="eastAsia" w:ascii="宋体" w:hAnsi="宋体" w:cs="宋体"/>
          <w:sz w:val="28"/>
          <w:szCs w:val="28"/>
          <w:shd w:val="clear" w:color="auto" w:fill="FFFFFF"/>
        </w:rPr>
        <w:drawing>
          <wp:inline distT="0" distB="0" distL="114300" distR="114300">
            <wp:extent cx="4390390" cy="2280285"/>
            <wp:effectExtent l="0" t="0" r="13970" b="5715"/>
            <wp:docPr id="39" name="图片 37" descr="engine_report_2013-11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descr="engine_report_2013-11_pic1"/>
                    <pic:cNvPicPr>
                      <a:picLocks noChangeAspect="1"/>
                    </pic:cNvPicPr>
                  </pic:nvPicPr>
                  <pic:blipFill>
                    <a:blip r:embed="rId43"/>
                    <a:srcRect l="21547" t="11494"/>
                    <a:stretch>
                      <a:fillRect/>
                    </a:stretch>
                  </pic:blipFill>
                  <pic:spPr>
                    <a:xfrm>
                      <a:off x="0" y="0"/>
                      <a:ext cx="4390390" cy="2280285"/>
                    </a:xfrm>
                    <a:prstGeom prst="rect">
                      <a:avLst/>
                    </a:prstGeom>
                    <a:noFill/>
                    <a:ln>
                      <a:noFill/>
                    </a:ln>
                  </pic:spPr>
                </pic:pic>
              </a:graphicData>
            </a:graphic>
          </wp:inline>
        </w:drawing>
      </w:r>
    </w:p>
    <w:p>
      <w:pPr>
        <w:jc w:val="center"/>
        <w:rPr>
          <w:rFonts w:hint="eastAsia" w:ascii="宋体" w:hAnsi="宋体" w:cs="宋体"/>
          <w:b/>
          <w:bCs/>
          <w:color w:val="000000"/>
          <w:sz w:val="28"/>
          <w:szCs w:val="28"/>
          <w:shd w:val="clear" w:color="auto" w:fill="FFFFFF"/>
        </w:rPr>
      </w:pPr>
      <w:r>
        <w:rPr>
          <w:rFonts w:hint="eastAsia" w:ascii="宋体" w:hAnsi="宋体" w:cs="宋体"/>
          <w:b/>
          <w:bCs/>
          <w:color w:val="000000"/>
          <w:sz w:val="28"/>
          <w:szCs w:val="28"/>
          <w:shd w:val="clear" w:color="auto" w:fill="FFFFFF"/>
        </w:rPr>
        <w:t>2013年中国搜索引擎市场占有率</w:t>
      </w:r>
    </w:p>
    <w:p>
      <w:pPr>
        <w:ind w:firstLine="560" w:firstLineChars="200"/>
        <w:rPr>
          <w:rFonts w:hint="eastAsia" w:ascii="宋体" w:hAnsi="宋体" w:cs="宋体"/>
          <w:b/>
          <w:bCs/>
          <w:color w:val="FF6600"/>
          <w:sz w:val="28"/>
          <w:szCs w:val="28"/>
        </w:rPr>
      </w:pPr>
      <w:r>
        <w:rPr>
          <w:rFonts w:hint="eastAsia" w:ascii="宋体" w:hAnsi="宋体" w:cs="宋体"/>
          <w:sz w:val="28"/>
          <w:szCs w:val="28"/>
          <w:shd w:val="clear" w:color="auto" w:fill="FFFFFF"/>
        </w:rPr>
        <w:t>目前的搜索引擎，提供的主要是链接而不是信息，其实并不能真正“理解”用户的搜索需求，智能搜索是未来的大势所趋，而</w:t>
      </w:r>
      <w:r>
        <w:rPr>
          <w:rFonts w:hint="eastAsia" w:ascii="宋体" w:hAnsi="宋体" w:cs="宋体"/>
          <w:color w:val="000000"/>
          <w:sz w:val="28"/>
          <w:szCs w:val="28"/>
          <w:shd w:val="clear" w:color="auto" w:fill="FFFFFF"/>
        </w:rPr>
        <w:t>解决这一难题的</w:t>
      </w:r>
      <w:r>
        <w:rPr>
          <w:rFonts w:hint="eastAsia" w:ascii="宋体" w:hAnsi="宋体" w:cs="宋体"/>
          <w:b/>
          <w:bCs/>
          <w:color w:val="FF6600"/>
          <w:sz w:val="28"/>
          <w:szCs w:val="28"/>
          <w:shd w:val="clear" w:color="auto" w:fill="FFFFFF"/>
          <w:lang w:eastAsia="zh-CN"/>
        </w:rPr>
        <w:t>“女娲专家系统”提供基于理解的搜索结果，</w:t>
      </w:r>
      <w:r>
        <w:rPr>
          <w:rFonts w:hint="eastAsia" w:ascii="宋体" w:hAnsi="宋体" w:cs="宋体"/>
          <w:b/>
          <w:bCs/>
          <w:color w:val="FF6600"/>
          <w:sz w:val="28"/>
          <w:szCs w:val="28"/>
          <w:shd w:val="clear" w:color="auto" w:fill="FFFFFF"/>
        </w:rPr>
        <w:t>会在未来根本性地颠覆现在的搜索引擎格局及市场份额。</w:t>
      </w:r>
      <w:r>
        <w:rPr>
          <w:rFonts w:hint="eastAsia" w:ascii="宋体" w:hAnsi="宋体" w:cs="宋体"/>
          <w:b/>
          <w:bCs/>
          <w:color w:val="FF6600"/>
          <w:sz w:val="28"/>
          <w:szCs w:val="28"/>
        </w:rPr>
        <w:t xml:space="preserve"> </w:t>
      </w:r>
    </w:p>
    <w:p>
      <w:pPr>
        <w:ind w:firstLine="560" w:firstLineChars="200"/>
        <w:rPr>
          <w:rFonts w:hint="eastAsia" w:ascii="宋体" w:hAnsi="宋体" w:cs="宋体"/>
          <w:b/>
          <w:bCs/>
          <w:color w:val="FF6600"/>
          <w:sz w:val="28"/>
          <w:szCs w:val="28"/>
        </w:rPr>
      </w:pPr>
      <w:r>
        <w:rPr>
          <w:rFonts w:hint="eastAsia" w:ascii="宋体" w:hAnsi="宋体" w:cs="宋体"/>
          <w:bCs/>
          <w:sz w:val="28"/>
          <w:szCs w:val="28"/>
          <w:lang w:val="zh-CN"/>
        </w:rPr>
        <w:t>同时，据分析，未来像AdWords这样的搜索引擎广告市场将会消失，更多的将会是一种基于消费的交易模式，各种类型的品牌将会竞争，成为最好的那个服务源，消费者只需为最好的那个服务买单。可编程互联网最终会到来，而按效果付成本（Cost Per Action）模式将会成为主流。</w:t>
      </w:r>
    </w:p>
    <w:p>
      <w:pPr>
        <w:outlineLvl w:val="3"/>
        <w:rPr>
          <w:rFonts w:hint="eastAsia" w:ascii="宋体" w:hAnsi="宋体" w:cs="宋体"/>
          <w:b/>
          <w:bCs/>
          <w:color w:val="006666"/>
          <w:sz w:val="28"/>
          <w:szCs w:val="28"/>
        </w:rPr>
      </w:pPr>
      <w:r>
        <w:rPr>
          <w:rFonts w:hint="eastAsia" w:ascii="宋体" w:hAnsi="宋体" w:cs="宋体"/>
          <w:b/>
          <w:bCs/>
          <w:color w:val="006666"/>
          <w:sz w:val="28"/>
          <w:szCs w:val="28"/>
        </w:rPr>
        <w:t xml:space="preserve">    4-2-1-2 智能语音系统</w:t>
      </w:r>
    </w:p>
    <w:p>
      <w:pPr>
        <w:spacing w:line="360" w:lineRule="auto"/>
        <w:ind w:firstLine="560" w:firstLineChars="200"/>
        <w:rPr>
          <w:rFonts w:hint="eastAsia" w:ascii="宋体" w:hAnsi="宋体" w:cs="宋体"/>
          <w:sz w:val="28"/>
          <w:szCs w:val="28"/>
          <w:shd w:val="clear" w:color="auto" w:fill="FFFFFF"/>
        </w:rPr>
      </w:pPr>
      <w:r>
        <w:rPr>
          <w:rFonts w:hint="eastAsia" w:ascii="宋体" w:hAnsi="宋体" w:cs="宋体"/>
          <w:sz w:val="28"/>
          <w:szCs w:val="28"/>
          <w:shd w:val="clear" w:color="auto" w:fill="FFFFFF"/>
        </w:rPr>
        <w:t>据工业和信息化部电子科学技术情报研究所数据显示，2012年，Nuance、谷歌、微软、苹果、IBM、科大讯飞五家龙头企业占据全球超过95.0%的市场份额。Nuance自2005年与ScanSoft公司合并后，成为全球最大的语音技术厂商，占有全球62.0%的语音市场。2012年，苹果凭借Siri迅速抢占全球智能语音市场，占据近4.2%的市场份额。IBM是通过在语音识别和机器翻译产品方面的持续发力，占据超过4.0%的市场份额。</w:t>
      </w:r>
    </w:p>
    <w:p>
      <w:pPr>
        <w:spacing w:line="360" w:lineRule="auto"/>
      </w:pPr>
      <w:r>
        <w:drawing>
          <wp:inline distT="0" distB="0" distL="114300" distR="114300">
            <wp:extent cx="5309870" cy="1450340"/>
            <wp:effectExtent l="0" t="0" r="8890" b="1270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44"/>
                    <a:stretch>
                      <a:fillRect/>
                    </a:stretch>
                  </pic:blipFill>
                  <pic:spPr>
                    <a:xfrm>
                      <a:off x="0" y="0"/>
                      <a:ext cx="5309870" cy="1450340"/>
                    </a:xfrm>
                    <a:prstGeom prst="rect">
                      <a:avLst/>
                    </a:prstGeom>
                    <a:noFill/>
                    <a:ln>
                      <a:noFill/>
                    </a:ln>
                  </pic:spPr>
                </pic:pic>
              </a:graphicData>
            </a:graphic>
          </wp:inline>
        </w:drawing>
      </w:r>
    </w:p>
    <w:p>
      <w:pPr>
        <w:spacing w:line="360" w:lineRule="auto"/>
        <w:ind w:firstLine="562" w:firstLineChars="200"/>
        <w:jc w:val="center"/>
        <w:rPr>
          <w:rFonts w:hint="eastAsia"/>
          <w:b/>
          <w:bCs/>
          <w:sz w:val="28"/>
          <w:szCs w:val="28"/>
        </w:rPr>
      </w:pPr>
      <w:r>
        <w:rPr>
          <w:rFonts w:hint="eastAsia"/>
          <w:b/>
          <w:bCs/>
          <w:sz w:val="28"/>
          <w:szCs w:val="28"/>
        </w:rPr>
        <w:t>语音识别系统的基本模型及现状</w:t>
      </w:r>
    </w:p>
    <w:p>
      <w:pPr>
        <w:spacing w:line="360" w:lineRule="auto"/>
        <w:ind w:firstLine="422" w:firstLineChars="200"/>
        <w:jc w:val="center"/>
        <w:rPr>
          <w:rFonts w:hint="eastAsia"/>
          <w:b/>
          <w:bCs/>
        </w:rPr>
      </w:pPr>
    </w:p>
    <w:p>
      <w:pPr>
        <w:spacing w:line="360" w:lineRule="auto"/>
        <w:jc w:val="center"/>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drawing>
          <wp:inline distT="0" distB="0" distL="114300" distR="114300">
            <wp:extent cx="4672330" cy="2560955"/>
            <wp:effectExtent l="0" t="0" r="6350" b="14605"/>
            <wp:docPr id="41"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descr="1"/>
                    <pic:cNvPicPr>
                      <a:picLocks noChangeAspect="1"/>
                    </pic:cNvPicPr>
                  </pic:nvPicPr>
                  <pic:blipFill>
                    <a:blip r:embed="rId45"/>
                    <a:srcRect l="6854" t="2318" r="6056" b="24925"/>
                    <a:stretch>
                      <a:fillRect/>
                    </a:stretch>
                  </pic:blipFill>
                  <pic:spPr>
                    <a:xfrm>
                      <a:off x="0" y="0"/>
                      <a:ext cx="4672330" cy="2560955"/>
                    </a:xfrm>
                    <a:prstGeom prst="rect">
                      <a:avLst/>
                    </a:prstGeom>
                    <a:noFill/>
                    <a:ln>
                      <a:noFill/>
                    </a:ln>
                  </pic:spPr>
                </pic:pic>
              </a:graphicData>
            </a:graphic>
          </wp:inline>
        </w:drawing>
      </w:r>
    </w:p>
    <w:p>
      <w:pPr>
        <w:spacing w:line="360" w:lineRule="auto"/>
        <w:ind w:firstLine="562" w:firstLineChars="200"/>
        <w:jc w:val="center"/>
        <w:rPr>
          <w:rFonts w:hint="eastAsia" w:ascii="宋体" w:hAnsi="宋体" w:cs="宋体"/>
          <w:b/>
          <w:bCs/>
          <w:sz w:val="28"/>
          <w:szCs w:val="28"/>
          <w:shd w:val="clear" w:color="auto" w:fill="FFFFFF"/>
        </w:rPr>
      </w:pPr>
      <w:r>
        <w:rPr>
          <w:rFonts w:hint="eastAsia" w:ascii="宋体" w:hAnsi="宋体" w:cs="宋体"/>
          <w:b/>
          <w:bCs/>
          <w:sz w:val="28"/>
          <w:szCs w:val="28"/>
          <w:shd w:val="clear" w:color="auto" w:fill="FFFFFF"/>
        </w:rPr>
        <w:t>2012年全球智能语音企业市场份额</w:t>
      </w:r>
    </w:p>
    <w:p>
      <w:pPr>
        <w:pStyle w:val="20"/>
        <w:shd w:val="clear" w:color="auto" w:fill="FFFFFF"/>
        <w:spacing w:before="0" w:beforeAutospacing="0" w:after="0" w:afterAutospacing="0" w:line="360" w:lineRule="auto"/>
        <w:rPr>
          <w:rFonts w:cs="宋体"/>
          <w:sz w:val="28"/>
          <w:szCs w:val="28"/>
          <w:shd w:val="clear" w:color="auto" w:fill="FFFFFF"/>
        </w:rPr>
      </w:pPr>
      <w:r>
        <w:rPr>
          <w:rFonts w:cs="宋体"/>
          <w:sz w:val="28"/>
          <w:szCs w:val="28"/>
        </w:rPr>
        <w:t xml:space="preserve">    根据统计，中国智能语音市场去年新增1100万用户，今年上半年激增6000万。对中国市场来说，语音产业的规模不可估量。</w:t>
      </w:r>
    </w:p>
    <w:p>
      <w:pPr>
        <w:spacing w:line="360" w:lineRule="auto"/>
        <w:jc w:val="center"/>
        <w:rPr>
          <w:rFonts w:hint="eastAsia" w:ascii="宋体" w:hAnsi="宋体" w:cs="宋体"/>
          <w:sz w:val="28"/>
          <w:szCs w:val="28"/>
          <w:shd w:val="clear" w:color="auto" w:fill="FFFFFF"/>
        </w:rPr>
      </w:pPr>
      <w:r>
        <w:rPr>
          <w:rFonts w:hint="eastAsia" w:ascii="宋体" w:hAnsi="宋体" w:cs="宋体"/>
          <w:sz w:val="28"/>
          <w:szCs w:val="28"/>
          <w:shd w:val="clear" w:color="auto" w:fill="FFFFFF"/>
        </w:rPr>
        <w:drawing>
          <wp:inline distT="0" distB="0" distL="114300" distR="114300">
            <wp:extent cx="4239260" cy="2510155"/>
            <wp:effectExtent l="0" t="0" r="12700" b="4445"/>
            <wp:docPr id="42" name="图片 38" descr="1384053628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descr="13840536284437"/>
                    <pic:cNvPicPr>
                      <a:picLocks noChangeAspect="1"/>
                    </pic:cNvPicPr>
                  </pic:nvPicPr>
                  <pic:blipFill>
                    <a:blip r:embed="rId46"/>
                    <a:srcRect l="4219" t="2399" r="6964" b="11377"/>
                    <a:stretch>
                      <a:fillRect/>
                    </a:stretch>
                  </pic:blipFill>
                  <pic:spPr>
                    <a:xfrm>
                      <a:off x="0" y="0"/>
                      <a:ext cx="4239260" cy="2510155"/>
                    </a:xfrm>
                    <a:prstGeom prst="rect">
                      <a:avLst/>
                    </a:prstGeom>
                    <a:noFill/>
                    <a:ln>
                      <a:noFill/>
                    </a:ln>
                  </pic:spPr>
                </pic:pic>
              </a:graphicData>
            </a:graphic>
          </wp:inline>
        </w:drawing>
      </w:r>
    </w:p>
    <w:p>
      <w:pPr>
        <w:spacing w:line="360" w:lineRule="auto"/>
        <w:ind w:firstLine="562" w:firstLineChars="200"/>
        <w:jc w:val="center"/>
        <w:rPr>
          <w:rFonts w:hint="eastAsia" w:ascii="宋体" w:hAnsi="宋体" w:cs="宋体"/>
          <w:spacing w:val="-4"/>
          <w:sz w:val="28"/>
          <w:szCs w:val="28"/>
        </w:rPr>
      </w:pPr>
      <w:r>
        <w:rPr>
          <w:rFonts w:hint="eastAsia" w:ascii="宋体" w:hAnsi="宋体" w:cs="宋体"/>
          <w:b/>
          <w:bCs/>
          <w:sz w:val="28"/>
          <w:szCs w:val="28"/>
          <w:shd w:val="clear" w:color="auto" w:fill="FFFFFF"/>
        </w:rPr>
        <w:t>2012年我国智能语音市场份额</w:t>
      </w:r>
    </w:p>
    <w:p>
      <w:pPr>
        <w:pStyle w:val="20"/>
        <w:shd w:val="clear" w:color="auto" w:fill="FFFFFF"/>
        <w:spacing w:before="0" w:beforeAutospacing="0" w:after="0" w:afterAutospacing="0" w:line="360" w:lineRule="auto"/>
        <w:rPr>
          <w:rFonts w:cs="宋体"/>
          <w:b/>
          <w:bCs/>
          <w:color w:val="003366"/>
          <w:sz w:val="28"/>
          <w:szCs w:val="28"/>
        </w:rPr>
      </w:pPr>
      <w:r>
        <w:rPr>
          <w:rFonts w:cs="宋体"/>
          <w:sz w:val="28"/>
          <w:szCs w:val="28"/>
          <w:shd w:val="clear" w:color="auto" w:fill="FFFFFF"/>
        </w:rPr>
        <w:t xml:space="preserve">    预计未来四年内，以语音识别产品替代个人电脑键盘的市场年增长率将达50%，市场总值从4210万美元增加到3.14亿美元。而加入智能化的语音识别技术，其市场年增长率更会突破80%。</w:t>
      </w:r>
      <w:r>
        <w:rPr>
          <w:rFonts w:cs="宋体"/>
          <w:spacing w:val="-13"/>
          <w:sz w:val="28"/>
          <w:szCs w:val="28"/>
          <w:shd w:val="clear" w:color="auto" w:fill="FFFFFF"/>
        </w:rPr>
        <w:t>智能语音技术</w:t>
      </w:r>
      <w:r>
        <w:rPr>
          <w:rFonts w:cs="宋体"/>
          <w:spacing w:val="-9"/>
          <w:sz w:val="28"/>
          <w:szCs w:val="28"/>
          <w:shd w:val="clear" w:color="auto" w:fill="FFFFFF"/>
        </w:rPr>
        <w:t>的研究周期长、投入大，使</w:t>
      </w:r>
      <w:r>
        <w:rPr>
          <w:rFonts w:hint="eastAsia" w:cs="宋体"/>
          <w:spacing w:val="-9"/>
          <w:sz w:val="28"/>
          <w:szCs w:val="28"/>
          <w:shd w:val="clear" w:color="auto" w:fill="FFFFFF"/>
          <w:lang w:eastAsia="zh-CN"/>
        </w:rPr>
        <w:t>其</w:t>
      </w:r>
      <w:r>
        <w:rPr>
          <w:rFonts w:cs="宋体"/>
          <w:spacing w:val="-9"/>
          <w:sz w:val="28"/>
          <w:szCs w:val="28"/>
          <w:shd w:val="clear" w:color="auto" w:fill="FFFFFF"/>
        </w:rPr>
        <w:t>具有较高的进入壁垒。在全球范</w:t>
      </w:r>
      <w:r>
        <w:rPr>
          <w:rFonts w:cs="宋体"/>
          <w:spacing w:val="-5"/>
          <w:sz w:val="28"/>
          <w:szCs w:val="28"/>
          <w:shd w:val="clear" w:color="auto" w:fill="FFFFFF"/>
        </w:rPr>
        <w:t>围内，虽然已有</w:t>
      </w:r>
      <w:r>
        <w:rPr>
          <w:rFonts w:cs="宋体"/>
          <w:spacing w:val="-2"/>
          <w:sz w:val="28"/>
          <w:szCs w:val="28"/>
          <w:shd w:val="clear" w:color="auto" w:fill="FFFFFF"/>
        </w:rPr>
        <w:t>Nuance</w:t>
      </w:r>
      <w:r>
        <w:rPr>
          <w:rFonts w:cs="宋体"/>
          <w:sz w:val="28"/>
          <w:szCs w:val="28"/>
          <w:shd w:val="clear" w:color="auto" w:fill="FFFFFF"/>
        </w:rPr>
        <w:t>、</w:t>
      </w:r>
      <w:r>
        <w:rPr>
          <w:rFonts w:cs="宋体"/>
          <w:spacing w:val="-5"/>
          <w:sz w:val="28"/>
          <w:szCs w:val="28"/>
          <w:shd w:val="clear" w:color="auto" w:fill="FFFFFF"/>
        </w:rPr>
        <w:t>IBM</w:t>
      </w:r>
      <w:r>
        <w:rPr>
          <w:rFonts w:cs="宋体"/>
          <w:sz w:val="28"/>
          <w:szCs w:val="28"/>
          <w:shd w:val="clear" w:color="auto" w:fill="FFFFFF"/>
        </w:rPr>
        <w:t>、微软、</w:t>
      </w:r>
      <w:r>
        <w:rPr>
          <w:rFonts w:cs="宋体"/>
          <w:spacing w:val="-2"/>
          <w:sz w:val="28"/>
          <w:szCs w:val="28"/>
          <w:shd w:val="clear" w:color="auto" w:fill="FFFFFF"/>
        </w:rPr>
        <w:t>Google</w:t>
      </w:r>
      <w:r>
        <w:rPr>
          <w:rFonts w:cs="宋体"/>
          <w:sz w:val="28"/>
          <w:szCs w:val="28"/>
          <w:shd w:val="clear" w:color="auto" w:fill="FFFFFF"/>
        </w:rPr>
        <w:t>、科大</w:t>
      </w:r>
      <w:r>
        <w:rPr>
          <w:rFonts w:cs="宋体"/>
          <w:spacing w:val="-4"/>
          <w:sz w:val="28"/>
          <w:szCs w:val="28"/>
          <w:shd w:val="clear" w:color="auto" w:fill="FFFFFF"/>
        </w:rPr>
        <w:t>讯飞等大型开发商竞争，而这些开发商的核心技术均达不到使其产品完全智能化的水平。</w:t>
      </w:r>
      <w:r>
        <w:rPr>
          <w:rFonts w:hint="eastAsia" w:cs="宋体"/>
          <w:b/>
          <w:bCs/>
          <w:color w:val="FF6600"/>
          <w:spacing w:val="0"/>
          <w:kern w:val="2"/>
          <w:sz w:val="28"/>
          <w:szCs w:val="28"/>
          <w:shd w:val="clear" w:color="auto" w:fill="FFFFFF"/>
          <w:lang w:eastAsia="zh-CN"/>
        </w:rPr>
        <w:t>由于“女娲专家系统”能够对</w:t>
      </w:r>
      <w:r>
        <w:rPr>
          <w:rFonts w:cs="宋体"/>
          <w:b/>
          <w:bCs/>
          <w:color w:val="FF6600"/>
          <w:spacing w:val="0"/>
          <w:kern w:val="2"/>
          <w:sz w:val="28"/>
          <w:szCs w:val="28"/>
          <w:shd w:val="clear" w:color="auto" w:fill="FFFFFF"/>
        </w:rPr>
        <w:t>语音</w:t>
      </w:r>
      <w:r>
        <w:rPr>
          <w:rFonts w:hint="eastAsia" w:cs="宋体"/>
          <w:b/>
          <w:bCs/>
          <w:color w:val="FF6600"/>
          <w:spacing w:val="0"/>
          <w:kern w:val="2"/>
          <w:sz w:val="28"/>
          <w:szCs w:val="28"/>
          <w:shd w:val="clear" w:color="auto" w:fill="FFFFFF"/>
          <w:lang w:eastAsia="zh-CN"/>
        </w:rPr>
        <w:t>结果进行更智能的修正，她</w:t>
      </w:r>
      <w:r>
        <w:rPr>
          <w:rFonts w:cs="宋体"/>
          <w:b/>
          <w:bCs/>
          <w:color w:val="FF6600"/>
          <w:spacing w:val="0"/>
          <w:kern w:val="2"/>
          <w:sz w:val="28"/>
          <w:szCs w:val="28"/>
          <w:shd w:val="clear" w:color="auto" w:fill="FFFFFF"/>
        </w:rPr>
        <w:t>的出现将会轻松打破未来</w:t>
      </w:r>
      <w:r>
        <w:rPr>
          <w:rFonts w:hint="eastAsia" w:cs="宋体"/>
          <w:b/>
          <w:bCs/>
          <w:color w:val="FF6600"/>
          <w:spacing w:val="0"/>
          <w:kern w:val="2"/>
          <w:sz w:val="28"/>
          <w:szCs w:val="28"/>
          <w:shd w:val="clear" w:color="auto" w:fill="FFFFFF"/>
          <w:lang w:eastAsia="zh-CN"/>
        </w:rPr>
        <w:t>智能语音</w:t>
      </w:r>
      <w:r>
        <w:rPr>
          <w:rFonts w:cs="宋体"/>
          <w:b/>
          <w:bCs/>
          <w:color w:val="FF6600"/>
          <w:spacing w:val="0"/>
          <w:kern w:val="2"/>
          <w:sz w:val="28"/>
          <w:szCs w:val="28"/>
          <w:shd w:val="clear" w:color="auto" w:fill="FFFFFF"/>
        </w:rPr>
        <w:t>市场的竞争格局。</w:t>
      </w:r>
    </w:p>
    <w:p>
      <w:pPr>
        <w:outlineLvl w:val="3"/>
        <w:rPr>
          <w:rFonts w:hint="eastAsia" w:ascii="宋体" w:hAnsi="宋体" w:cs="宋体"/>
          <w:b/>
          <w:bCs/>
          <w:color w:val="006666"/>
          <w:sz w:val="28"/>
          <w:szCs w:val="28"/>
        </w:rPr>
      </w:pPr>
      <w:r>
        <w:rPr>
          <w:rFonts w:hint="eastAsia" w:ascii="宋体" w:hAnsi="宋体" w:cs="宋体"/>
          <w:b/>
          <w:bCs/>
          <w:color w:val="006666"/>
          <w:sz w:val="28"/>
          <w:szCs w:val="28"/>
        </w:rPr>
        <w:t xml:space="preserve">    4-2-1-3 智能</w:t>
      </w:r>
      <w:r>
        <w:rPr>
          <w:rFonts w:hint="eastAsia" w:ascii="宋体" w:hAnsi="宋体" w:cs="宋体"/>
          <w:b/>
          <w:bCs/>
          <w:color w:val="006666"/>
          <w:sz w:val="28"/>
          <w:szCs w:val="28"/>
          <w:lang w:eastAsia="zh-CN"/>
        </w:rPr>
        <w:t>建筑、</w:t>
      </w:r>
      <w:r>
        <w:rPr>
          <w:rFonts w:hint="eastAsia" w:ascii="宋体" w:hAnsi="宋体" w:cs="宋体"/>
          <w:b/>
          <w:bCs/>
          <w:color w:val="006666"/>
          <w:sz w:val="28"/>
          <w:szCs w:val="28"/>
        </w:rPr>
        <w:t>家居系统</w:t>
      </w:r>
    </w:p>
    <w:p>
      <w:pPr>
        <w:spacing w:line="360" w:lineRule="auto"/>
        <w:ind w:firstLine="560" w:firstLineChars="200"/>
        <w:rPr>
          <w:rFonts w:hint="eastAsia" w:ascii="宋体" w:hAnsi="宋体" w:cs="宋体"/>
          <w:color w:val="000000"/>
          <w:sz w:val="28"/>
          <w:szCs w:val="28"/>
          <w:shd w:val="clear" w:color="auto" w:fill="FFFFFF"/>
        </w:rPr>
      </w:pPr>
      <w:r>
        <w:rPr>
          <w:rFonts w:hint="eastAsia" w:ascii="宋体" w:hAnsi="宋体" w:cs="宋体"/>
          <w:sz w:val="28"/>
          <w:szCs w:val="28"/>
        </w:rPr>
        <w:t>根据《 中国智能建筑行业发展前景与投资战略规划分析报告》显示，2012年我国新建建筑中智能建筑的比例仅为26%左右，远低于美国的70%、日本的60%，市场拓展空间巨大。</w:t>
      </w:r>
      <w:r>
        <w:rPr>
          <w:rFonts w:hint="eastAsia" w:ascii="宋体" w:hAnsi="宋体" w:cs="宋体"/>
          <w:color w:val="000000"/>
          <w:sz w:val="28"/>
          <w:szCs w:val="28"/>
          <w:shd w:val="clear" w:color="auto" w:fill="FFFFFF"/>
        </w:rPr>
        <w:t>面对中国庞大的需求市场，中国建筑智能化领域市场在2005年首次突破200亿，2012年达到861亿元，预计该行业将以年均20%的速率增长，在2015年产值将达1240亿元。</w:t>
      </w:r>
    </w:p>
    <w:p>
      <w:pPr>
        <w:spacing w:line="360" w:lineRule="auto"/>
        <w:jc w:val="center"/>
        <w:rPr>
          <w:rFonts w:hint="eastAsia" w:ascii="宋体" w:hAnsi="宋体" w:cs="宋体"/>
          <w:color w:val="000000"/>
          <w:sz w:val="28"/>
          <w:szCs w:val="28"/>
          <w:shd w:val="clear" w:color="auto" w:fill="FFFFFF"/>
        </w:rPr>
      </w:pPr>
      <w:r>
        <w:rPr>
          <w:rFonts w:hint="eastAsia" w:ascii="宋体" w:hAnsi="宋体" w:cs="宋体"/>
          <w:color w:val="000000"/>
          <w:sz w:val="28"/>
          <w:szCs w:val="28"/>
          <w:shd w:val="clear" w:color="auto" w:fill="FFFFFF"/>
        </w:rPr>
        <w:drawing>
          <wp:inline distT="0" distB="0" distL="114300" distR="114300">
            <wp:extent cx="4280535" cy="2370455"/>
            <wp:effectExtent l="0" t="0" r="0" b="6985"/>
            <wp:docPr id="43" name="图片 73"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3" descr="图片6"/>
                    <pic:cNvPicPr>
                      <a:picLocks noChangeAspect="1"/>
                    </pic:cNvPicPr>
                  </pic:nvPicPr>
                  <pic:blipFill>
                    <a:blip r:embed="rId47"/>
                    <a:srcRect t="6247"/>
                    <a:stretch>
                      <a:fillRect/>
                    </a:stretch>
                  </pic:blipFill>
                  <pic:spPr>
                    <a:xfrm>
                      <a:off x="0" y="0"/>
                      <a:ext cx="4280535" cy="2370455"/>
                    </a:xfrm>
                    <a:prstGeom prst="rect">
                      <a:avLst/>
                    </a:prstGeom>
                    <a:noFill/>
                    <a:ln>
                      <a:noFill/>
                    </a:ln>
                  </pic:spPr>
                </pic:pic>
              </a:graphicData>
            </a:graphic>
          </wp:inline>
        </w:drawing>
      </w:r>
    </w:p>
    <w:p>
      <w:pPr>
        <w:spacing w:line="360" w:lineRule="auto"/>
        <w:jc w:val="center"/>
        <w:rPr>
          <w:rFonts w:hint="eastAsia" w:ascii="宋体" w:hAnsi="宋体" w:cs="宋体"/>
          <w:b/>
          <w:bCs/>
          <w:sz w:val="28"/>
          <w:szCs w:val="28"/>
          <w:shd w:val="clear" w:color="auto" w:fill="FFFFFF"/>
        </w:rPr>
      </w:pPr>
      <w:r>
        <w:rPr>
          <w:rFonts w:hint="eastAsia" w:ascii="宋体" w:hAnsi="宋体" w:cs="宋体"/>
          <w:b/>
          <w:bCs/>
          <w:sz w:val="28"/>
          <w:szCs w:val="28"/>
          <w:shd w:val="clear" w:color="auto" w:fill="FFFFFF"/>
        </w:rPr>
        <w:t>2006年-2012年我国建筑智能市场规模统计</w:t>
      </w:r>
    </w:p>
    <w:p>
      <w:pPr>
        <w:spacing w:line="360" w:lineRule="auto"/>
        <w:ind w:firstLine="560" w:firstLineChars="200"/>
        <w:rPr>
          <w:rFonts w:hint="eastAsia" w:ascii="宋体" w:hAnsi="宋体" w:cs="宋体"/>
          <w:b w:val="0"/>
          <w:bCs w:val="0"/>
          <w:color w:val="auto"/>
          <w:sz w:val="28"/>
          <w:szCs w:val="28"/>
          <w:shd w:val="clear" w:color="auto" w:fill="auto"/>
        </w:rPr>
      </w:pPr>
      <w:r>
        <w:rPr>
          <w:rFonts w:hint="eastAsia" w:ascii="宋体" w:hAnsi="宋体" w:cs="宋体"/>
          <w:b w:val="0"/>
          <w:bCs w:val="0"/>
          <w:color w:val="auto"/>
          <w:sz w:val="28"/>
          <w:szCs w:val="28"/>
          <w:shd w:val="clear" w:color="auto" w:fill="auto"/>
          <w:lang w:eastAsia="zh-CN"/>
        </w:rPr>
        <w:t>同时，</w:t>
      </w:r>
      <w:r>
        <w:rPr>
          <w:rFonts w:hint="eastAsia" w:ascii="宋体" w:hAnsi="宋体" w:cs="宋体"/>
          <w:b w:val="0"/>
          <w:bCs w:val="0"/>
          <w:color w:val="auto"/>
          <w:sz w:val="28"/>
          <w:szCs w:val="28"/>
          <w:shd w:val="clear" w:color="auto" w:fill="auto"/>
        </w:rPr>
        <w:t>根据国际物联网贸易与应用促进协会发布的《2013年度中国智能家居行业研究报告》，2012年国内智能家居市场规模约为24.9亿元，同比增长20.29%，预计到2017年，市场规模将达到80亿元，复合增速约26%。</w:t>
      </w:r>
    </w:p>
    <w:p>
      <w:pPr>
        <w:spacing w:line="360" w:lineRule="auto"/>
        <w:ind w:firstLine="560" w:firstLineChars="200"/>
        <w:rPr>
          <w:rFonts w:hint="eastAsia" w:ascii="宋体" w:hAnsi="宋体" w:cs="宋体"/>
          <w:b w:val="0"/>
          <w:bCs w:val="0"/>
          <w:color w:val="auto"/>
          <w:sz w:val="28"/>
          <w:szCs w:val="28"/>
          <w:shd w:val="clear" w:color="auto" w:fill="auto"/>
        </w:rPr>
      </w:pPr>
      <w:r>
        <w:rPr>
          <w:rFonts w:hint="eastAsia" w:ascii="宋体" w:hAnsi="宋体" w:cs="宋体"/>
          <w:b w:val="0"/>
          <w:bCs w:val="0"/>
          <w:color w:val="auto"/>
          <w:sz w:val="28"/>
          <w:szCs w:val="28"/>
          <w:shd w:val="clear" w:color="auto" w:fill="auto"/>
          <w:lang w:eastAsia="zh-CN"/>
        </w:rPr>
        <w:t>国际上，</w:t>
      </w:r>
      <w:r>
        <w:rPr>
          <w:rFonts w:hint="eastAsia" w:ascii="宋体" w:hAnsi="宋体" w:cs="宋体"/>
          <w:b w:val="0"/>
          <w:bCs w:val="0"/>
          <w:color w:val="auto"/>
          <w:sz w:val="28"/>
          <w:szCs w:val="28"/>
          <w:shd w:val="clear" w:color="auto" w:fill="auto"/>
        </w:rPr>
        <w:t>继</w:t>
      </w:r>
      <w:r>
        <w:rPr>
          <w:rFonts w:hint="eastAsia" w:ascii="宋体" w:hAnsi="宋体" w:cs="宋体"/>
          <w:b w:val="0"/>
          <w:bCs w:val="0"/>
          <w:color w:val="auto"/>
          <w:sz w:val="28"/>
          <w:szCs w:val="28"/>
          <w:shd w:val="clear" w:color="auto" w:fill="auto"/>
          <w:lang w:val="en-US" w:eastAsia="zh-CN"/>
        </w:rPr>
        <w:t>2014</w:t>
      </w:r>
      <w:r>
        <w:rPr>
          <w:rFonts w:hint="eastAsia" w:ascii="宋体" w:hAnsi="宋体" w:cs="宋体"/>
          <w:b w:val="0"/>
          <w:bCs w:val="0"/>
          <w:color w:val="auto"/>
          <w:sz w:val="28"/>
          <w:szCs w:val="28"/>
          <w:shd w:val="clear" w:color="auto" w:fill="auto"/>
        </w:rPr>
        <w:t>年初谷歌收购Nest之后，苹果也发布</w:t>
      </w:r>
      <w:r>
        <w:rPr>
          <w:rFonts w:hint="eastAsia" w:ascii="宋体" w:hAnsi="宋体" w:cs="宋体"/>
          <w:b w:val="0"/>
          <w:bCs w:val="0"/>
          <w:color w:val="auto"/>
          <w:sz w:val="28"/>
          <w:szCs w:val="28"/>
          <w:shd w:val="clear" w:color="auto" w:fill="auto"/>
          <w:lang w:eastAsia="zh-CN"/>
        </w:rPr>
        <w:t>了</w:t>
      </w:r>
      <w:r>
        <w:rPr>
          <w:rFonts w:hint="eastAsia" w:ascii="宋体" w:hAnsi="宋体" w:cs="宋体"/>
          <w:b w:val="0"/>
          <w:bCs w:val="0"/>
          <w:color w:val="auto"/>
          <w:sz w:val="28"/>
          <w:szCs w:val="28"/>
          <w:shd w:val="clear" w:color="auto" w:fill="auto"/>
        </w:rPr>
        <w:t>智能家居平台Homekit，以开放系统平台模式无缝整合家居设备。</w:t>
      </w:r>
      <w:r>
        <w:rPr>
          <w:rFonts w:hint="eastAsia" w:ascii="宋体" w:hAnsi="宋体" w:cs="宋体"/>
          <w:sz w:val="28"/>
          <w:szCs w:val="28"/>
          <w:shd w:val="clear" w:color="auto" w:fill="FFFFFF"/>
        </w:rPr>
        <w:t>国内传统家电厂商及互联网企业</w:t>
      </w:r>
      <w:r>
        <w:rPr>
          <w:rFonts w:hint="eastAsia" w:ascii="宋体" w:hAnsi="宋体" w:cs="宋体"/>
          <w:sz w:val="28"/>
          <w:szCs w:val="28"/>
          <w:shd w:val="clear" w:color="auto" w:fill="FFFFFF"/>
          <w:lang w:eastAsia="zh-CN"/>
        </w:rPr>
        <w:t>也纷纷</w:t>
      </w:r>
      <w:r>
        <w:rPr>
          <w:rFonts w:hint="eastAsia" w:ascii="宋体" w:hAnsi="宋体" w:cs="宋体"/>
          <w:sz w:val="28"/>
          <w:szCs w:val="28"/>
          <w:shd w:val="clear" w:color="auto" w:fill="FFFFFF"/>
        </w:rPr>
        <w:t>在智能大家电上发力，推出众多智能产品，智能家居最先得到开发的应用场景在客厅娱乐服务领域，从智能电视、智能机顶盒开始，还有智能路由器。其中，智能路由器被认为有望成为智能家居的中枢。</w:t>
      </w:r>
    </w:p>
    <w:p>
      <w:pPr>
        <w:spacing w:line="360" w:lineRule="auto"/>
        <w:ind w:firstLine="560" w:firstLineChars="200"/>
        <w:rPr>
          <w:rFonts w:hint="eastAsia" w:ascii="宋体" w:hAnsi="宋体" w:cs="宋体"/>
          <w:b w:val="0"/>
          <w:bCs w:val="0"/>
          <w:color w:val="auto"/>
          <w:sz w:val="28"/>
          <w:szCs w:val="28"/>
          <w:shd w:val="clear" w:color="auto" w:fill="auto"/>
        </w:rPr>
      </w:pPr>
      <w:r>
        <w:rPr>
          <w:rFonts w:hint="eastAsia" w:ascii="宋体" w:hAnsi="宋体" w:cs="宋体"/>
          <w:b w:val="0"/>
          <w:bCs w:val="0"/>
          <w:color w:val="auto"/>
          <w:sz w:val="28"/>
          <w:szCs w:val="28"/>
          <w:shd w:val="clear" w:color="auto" w:fill="auto"/>
          <w:lang w:eastAsia="zh-CN"/>
        </w:rPr>
        <w:t>如果算上智能建筑、智能物业设备，</w:t>
      </w:r>
      <w:r>
        <w:rPr>
          <w:rFonts w:hint="eastAsia" w:ascii="宋体" w:hAnsi="宋体" w:cs="宋体"/>
          <w:b w:val="0"/>
          <w:bCs w:val="0"/>
          <w:color w:val="auto"/>
          <w:sz w:val="28"/>
          <w:szCs w:val="28"/>
          <w:shd w:val="clear" w:color="auto" w:fill="auto"/>
        </w:rPr>
        <w:t>2013年国内智能家居产值达1000亿元，到2020年有望整体突破万亿元，市场潜力巨大。</w:t>
      </w:r>
    </w:p>
    <w:p>
      <w:pPr>
        <w:spacing w:line="360" w:lineRule="auto"/>
        <w:ind w:firstLine="562" w:firstLineChars="200"/>
        <w:rPr>
          <w:rFonts w:hint="eastAsia" w:ascii="宋体" w:hAnsi="宋体" w:cs="宋体"/>
          <w:b/>
          <w:bCs/>
          <w:color w:val="FF6600"/>
          <w:sz w:val="28"/>
          <w:szCs w:val="28"/>
          <w:shd w:val="clear" w:color="auto" w:fill="FFFFFF"/>
        </w:rPr>
      </w:pPr>
      <w:r>
        <w:rPr>
          <w:rFonts w:hint="eastAsia" w:ascii="宋体" w:hAnsi="宋体" w:cs="宋体"/>
          <w:b/>
          <w:bCs/>
          <w:color w:val="FF6600"/>
          <w:sz w:val="28"/>
          <w:szCs w:val="28"/>
          <w:shd w:val="clear" w:color="auto" w:fill="FFFFFF"/>
        </w:rPr>
        <w:t>智能家居设备与技术的兴起主要有以下原因：</w:t>
      </w:r>
    </w:p>
    <w:p>
      <w:pPr>
        <w:numPr>
          <w:ilvl w:val="0"/>
          <w:numId w:val="14"/>
        </w:numPr>
        <w:tabs>
          <w:tab w:val="left" w:pos="1060"/>
          <w:tab w:val="clear" w:pos="420"/>
        </w:tabs>
        <w:spacing w:line="360" w:lineRule="auto"/>
        <w:ind w:left="0" w:firstLine="638" w:firstLineChars="228"/>
        <w:rPr>
          <w:rFonts w:hint="eastAsia" w:ascii="宋体" w:hAnsi="宋体" w:cs="宋体"/>
          <w:color w:val="000000"/>
          <w:sz w:val="28"/>
          <w:szCs w:val="28"/>
          <w:shd w:val="clear" w:color="auto" w:fill="FFFFFF"/>
        </w:rPr>
      </w:pPr>
      <w:r>
        <w:rPr>
          <w:rFonts w:hint="eastAsia" w:ascii="宋体" w:hAnsi="宋体" w:cs="宋体"/>
          <w:color w:val="000000"/>
          <w:sz w:val="28"/>
          <w:szCs w:val="28"/>
          <w:shd w:val="clear" w:color="auto" w:fill="FFFFFF"/>
        </w:rPr>
        <w:t>AI技术的日渐完善，让智能家居的实现有了坚实的基础。</w:t>
      </w:r>
    </w:p>
    <w:p>
      <w:pPr>
        <w:numPr>
          <w:ilvl w:val="0"/>
          <w:numId w:val="14"/>
        </w:numPr>
        <w:tabs>
          <w:tab w:val="left" w:pos="1060"/>
          <w:tab w:val="clear" w:pos="420"/>
        </w:tabs>
        <w:spacing w:line="360" w:lineRule="auto"/>
        <w:ind w:left="0" w:firstLine="638" w:firstLineChars="228"/>
        <w:rPr>
          <w:rFonts w:hint="eastAsia" w:ascii="宋体" w:hAnsi="宋体" w:cs="宋体"/>
          <w:color w:val="000000"/>
          <w:sz w:val="28"/>
          <w:szCs w:val="28"/>
          <w:shd w:val="clear" w:color="auto" w:fill="FFFFFF"/>
        </w:rPr>
      </w:pPr>
      <w:r>
        <w:rPr>
          <w:rFonts w:hint="eastAsia" w:ascii="宋体" w:hAnsi="宋体" w:cs="宋体"/>
          <w:color w:val="000000"/>
          <w:sz w:val="28"/>
          <w:szCs w:val="28"/>
          <w:shd w:val="clear" w:color="auto" w:fill="FFFFFF"/>
        </w:rPr>
        <w:t>社会发展迅速，人们对生活要求越来越高。</w:t>
      </w:r>
    </w:p>
    <w:p>
      <w:pPr>
        <w:numPr>
          <w:ilvl w:val="0"/>
          <w:numId w:val="14"/>
        </w:numPr>
        <w:tabs>
          <w:tab w:val="left" w:pos="1060"/>
          <w:tab w:val="clear" w:pos="420"/>
        </w:tabs>
        <w:spacing w:line="360" w:lineRule="auto"/>
        <w:ind w:left="0" w:firstLine="638" w:firstLineChars="228"/>
        <w:rPr>
          <w:rFonts w:hint="eastAsia" w:ascii="宋体" w:hAnsi="宋体" w:cs="宋体"/>
          <w:color w:val="000000"/>
          <w:sz w:val="28"/>
          <w:szCs w:val="28"/>
          <w:shd w:val="clear" w:color="auto" w:fill="FFFFFF"/>
        </w:rPr>
      </w:pPr>
      <w:r>
        <w:rPr>
          <w:rFonts w:hint="eastAsia" w:ascii="宋体" w:hAnsi="宋体" w:cs="宋体"/>
          <w:color w:val="000000"/>
          <w:sz w:val="28"/>
          <w:szCs w:val="28"/>
          <w:shd w:val="clear" w:color="auto" w:fill="FFFFFF"/>
        </w:rPr>
        <w:t>居住安全性、舒适性、智能化以逐渐受到广泛关注。</w:t>
      </w:r>
    </w:p>
    <w:p>
      <w:pPr>
        <w:ind w:firstLine="560" w:firstLineChars="200"/>
        <w:jc w:val="left"/>
        <w:rPr>
          <w:rFonts w:hint="eastAsia" w:ascii="宋体" w:hAnsi="宋体" w:cs="宋体"/>
          <w:b/>
          <w:bCs/>
          <w:color w:val="FF6600"/>
          <w:sz w:val="28"/>
          <w:szCs w:val="28"/>
        </w:rPr>
      </w:pPr>
      <w:r>
        <w:rPr>
          <w:rFonts w:hint="eastAsia" w:ascii="宋体" w:hAnsi="宋体" w:cs="宋体"/>
          <w:sz w:val="28"/>
          <w:szCs w:val="28"/>
          <w:shd w:val="clear" w:color="auto" w:fill="FFFFFF"/>
        </w:rPr>
        <w:t>传统智能家居发展了近20多年，至今为止取得了一定的进步，但技术落后、观点陈旧、创新乏力一直是中国传统智能家居企业的整体特征。在我国，虽然部分企业在AI技术上取得了一定突破，但我们也应该理性地看到产品技术落后仍是当前我国智能家居行业的重要特征。今</w:t>
      </w:r>
      <w:r>
        <w:rPr>
          <w:rFonts w:hint="eastAsia" w:ascii="宋体" w:hAnsi="宋体" w:cs="宋体"/>
          <w:sz w:val="28"/>
          <w:szCs w:val="28"/>
          <w:shd w:val="clear" w:color="auto" w:fill="FFFFFF"/>
          <w:lang w:eastAsia="zh-CN"/>
        </w:rPr>
        <w:t>后</w:t>
      </w:r>
      <w:r>
        <w:rPr>
          <w:rFonts w:hint="eastAsia" w:ascii="宋体" w:hAnsi="宋体" w:cs="宋体"/>
          <w:sz w:val="28"/>
          <w:szCs w:val="28"/>
          <w:shd w:val="clear" w:color="auto" w:fill="FFFFFF"/>
        </w:rPr>
        <w:t>，</w:t>
      </w:r>
      <w:r>
        <w:rPr>
          <w:rFonts w:hint="eastAsia" w:ascii="宋体" w:hAnsi="宋体" w:cs="宋体"/>
          <w:sz w:val="28"/>
          <w:szCs w:val="28"/>
          <w:shd w:val="clear" w:color="auto" w:fill="FFFFFF"/>
          <w:lang w:eastAsia="zh-CN"/>
        </w:rPr>
        <w:t>由于</w:t>
      </w:r>
      <w:r>
        <w:rPr>
          <w:rFonts w:hint="eastAsia" w:ascii="宋体" w:hAnsi="宋体" w:cs="宋体"/>
          <w:b/>
          <w:bCs/>
          <w:color w:val="FF6600"/>
          <w:sz w:val="28"/>
          <w:szCs w:val="28"/>
          <w:shd w:val="clear" w:color="auto" w:fill="FFFFFF"/>
          <w:lang w:eastAsia="zh-CN"/>
        </w:rPr>
        <w:t>“女娲专家系统”在智能控制方面的优势，将</w:t>
      </w:r>
      <w:r>
        <w:rPr>
          <w:rFonts w:hint="eastAsia" w:ascii="宋体" w:hAnsi="宋体" w:cs="宋体"/>
          <w:b/>
          <w:bCs/>
          <w:color w:val="FF6600"/>
          <w:sz w:val="28"/>
          <w:szCs w:val="28"/>
          <w:shd w:val="clear" w:color="auto" w:fill="FFFFFF"/>
        </w:rPr>
        <w:t>给传统智能家居带来全新的产业机会。</w:t>
      </w:r>
    </w:p>
    <w:p>
      <w:pPr>
        <w:outlineLvl w:val="9"/>
        <w:rPr>
          <w:rFonts w:hint="eastAsia" w:ascii="宋体" w:hAnsi="宋体" w:cs="宋体"/>
          <w:color w:val="FF6600"/>
          <w:sz w:val="28"/>
          <w:szCs w:val="28"/>
        </w:rPr>
      </w:pPr>
      <w:r>
        <w:rPr>
          <w:rFonts w:hint="eastAsia" w:ascii="宋体" w:hAnsi="宋体" w:cs="宋体"/>
          <w:b/>
          <w:bCs/>
          <w:color w:val="006666"/>
          <w:sz w:val="28"/>
          <w:szCs w:val="28"/>
          <w:lang w:val="en-US" w:eastAsia="zh-CN"/>
        </w:rPr>
        <w:t xml:space="preserve">     </w:t>
      </w:r>
      <w:r>
        <w:rPr>
          <w:rFonts w:hint="eastAsia" w:ascii="宋体" w:hAnsi="宋体" w:cs="宋体"/>
          <w:b/>
          <w:bCs/>
          <w:color w:val="006666"/>
          <w:sz w:val="28"/>
          <w:szCs w:val="28"/>
        </w:rPr>
        <w:t>4-2-1-4 智能机器人</w:t>
      </w:r>
    </w:p>
    <w:p>
      <w:pPr>
        <w:ind w:left="150"/>
        <w:jc w:val="left"/>
        <w:rPr>
          <w:rFonts w:hint="eastAsia" w:ascii="宋体" w:hAnsi="宋体" w:cs="宋体"/>
          <w:bCs/>
          <w:sz w:val="28"/>
          <w:szCs w:val="28"/>
          <w:lang w:val="zh-CN"/>
        </w:rPr>
      </w:pPr>
      <w:r>
        <w:rPr>
          <w:rFonts w:hint="eastAsia" w:ascii="宋体" w:hAnsi="宋体" w:cs="宋体"/>
          <w:bCs/>
          <w:sz w:val="28"/>
          <w:szCs w:val="28"/>
          <w:lang w:val="en-US" w:eastAsia="zh-CN"/>
        </w:rPr>
        <w:t xml:space="preserve">    </w:t>
      </w:r>
      <w:r>
        <w:rPr>
          <w:rFonts w:hint="eastAsia" w:ascii="宋体" w:hAnsi="宋体" w:cs="宋体"/>
          <w:bCs/>
          <w:sz w:val="28"/>
          <w:szCs w:val="28"/>
          <w:lang w:val="zh-CN"/>
        </w:rPr>
        <w:t>随着人工智能、大数据、移动互联网、传感器等科技的不断发展，智能化设备有望扮演终端角色。2012年全世界共卖出300万台家庭服务机器人，产值达到72亿，而据预计，2013-2016年总产值将达到336亿。随着PR(个人机器人)时代的渐行渐近，未来总产值或达到万亿美元。</w:t>
      </w:r>
    </w:p>
    <w:p>
      <w:pPr>
        <w:pStyle w:val="20"/>
        <w:spacing w:before="0" w:beforeAutospacing="0" w:after="0" w:afterAutospacing="0" w:line="360" w:lineRule="atLeast"/>
        <w:jc w:val="center"/>
        <w:rPr>
          <w:rFonts w:cs="宋体"/>
          <w:sz w:val="28"/>
          <w:szCs w:val="28"/>
        </w:rPr>
      </w:pPr>
      <w:r>
        <w:rPr>
          <w:rFonts w:hint="eastAsia" w:ascii="宋体" w:hAnsi="宋体" w:cs="宋体"/>
          <w:bCs/>
          <w:sz w:val="28"/>
          <w:szCs w:val="28"/>
          <w:lang w:val="en-US" w:eastAsia="zh-CN"/>
        </w:rPr>
        <w:t xml:space="preserve">    </w:t>
      </w:r>
      <w:r>
        <w:rPr>
          <w:rFonts w:cs="宋体"/>
          <w:sz w:val="28"/>
          <w:szCs w:val="28"/>
        </w:rPr>
        <w:drawing>
          <wp:inline distT="0" distB="0" distL="114300" distR="114300">
            <wp:extent cx="3418840" cy="2141220"/>
            <wp:effectExtent l="0" t="0" r="10160" b="7620"/>
            <wp:docPr id="44" name="图片 8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3" descr="11"/>
                    <pic:cNvPicPr>
                      <a:picLocks noChangeAspect="1"/>
                    </pic:cNvPicPr>
                  </pic:nvPicPr>
                  <pic:blipFill>
                    <a:blip r:embed="rId48"/>
                    <a:stretch>
                      <a:fillRect/>
                    </a:stretch>
                  </pic:blipFill>
                  <pic:spPr>
                    <a:xfrm>
                      <a:off x="0" y="0"/>
                      <a:ext cx="3418840" cy="2141220"/>
                    </a:xfrm>
                    <a:prstGeom prst="rect">
                      <a:avLst/>
                    </a:prstGeom>
                    <a:noFill/>
                    <a:ln>
                      <a:noFill/>
                    </a:ln>
                  </pic:spPr>
                </pic:pic>
              </a:graphicData>
            </a:graphic>
          </wp:inline>
        </w:drawing>
      </w:r>
    </w:p>
    <w:p>
      <w:pPr>
        <w:pStyle w:val="20"/>
        <w:spacing w:before="0" w:beforeAutospacing="0" w:after="0" w:afterAutospacing="0" w:line="360" w:lineRule="atLeast"/>
        <w:jc w:val="center"/>
        <w:rPr>
          <w:rFonts w:cs="宋体"/>
          <w:b/>
          <w:bCs/>
          <w:sz w:val="28"/>
          <w:szCs w:val="28"/>
        </w:rPr>
      </w:pPr>
      <w:r>
        <w:rPr>
          <w:rFonts w:cs="宋体"/>
          <w:b/>
          <w:bCs/>
          <w:sz w:val="28"/>
          <w:szCs w:val="28"/>
        </w:rPr>
        <w:t>2010年-2012年中国机器人市场销量</w:t>
      </w:r>
    </w:p>
    <w:p>
      <w:pPr>
        <w:spacing w:before="0" w:beforeAutospacing="0" w:after="0" w:afterAutospacing="0"/>
        <w:rPr>
          <w:rFonts w:cs="宋体"/>
          <w:sz w:val="28"/>
          <w:szCs w:val="28"/>
          <w:lang w:val="en-US"/>
        </w:rPr>
      </w:pPr>
      <w:r>
        <w:rPr>
          <w:rFonts w:hint="eastAsia" w:ascii="宋体" w:hAnsi="宋体" w:cs="宋体"/>
          <w:sz w:val="28"/>
          <w:szCs w:val="28"/>
          <w:shd w:val="clear" w:color="auto" w:fill="FFFFFF"/>
          <w:lang w:val="en-US" w:eastAsia="zh-CN"/>
        </w:rPr>
        <w:t xml:space="preserve">    </w:t>
      </w:r>
      <w:r>
        <w:rPr>
          <w:rFonts w:hint="eastAsia" w:ascii="宋体" w:hAnsi="宋体" w:cs="宋体"/>
          <w:sz w:val="28"/>
          <w:szCs w:val="28"/>
          <w:shd w:val="clear" w:color="auto" w:fill="FFFFFF"/>
        </w:rPr>
        <w:t>在全球，日本是世界上机器人开发和研究最发达的国家之一，2010年产量占全世界年生产的50%。韩国政府也在积极开发家用机器人，计划到2020年让每个韩国家庭都拥有一个能做家务的机器人。</w:t>
      </w:r>
    </w:p>
    <w:p>
      <w:pPr>
        <w:spacing w:before="0" w:beforeAutospacing="0" w:after="0" w:afterAutospacing="0"/>
        <w:rPr>
          <w:rFonts w:cs="宋体"/>
          <w:sz w:val="28"/>
          <w:szCs w:val="28"/>
        </w:rPr>
      </w:pPr>
      <w:r>
        <w:rPr>
          <w:rFonts w:hint="eastAsia" w:cs="宋体"/>
          <w:sz w:val="28"/>
          <w:szCs w:val="28"/>
          <w:lang w:val="en-US" w:eastAsia="zh-CN"/>
        </w:rPr>
        <w:t xml:space="preserve">    </w:t>
      </w:r>
      <w:r>
        <w:rPr>
          <w:rFonts w:cs="宋体"/>
          <w:sz w:val="28"/>
          <w:szCs w:val="28"/>
        </w:rPr>
        <w:t>在中国，工业机器人市场表现强劲，市场容量不断扩大。2012年中国工业机器人销量达到26902台，同比增长19.2%。预计到2015年，中国机器人市场需求总量将达35000台，占全球比重16.9%，成为规模最大的市场。</w:t>
      </w:r>
    </w:p>
    <w:p>
      <w:pPr>
        <w:pStyle w:val="20"/>
        <w:spacing w:before="0" w:beforeAutospacing="0" w:after="0" w:afterAutospacing="0" w:line="360" w:lineRule="atLeast"/>
        <w:rPr>
          <w:rFonts w:hint="eastAsia" w:eastAsia="宋体" w:cs="宋体"/>
          <w:sz w:val="28"/>
          <w:szCs w:val="28"/>
          <w:lang w:val="en-US" w:eastAsia="zh-CN"/>
        </w:rPr>
      </w:pPr>
      <w:r>
        <w:rPr>
          <w:rFonts w:hint="eastAsia" w:cs="宋体"/>
          <w:sz w:val="28"/>
          <w:szCs w:val="28"/>
          <w:lang w:val="en-US" w:eastAsia="zh-CN"/>
        </w:rPr>
        <w:t xml:space="preserve">    </w:t>
      </w:r>
      <w:r>
        <w:rPr>
          <w:rFonts w:hint="eastAsia" w:cs="宋体"/>
          <w:b/>
          <w:bCs/>
          <w:color w:val="FF6600"/>
          <w:kern w:val="2"/>
          <w:sz w:val="28"/>
          <w:szCs w:val="28"/>
          <w:shd w:val="clear" w:color="auto" w:fill="FFFFFF"/>
          <w:lang w:val="en-US" w:eastAsia="zh-CN"/>
        </w:rPr>
        <w:t>“女娲智能”，将真正意义上的为机器人安上“大脑”，实现机器人走进工矿企业、千家万户，为人类服务！</w:t>
      </w:r>
    </w:p>
    <w:p>
      <w:pPr>
        <w:outlineLvl w:val="3"/>
        <w:rPr>
          <w:rFonts w:hint="eastAsia" w:ascii="宋体" w:hAnsi="宋体" w:cs="宋体"/>
          <w:b/>
          <w:bCs/>
          <w:color w:val="006666"/>
          <w:sz w:val="30"/>
          <w:szCs w:val="30"/>
        </w:rPr>
      </w:pPr>
      <w:r>
        <w:rPr>
          <w:rFonts w:hint="eastAsia" w:ascii="宋体" w:hAnsi="宋体" w:cs="宋体"/>
          <w:b/>
          <w:bCs/>
          <w:color w:val="006666"/>
          <w:sz w:val="28"/>
          <w:szCs w:val="28"/>
        </w:rPr>
        <w:t xml:space="preserve">    4-2-1-5 智能翻译市场</w:t>
      </w:r>
    </w:p>
    <w:p>
      <w:pPr>
        <w:ind w:firstLine="560" w:firstLineChars="200"/>
        <w:jc w:val="left"/>
        <w:rPr>
          <w:rFonts w:hint="eastAsia" w:ascii="宋体" w:hAnsi="宋体" w:cs="宋体"/>
          <w:sz w:val="28"/>
          <w:szCs w:val="28"/>
          <w:lang w:val="zh-CN"/>
        </w:rPr>
      </w:pPr>
      <w:r>
        <w:rPr>
          <w:rFonts w:hint="eastAsia" w:ascii="宋体" w:hAnsi="宋体" w:cs="宋体"/>
          <w:sz w:val="28"/>
          <w:szCs w:val="28"/>
          <w:lang w:val="zh-CN"/>
        </w:rPr>
        <w:t>目前，许多号称智能化的翻译工具言过其实，翻译的句子错误百出，着实让人摸不着头脑。甚至一些知名IT厂商推出的翻译工具也无法达到理想的翻译效果。</w:t>
      </w:r>
    </w:p>
    <w:p>
      <w:pPr>
        <w:ind w:left="0" w:leftChars="0" w:firstLine="720" w:firstLineChars="200"/>
        <w:jc w:val="center"/>
        <w:rPr>
          <w:rFonts w:hint="eastAsia" w:ascii="宋体" w:hAnsi="宋体" w:cs="宋体"/>
          <w:b/>
          <w:bCs/>
          <w:sz w:val="28"/>
          <w:szCs w:val="28"/>
          <w:lang w:val="zh-CN"/>
        </w:rPr>
      </w:pPr>
      <w:r>
        <w:rPr>
          <w:sz w:val="36"/>
        </w:rPr>
        <mc:AlternateContent>
          <mc:Choice Requires="wps">
            <w:drawing>
              <wp:anchor distT="0" distB="0" distL="114300" distR="114300" simplePos="0" relativeHeight="251667456" behindDoc="0" locked="0" layoutInCell="1" allowOverlap="1">
                <wp:simplePos x="0" y="0"/>
                <wp:positionH relativeFrom="column">
                  <wp:posOffset>214630</wp:posOffset>
                </wp:positionH>
                <wp:positionV relativeFrom="paragraph">
                  <wp:posOffset>1997075</wp:posOffset>
                </wp:positionV>
                <wp:extent cx="5430520" cy="2965450"/>
                <wp:effectExtent l="4445" t="4445" r="5715" b="17145"/>
                <wp:wrapTopAndBottom/>
                <wp:docPr id="18" name="文本框7"/>
                <wp:cNvGraphicFramePr/>
                <a:graphic xmlns:a="http://schemas.openxmlformats.org/drawingml/2006/main">
                  <a:graphicData uri="http://schemas.microsoft.com/office/word/2010/wordprocessingShape">
                    <wps:wsp>
                      <wps:cNvSpPr txBox="1"/>
                      <wps:spPr>
                        <a:xfrm>
                          <a:off x="0" y="0"/>
                          <a:ext cx="5430520" cy="2965450"/>
                        </a:xfrm>
                        <a:prstGeom prst="rect">
                          <a:avLst/>
                        </a:prstGeom>
                        <a:solidFill>
                          <a:srgbClr val="FFFFFF"/>
                        </a:solidFill>
                        <a:ln w="9525" cap="flat" cmpd="sng">
                          <a:solidFill>
                            <a:srgbClr val="FF99CC"/>
                          </a:solidFill>
                          <a:prstDash val="solid"/>
                          <a:miter/>
                          <a:headEnd type="none" w="med" len="med"/>
                          <a:tailEnd type="none" w="med" len="med"/>
                        </a:ln>
                      </wps:spPr>
                      <wps:txbx>
                        <w:txbxContent>
                          <w:p>
                            <w:pPr>
                              <w:tabs>
                                <w:tab w:val="left" w:pos="640"/>
                              </w:tabs>
                              <w:rPr>
                                <w:rFonts w:hint="eastAsia"/>
                                <w:b/>
                                <w:bCs/>
                                <w:color w:val="FF9900"/>
                                <w:sz w:val="28"/>
                                <w:szCs w:val="28"/>
                              </w:rPr>
                            </w:pPr>
                            <w:r>
                              <w:rPr>
                                <w:rFonts w:hint="eastAsia"/>
                                <w:b/>
                                <w:bCs/>
                                <w:color w:val="FF9900"/>
                                <w:sz w:val="28"/>
                                <w:szCs w:val="28"/>
                              </w:rPr>
                              <w:t>机器翻译的现状：</w:t>
                            </w:r>
                          </w:p>
                          <w:p>
                            <w:pPr>
                              <w:tabs>
                                <w:tab w:val="left" w:pos="640"/>
                              </w:tabs>
                              <w:ind w:left="420" w:leftChars="200"/>
                              <w:rPr>
                                <w:rFonts w:hint="eastAsia" w:ascii="宋体" w:hAnsi="宋体"/>
                                <w:b/>
                                <w:color w:val="008000"/>
                                <w:shd w:val="clear" w:color="auto" w:fill="FFFFFF"/>
                              </w:rPr>
                            </w:pPr>
                            <w:r>
                              <w:rPr>
                                <w:rFonts w:hint="eastAsia" w:ascii="宋体" w:hAnsi="宋体"/>
                                <w:b/>
                                <w:color w:val="008000"/>
                                <w:shd w:val="clear" w:color="auto" w:fill="FFFFFF"/>
                              </w:rPr>
                              <w:t>机器翻译被列为20世纪世界科技十大难题之一。</w:t>
                            </w:r>
                          </w:p>
                          <w:p>
                            <w:pPr>
                              <w:tabs>
                                <w:tab w:val="left" w:pos="640"/>
                              </w:tabs>
                              <w:ind w:left="420" w:leftChars="200"/>
                              <w:rPr>
                                <w:rFonts w:hint="eastAsia" w:ascii="宋体" w:hAnsi="宋体"/>
                                <w:b/>
                                <w:color w:val="000000"/>
                                <w:shd w:val="clear" w:color="auto" w:fill="FFFFFF"/>
                              </w:rPr>
                            </w:pPr>
                            <w:r>
                              <w:rPr>
                                <w:rFonts w:hint="eastAsia" w:ascii="宋体" w:hAnsi="宋体"/>
                                <w:b/>
                                <w:color w:val="008000"/>
                                <w:shd w:val="clear" w:color="auto" w:fill="FFFFFF"/>
                              </w:rPr>
                              <w:t>目前的翻译结果可读性、准确性很差，与其去修改还不如重新人工翻译一遍省事，更达不到意境上的“雅”。</w:t>
                            </w:r>
                          </w:p>
                          <w:p>
                            <w:pPr>
                              <w:tabs>
                                <w:tab w:val="left" w:pos="640"/>
                              </w:tabs>
                              <w:rPr>
                                <w:rFonts w:hint="eastAsia"/>
                                <w:b/>
                                <w:bCs/>
                                <w:color w:val="FF9900"/>
                                <w:sz w:val="28"/>
                                <w:szCs w:val="28"/>
                              </w:rPr>
                            </w:pPr>
                            <w:r>
                              <w:rPr>
                                <w:rFonts w:hint="eastAsia"/>
                                <w:b/>
                                <w:bCs/>
                                <w:color w:val="FF9900"/>
                                <w:sz w:val="28"/>
                                <w:szCs w:val="28"/>
                              </w:rPr>
                              <w:t>现有翻译软件的基本原理：</w:t>
                            </w:r>
                          </w:p>
                          <w:p>
                            <w:pPr>
                              <w:tabs>
                                <w:tab w:val="left" w:pos="640"/>
                              </w:tabs>
                              <w:ind w:left="420" w:leftChars="200"/>
                              <w:rPr>
                                <w:rFonts w:hint="eastAsia" w:ascii="宋体" w:hAnsi="宋体"/>
                                <w:b/>
                                <w:color w:val="008000"/>
                                <w:shd w:val="clear" w:color="auto" w:fill="FFFFFF"/>
                              </w:rPr>
                            </w:pPr>
                            <w:r>
                              <w:rPr>
                                <w:rFonts w:hint="eastAsia" w:ascii="宋体" w:hAnsi="宋体"/>
                                <w:b/>
                                <w:color w:val="008000"/>
                                <w:shd w:val="clear" w:color="auto" w:fill="FFFFFF"/>
                              </w:rPr>
                              <w:t>使用语法、规则等模板</w:t>
                            </w:r>
                          </w:p>
                          <w:p>
                            <w:pPr>
                              <w:tabs>
                                <w:tab w:val="left" w:pos="640"/>
                              </w:tabs>
                              <w:ind w:left="420" w:leftChars="200"/>
                              <w:rPr>
                                <w:rFonts w:ascii="宋体" w:hAnsi="宋体"/>
                                <w:b/>
                                <w:color w:val="008000"/>
                                <w:shd w:val="clear" w:color="auto" w:fill="FFFFFF"/>
                              </w:rPr>
                            </w:pPr>
                            <w:r>
                              <w:rPr>
                                <w:rFonts w:ascii="宋体" w:hAnsi="宋体"/>
                                <w:b/>
                                <w:color w:val="008000"/>
                                <w:shd w:val="clear" w:color="auto" w:fill="FFFFFF"/>
                              </w:rPr>
                              <w:t>基于</w:t>
                            </w:r>
                            <w:r>
                              <w:rPr>
                                <w:rFonts w:hint="eastAsia" w:ascii="宋体" w:hAnsi="宋体"/>
                                <w:b/>
                                <w:color w:val="008000"/>
                                <w:shd w:val="clear" w:color="auto" w:fill="FFFFFF"/>
                              </w:rPr>
                              <w:t>词频</w:t>
                            </w:r>
                            <w:r>
                              <w:rPr>
                                <w:rFonts w:hint="eastAsia" w:ascii="宋体" w:hAnsi="宋体"/>
                                <w:b/>
                                <w:color w:val="008000"/>
                                <w:shd w:val="clear" w:color="auto" w:fill="FFFFFF"/>
                                <w:lang w:eastAsia="zh-CN"/>
                              </w:rPr>
                              <w:t>（</w:t>
                            </w:r>
                            <w:r>
                              <w:rPr>
                                <w:rFonts w:hint="eastAsia" w:ascii="宋体" w:hAnsi="宋体"/>
                                <w:b/>
                                <w:color w:val="008000"/>
                                <w:shd w:val="clear" w:color="auto" w:fill="FFFFFF"/>
                              </w:rPr>
                              <w:t>统计</w:t>
                            </w:r>
                            <w:r>
                              <w:rPr>
                                <w:rFonts w:hint="eastAsia" w:ascii="宋体" w:hAnsi="宋体"/>
                                <w:b/>
                                <w:color w:val="008000"/>
                                <w:shd w:val="clear" w:color="auto" w:fill="FFFFFF"/>
                                <w:lang w:eastAsia="zh-CN"/>
                              </w:rPr>
                              <w:t>）</w:t>
                            </w:r>
                            <w:r>
                              <w:rPr>
                                <w:rFonts w:hint="eastAsia" w:ascii="宋体" w:hAnsi="宋体"/>
                                <w:b/>
                                <w:color w:val="008000"/>
                                <w:shd w:val="clear" w:color="auto" w:fill="FFFFFF"/>
                              </w:rPr>
                              <w:t>选择最大可能性的结果、模板</w:t>
                            </w:r>
                            <w:r>
                              <w:rPr>
                                <w:rFonts w:ascii="宋体" w:hAnsi="宋体"/>
                                <w:b/>
                                <w:color w:val="008000"/>
                                <w:shd w:val="clear" w:color="auto" w:fill="FFFFFF"/>
                              </w:rPr>
                              <w:t>统计</w:t>
                            </w:r>
                            <w:r>
                              <w:rPr>
                                <w:rFonts w:hint="eastAsia" w:ascii="宋体" w:hAnsi="宋体"/>
                                <w:b/>
                                <w:color w:val="008000"/>
                                <w:shd w:val="clear" w:color="auto" w:fill="FFFFFF"/>
                              </w:rPr>
                              <w:t>的模糊识别</w:t>
                            </w:r>
                          </w:p>
                          <w:p>
                            <w:pPr>
                              <w:tabs>
                                <w:tab w:val="left" w:pos="640"/>
                              </w:tabs>
                              <w:ind w:left="420" w:leftChars="200"/>
                              <w:rPr>
                                <w:rFonts w:ascii="宋体" w:hAnsi="宋体"/>
                                <w:b/>
                                <w:color w:val="008000"/>
                                <w:shd w:val="clear" w:color="auto" w:fill="FFFFFF"/>
                              </w:rPr>
                            </w:pPr>
                            <w:r>
                              <w:rPr>
                                <w:rFonts w:hint="eastAsia" w:ascii="宋体" w:hAnsi="宋体"/>
                                <w:b/>
                                <w:color w:val="008000"/>
                                <w:shd w:val="clear" w:color="auto" w:fill="FFFFFF"/>
                              </w:rPr>
                              <w:t>对单词及模板进行排列组合</w:t>
                            </w:r>
                          </w:p>
                          <w:p>
                            <w:pPr>
                              <w:tabs>
                                <w:tab w:val="left" w:pos="640"/>
                              </w:tabs>
                              <w:ind w:left="420" w:leftChars="200"/>
                              <w:rPr>
                                <w:rFonts w:ascii="宋体" w:hAnsi="宋体"/>
                                <w:b/>
                                <w:color w:val="000000"/>
                                <w:shd w:val="clear" w:color="auto" w:fill="FFFFFF"/>
                              </w:rPr>
                            </w:pPr>
                            <w:r>
                              <w:rPr>
                                <w:rFonts w:ascii="宋体" w:hAnsi="宋体"/>
                                <w:b/>
                                <w:color w:val="008000"/>
                                <w:shd w:val="clear" w:color="auto" w:fill="FFFFFF"/>
                              </w:rPr>
                              <w:t>迂回</w:t>
                            </w:r>
                            <w:r>
                              <w:rPr>
                                <w:rFonts w:hint="eastAsia" w:ascii="宋体" w:hAnsi="宋体"/>
                                <w:b/>
                                <w:color w:val="008000"/>
                                <w:shd w:val="clear" w:color="auto" w:fill="FFFFFF"/>
                              </w:rPr>
                              <w:t>桥接</w:t>
                            </w:r>
                            <w:r>
                              <w:rPr>
                                <w:rFonts w:ascii="宋体" w:hAnsi="宋体"/>
                                <w:b/>
                                <w:color w:val="008000"/>
                                <w:shd w:val="clear" w:color="auto" w:fill="FFFFFF"/>
                              </w:rPr>
                              <w:t>战术</w:t>
                            </w:r>
                            <w:r>
                              <w:rPr>
                                <w:rFonts w:hint="eastAsia" w:ascii="宋体" w:hAnsi="宋体"/>
                                <w:b/>
                                <w:color w:val="008000"/>
                                <w:shd w:val="clear" w:color="auto" w:fill="FFFFFF"/>
                              </w:rPr>
                              <w:t>，例如中文到泰文，实际上是中文到英文，英文到泰文</w:t>
                            </w:r>
                          </w:p>
                          <w:p>
                            <w:pPr>
                              <w:tabs>
                                <w:tab w:val="left" w:pos="640"/>
                              </w:tabs>
                              <w:rPr>
                                <w:rFonts w:hint="eastAsia"/>
                                <w:b/>
                                <w:bCs/>
                                <w:color w:val="FF9900"/>
                                <w:sz w:val="28"/>
                                <w:szCs w:val="28"/>
                              </w:rPr>
                            </w:pPr>
                            <w:r>
                              <w:rPr>
                                <w:rFonts w:hint="eastAsia"/>
                                <w:b/>
                                <w:bCs/>
                                <w:color w:val="FF9900"/>
                                <w:sz w:val="28"/>
                                <w:szCs w:val="28"/>
                              </w:rPr>
                              <w:t>挑战机器翻译领域的核心：</w:t>
                            </w:r>
                          </w:p>
                          <w:p>
                            <w:pPr>
                              <w:tabs>
                                <w:tab w:val="left" w:pos="640"/>
                              </w:tabs>
                              <w:ind w:left="420" w:leftChars="200"/>
                              <w:rPr>
                                <w:rFonts w:hint="eastAsia" w:ascii="宋体" w:hAnsi="宋体"/>
                                <w:b/>
                                <w:color w:val="008000"/>
                                <w:shd w:val="clear" w:color="auto" w:fill="FFFFFF"/>
                              </w:rPr>
                            </w:pPr>
                            <w:r>
                              <w:rPr>
                                <w:rFonts w:hint="eastAsia" w:ascii="宋体" w:hAnsi="宋体"/>
                                <w:b/>
                                <w:color w:val="008000"/>
                                <w:shd w:val="clear" w:color="auto" w:fill="FFFFFF"/>
                              </w:rPr>
                              <w:t>基于自然语言理解。</w:t>
                            </w:r>
                            <w:r>
                              <w:rPr>
                                <w:rFonts w:hint="eastAsia" w:ascii="宋体" w:hAnsi="宋体"/>
                                <w:b/>
                                <w:color w:val="008000"/>
                                <w:shd w:val="clear" w:color="auto" w:fill="FFFFFF"/>
                                <w:lang w:eastAsia="zh-CN"/>
                              </w:rPr>
                              <w:t>真正的</w:t>
                            </w:r>
                            <w:r>
                              <w:rPr>
                                <w:rFonts w:hint="eastAsia" w:ascii="宋体" w:hAnsi="宋体"/>
                                <w:b/>
                                <w:color w:val="008000"/>
                                <w:shd w:val="clear" w:color="auto" w:fill="FFFFFF"/>
                              </w:rPr>
                              <w:t>智能翻译</w:t>
                            </w:r>
                            <w:r>
                              <w:rPr>
                                <w:rFonts w:hint="eastAsia" w:ascii="宋体" w:hAnsi="宋体"/>
                                <w:b/>
                                <w:color w:val="008000"/>
                                <w:shd w:val="clear" w:color="auto" w:fill="FFFFFF"/>
                                <w:lang w:eastAsia="zh-CN"/>
                              </w:rPr>
                              <w:t>应</w:t>
                            </w:r>
                            <w:r>
                              <w:rPr>
                                <w:rFonts w:hint="eastAsia" w:ascii="宋体" w:hAnsi="宋体"/>
                                <w:b/>
                                <w:color w:val="008000"/>
                                <w:shd w:val="clear" w:color="auto" w:fill="FFFFFF"/>
                              </w:rPr>
                              <w:t>在某种程度上是一种“理解”式翻译。</w:t>
                            </w:r>
                          </w:p>
                          <w:p>
                            <w:pPr>
                              <w:tabs>
                                <w:tab w:val="left" w:pos="640"/>
                              </w:tabs>
                              <w:ind w:left="420" w:leftChars="200"/>
                              <w:rPr>
                                <w:rFonts w:hint="eastAsia" w:ascii="宋体" w:hAnsi="宋体"/>
                                <w:b/>
                                <w:color w:val="000000"/>
                                <w:shd w:val="clear" w:color="auto" w:fill="FFFFFF"/>
                              </w:rPr>
                            </w:pPr>
                          </w:p>
                          <w:p>
                            <w:pPr>
                              <w:tabs>
                                <w:tab w:val="left" w:pos="640"/>
                              </w:tabs>
                              <w:ind w:left="640"/>
                              <w:rPr>
                                <w:rFonts w:hint="eastAsia"/>
                                <w:color w:val="800000"/>
                                <w:sz w:val="32"/>
                                <w:szCs w:val="32"/>
                              </w:rPr>
                            </w:pPr>
                          </w:p>
                        </w:txbxContent>
                      </wps:txbx>
                      <wps:bodyPr wrap="square" lIns="91439" tIns="45719" rIns="91439" bIns="45719" upright="1"/>
                    </wps:wsp>
                  </a:graphicData>
                </a:graphic>
              </wp:anchor>
            </w:drawing>
          </mc:Choice>
          <mc:Fallback>
            <w:pict>
              <v:shape id="文本框7" o:spid="_x0000_s1026" o:spt="202" type="#_x0000_t202" style="position:absolute;left:0pt;margin-left:16.9pt;margin-top:157.25pt;height:233.5pt;width:427.6pt;mso-wrap-distance-bottom:0pt;mso-wrap-distance-top:0pt;z-index:251667456;mso-width-relative:page;mso-height-relative:page;" fillcolor="#FFFFFF" filled="t" stroked="t" coordsize="21600,21600" o:gfxdata="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YtGsP1wAAAAoBAAAPAAAA&#10;AAAAAAEAIAAAACIAAABkcnMvZG93bnJldi54bWxQSwECFAAUAAAACACHTuJATRTFtBYCAAArBAAA&#10;DgAAAAAAAAABACAAAAAmAQAAZHJzL2Uyb0RvYy54bWxQSwUGAAAAAAYABgBZAQAArgUAAAAA&#10;">
                <v:fill on="t" focussize="0,0"/>
                <v:stroke color="#FF99CC" joinstyle="miter"/>
                <v:imagedata o:title=""/>
                <o:lock v:ext="edit" aspectratio="f"/>
                <v:textbox inset="7.19992125984252pt,3.59992125984252pt,7.19992125984252pt,3.59992125984252pt">
                  <w:txbxContent>
                    <w:p>
                      <w:pPr>
                        <w:tabs>
                          <w:tab w:val="left" w:pos="640"/>
                        </w:tabs>
                        <w:rPr>
                          <w:rFonts w:hint="eastAsia"/>
                          <w:b/>
                          <w:bCs/>
                          <w:color w:val="FF9900"/>
                          <w:sz w:val="28"/>
                          <w:szCs w:val="28"/>
                        </w:rPr>
                      </w:pPr>
                      <w:r>
                        <w:rPr>
                          <w:rFonts w:hint="eastAsia"/>
                          <w:b/>
                          <w:bCs/>
                          <w:color w:val="FF9900"/>
                          <w:sz w:val="28"/>
                          <w:szCs w:val="28"/>
                        </w:rPr>
                        <w:t>机器翻译的现状：</w:t>
                      </w:r>
                    </w:p>
                    <w:p>
                      <w:pPr>
                        <w:tabs>
                          <w:tab w:val="left" w:pos="640"/>
                        </w:tabs>
                        <w:ind w:left="420" w:leftChars="200"/>
                        <w:rPr>
                          <w:rFonts w:hint="eastAsia" w:ascii="宋体" w:hAnsi="宋体"/>
                          <w:b/>
                          <w:color w:val="008000"/>
                          <w:shd w:val="clear" w:color="auto" w:fill="FFFFFF"/>
                        </w:rPr>
                      </w:pPr>
                      <w:r>
                        <w:rPr>
                          <w:rFonts w:hint="eastAsia" w:ascii="宋体" w:hAnsi="宋体"/>
                          <w:b/>
                          <w:color w:val="008000"/>
                          <w:shd w:val="clear" w:color="auto" w:fill="FFFFFF"/>
                        </w:rPr>
                        <w:t>机器翻译被列为20世纪世界科技十大难题之一。</w:t>
                      </w:r>
                    </w:p>
                    <w:p>
                      <w:pPr>
                        <w:tabs>
                          <w:tab w:val="left" w:pos="640"/>
                        </w:tabs>
                        <w:ind w:left="420" w:leftChars="200"/>
                        <w:rPr>
                          <w:rFonts w:hint="eastAsia" w:ascii="宋体" w:hAnsi="宋体"/>
                          <w:b/>
                          <w:color w:val="000000"/>
                          <w:shd w:val="clear" w:color="auto" w:fill="FFFFFF"/>
                        </w:rPr>
                      </w:pPr>
                      <w:r>
                        <w:rPr>
                          <w:rFonts w:hint="eastAsia" w:ascii="宋体" w:hAnsi="宋体"/>
                          <w:b/>
                          <w:color w:val="008000"/>
                          <w:shd w:val="clear" w:color="auto" w:fill="FFFFFF"/>
                        </w:rPr>
                        <w:t>目前的翻译结果可读性、准确性很差，与其去修改还不如重新人工翻译一遍省事，更达不到意境上的“雅”。</w:t>
                      </w:r>
                    </w:p>
                    <w:p>
                      <w:pPr>
                        <w:tabs>
                          <w:tab w:val="left" w:pos="640"/>
                        </w:tabs>
                        <w:rPr>
                          <w:rFonts w:hint="eastAsia"/>
                          <w:b/>
                          <w:bCs/>
                          <w:color w:val="FF9900"/>
                          <w:sz w:val="28"/>
                          <w:szCs w:val="28"/>
                        </w:rPr>
                      </w:pPr>
                      <w:r>
                        <w:rPr>
                          <w:rFonts w:hint="eastAsia"/>
                          <w:b/>
                          <w:bCs/>
                          <w:color w:val="FF9900"/>
                          <w:sz w:val="28"/>
                          <w:szCs w:val="28"/>
                        </w:rPr>
                        <w:t>现有翻译软件的基本原理：</w:t>
                      </w:r>
                    </w:p>
                    <w:p>
                      <w:pPr>
                        <w:tabs>
                          <w:tab w:val="left" w:pos="640"/>
                        </w:tabs>
                        <w:ind w:left="420" w:leftChars="200"/>
                        <w:rPr>
                          <w:rFonts w:hint="eastAsia" w:ascii="宋体" w:hAnsi="宋体"/>
                          <w:b/>
                          <w:color w:val="008000"/>
                          <w:shd w:val="clear" w:color="auto" w:fill="FFFFFF"/>
                        </w:rPr>
                      </w:pPr>
                      <w:r>
                        <w:rPr>
                          <w:rFonts w:hint="eastAsia" w:ascii="宋体" w:hAnsi="宋体"/>
                          <w:b/>
                          <w:color w:val="008000"/>
                          <w:shd w:val="clear" w:color="auto" w:fill="FFFFFF"/>
                        </w:rPr>
                        <w:t>使用语法、规则等模板</w:t>
                      </w:r>
                    </w:p>
                    <w:p>
                      <w:pPr>
                        <w:tabs>
                          <w:tab w:val="left" w:pos="640"/>
                        </w:tabs>
                        <w:ind w:left="420" w:leftChars="200"/>
                        <w:rPr>
                          <w:rFonts w:ascii="宋体" w:hAnsi="宋体"/>
                          <w:b/>
                          <w:color w:val="008000"/>
                          <w:shd w:val="clear" w:color="auto" w:fill="FFFFFF"/>
                        </w:rPr>
                      </w:pPr>
                      <w:r>
                        <w:rPr>
                          <w:rFonts w:ascii="宋体" w:hAnsi="宋体"/>
                          <w:b/>
                          <w:color w:val="008000"/>
                          <w:shd w:val="clear" w:color="auto" w:fill="FFFFFF"/>
                        </w:rPr>
                        <w:t>基于</w:t>
                      </w:r>
                      <w:r>
                        <w:rPr>
                          <w:rFonts w:hint="eastAsia" w:ascii="宋体" w:hAnsi="宋体"/>
                          <w:b/>
                          <w:color w:val="008000"/>
                          <w:shd w:val="clear" w:color="auto" w:fill="FFFFFF"/>
                        </w:rPr>
                        <w:t>词频</w:t>
                      </w:r>
                      <w:r>
                        <w:rPr>
                          <w:rFonts w:hint="eastAsia" w:ascii="宋体" w:hAnsi="宋体"/>
                          <w:b/>
                          <w:color w:val="008000"/>
                          <w:shd w:val="clear" w:color="auto" w:fill="FFFFFF"/>
                          <w:lang w:eastAsia="zh-CN"/>
                        </w:rPr>
                        <w:t>（</w:t>
                      </w:r>
                      <w:r>
                        <w:rPr>
                          <w:rFonts w:hint="eastAsia" w:ascii="宋体" w:hAnsi="宋体"/>
                          <w:b/>
                          <w:color w:val="008000"/>
                          <w:shd w:val="clear" w:color="auto" w:fill="FFFFFF"/>
                        </w:rPr>
                        <w:t>统计</w:t>
                      </w:r>
                      <w:r>
                        <w:rPr>
                          <w:rFonts w:hint="eastAsia" w:ascii="宋体" w:hAnsi="宋体"/>
                          <w:b/>
                          <w:color w:val="008000"/>
                          <w:shd w:val="clear" w:color="auto" w:fill="FFFFFF"/>
                          <w:lang w:eastAsia="zh-CN"/>
                        </w:rPr>
                        <w:t>）</w:t>
                      </w:r>
                      <w:r>
                        <w:rPr>
                          <w:rFonts w:hint="eastAsia" w:ascii="宋体" w:hAnsi="宋体"/>
                          <w:b/>
                          <w:color w:val="008000"/>
                          <w:shd w:val="clear" w:color="auto" w:fill="FFFFFF"/>
                        </w:rPr>
                        <w:t>选择最大可能性的结果、模板</w:t>
                      </w:r>
                      <w:r>
                        <w:rPr>
                          <w:rFonts w:ascii="宋体" w:hAnsi="宋体"/>
                          <w:b/>
                          <w:color w:val="008000"/>
                          <w:shd w:val="clear" w:color="auto" w:fill="FFFFFF"/>
                        </w:rPr>
                        <w:t>统计</w:t>
                      </w:r>
                      <w:r>
                        <w:rPr>
                          <w:rFonts w:hint="eastAsia" w:ascii="宋体" w:hAnsi="宋体"/>
                          <w:b/>
                          <w:color w:val="008000"/>
                          <w:shd w:val="clear" w:color="auto" w:fill="FFFFFF"/>
                        </w:rPr>
                        <w:t>的模糊识别</w:t>
                      </w:r>
                    </w:p>
                    <w:p>
                      <w:pPr>
                        <w:tabs>
                          <w:tab w:val="left" w:pos="640"/>
                        </w:tabs>
                        <w:ind w:left="420" w:leftChars="200"/>
                        <w:rPr>
                          <w:rFonts w:ascii="宋体" w:hAnsi="宋体"/>
                          <w:b/>
                          <w:color w:val="008000"/>
                          <w:shd w:val="clear" w:color="auto" w:fill="FFFFFF"/>
                        </w:rPr>
                      </w:pPr>
                      <w:r>
                        <w:rPr>
                          <w:rFonts w:hint="eastAsia" w:ascii="宋体" w:hAnsi="宋体"/>
                          <w:b/>
                          <w:color w:val="008000"/>
                          <w:shd w:val="clear" w:color="auto" w:fill="FFFFFF"/>
                        </w:rPr>
                        <w:t>对单词及模板进行排列组合</w:t>
                      </w:r>
                    </w:p>
                    <w:p>
                      <w:pPr>
                        <w:tabs>
                          <w:tab w:val="left" w:pos="640"/>
                        </w:tabs>
                        <w:ind w:left="420" w:leftChars="200"/>
                        <w:rPr>
                          <w:rFonts w:ascii="宋体" w:hAnsi="宋体"/>
                          <w:b/>
                          <w:color w:val="000000"/>
                          <w:shd w:val="clear" w:color="auto" w:fill="FFFFFF"/>
                        </w:rPr>
                      </w:pPr>
                      <w:r>
                        <w:rPr>
                          <w:rFonts w:ascii="宋体" w:hAnsi="宋体"/>
                          <w:b/>
                          <w:color w:val="008000"/>
                          <w:shd w:val="clear" w:color="auto" w:fill="FFFFFF"/>
                        </w:rPr>
                        <w:t>迂回</w:t>
                      </w:r>
                      <w:r>
                        <w:rPr>
                          <w:rFonts w:hint="eastAsia" w:ascii="宋体" w:hAnsi="宋体"/>
                          <w:b/>
                          <w:color w:val="008000"/>
                          <w:shd w:val="clear" w:color="auto" w:fill="FFFFFF"/>
                        </w:rPr>
                        <w:t>桥接</w:t>
                      </w:r>
                      <w:r>
                        <w:rPr>
                          <w:rFonts w:ascii="宋体" w:hAnsi="宋体"/>
                          <w:b/>
                          <w:color w:val="008000"/>
                          <w:shd w:val="clear" w:color="auto" w:fill="FFFFFF"/>
                        </w:rPr>
                        <w:t>战术</w:t>
                      </w:r>
                      <w:r>
                        <w:rPr>
                          <w:rFonts w:hint="eastAsia" w:ascii="宋体" w:hAnsi="宋体"/>
                          <w:b/>
                          <w:color w:val="008000"/>
                          <w:shd w:val="clear" w:color="auto" w:fill="FFFFFF"/>
                        </w:rPr>
                        <w:t>，例如中文到泰文，实际上是中文到英文，英文到泰文</w:t>
                      </w:r>
                    </w:p>
                    <w:p>
                      <w:pPr>
                        <w:tabs>
                          <w:tab w:val="left" w:pos="640"/>
                        </w:tabs>
                        <w:rPr>
                          <w:rFonts w:hint="eastAsia"/>
                          <w:b/>
                          <w:bCs/>
                          <w:color w:val="FF9900"/>
                          <w:sz w:val="28"/>
                          <w:szCs w:val="28"/>
                        </w:rPr>
                      </w:pPr>
                      <w:r>
                        <w:rPr>
                          <w:rFonts w:hint="eastAsia"/>
                          <w:b/>
                          <w:bCs/>
                          <w:color w:val="FF9900"/>
                          <w:sz w:val="28"/>
                          <w:szCs w:val="28"/>
                        </w:rPr>
                        <w:t>挑战机器翻译领域的核心：</w:t>
                      </w:r>
                    </w:p>
                    <w:p>
                      <w:pPr>
                        <w:tabs>
                          <w:tab w:val="left" w:pos="640"/>
                        </w:tabs>
                        <w:ind w:left="420" w:leftChars="200"/>
                        <w:rPr>
                          <w:rFonts w:hint="eastAsia" w:ascii="宋体" w:hAnsi="宋体"/>
                          <w:b/>
                          <w:color w:val="008000"/>
                          <w:shd w:val="clear" w:color="auto" w:fill="FFFFFF"/>
                        </w:rPr>
                      </w:pPr>
                      <w:r>
                        <w:rPr>
                          <w:rFonts w:hint="eastAsia" w:ascii="宋体" w:hAnsi="宋体"/>
                          <w:b/>
                          <w:color w:val="008000"/>
                          <w:shd w:val="clear" w:color="auto" w:fill="FFFFFF"/>
                        </w:rPr>
                        <w:t>基于自然语言理解。</w:t>
                      </w:r>
                      <w:r>
                        <w:rPr>
                          <w:rFonts w:hint="eastAsia" w:ascii="宋体" w:hAnsi="宋体"/>
                          <w:b/>
                          <w:color w:val="008000"/>
                          <w:shd w:val="clear" w:color="auto" w:fill="FFFFFF"/>
                          <w:lang w:eastAsia="zh-CN"/>
                        </w:rPr>
                        <w:t>真正的</w:t>
                      </w:r>
                      <w:r>
                        <w:rPr>
                          <w:rFonts w:hint="eastAsia" w:ascii="宋体" w:hAnsi="宋体"/>
                          <w:b/>
                          <w:color w:val="008000"/>
                          <w:shd w:val="clear" w:color="auto" w:fill="FFFFFF"/>
                        </w:rPr>
                        <w:t>智能翻译</w:t>
                      </w:r>
                      <w:r>
                        <w:rPr>
                          <w:rFonts w:hint="eastAsia" w:ascii="宋体" w:hAnsi="宋体"/>
                          <w:b/>
                          <w:color w:val="008000"/>
                          <w:shd w:val="clear" w:color="auto" w:fill="FFFFFF"/>
                          <w:lang w:eastAsia="zh-CN"/>
                        </w:rPr>
                        <w:t>应</w:t>
                      </w:r>
                      <w:r>
                        <w:rPr>
                          <w:rFonts w:hint="eastAsia" w:ascii="宋体" w:hAnsi="宋体"/>
                          <w:b/>
                          <w:color w:val="008000"/>
                          <w:shd w:val="clear" w:color="auto" w:fill="FFFFFF"/>
                        </w:rPr>
                        <w:t>在某种程度上是一种“理解”式翻译。</w:t>
                      </w:r>
                    </w:p>
                    <w:p>
                      <w:pPr>
                        <w:tabs>
                          <w:tab w:val="left" w:pos="640"/>
                        </w:tabs>
                        <w:ind w:left="420" w:leftChars="200"/>
                        <w:rPr>
                          <w:rFonts w:hint="eastAsia" w:ascii="宋体" w:hAnsi="宋体"/>
                          <w:b/>
                          <w:color w:val="000000"/>
                          <w:shd w:val="clear" w:color="auto" w:fill="FFFFFF"/>
                        </w:rPr>
                      </w:pPr>
                    </w:p>
                    <w:p>
                      <w:pPr>
                        <w:tabs>
                          <w:tab w:val="left" w:pos="640"/>
                        </w:tabs>
                        <w:ind w:left="640"/>
                        <w:rPr>
                          <w:rFonts w:hint="eastAsia"/>
                          <w:color w:val="800000"/>
                          <w:sz w:val="32"/>
                          <w:szCs w:val="32"/>
                        </w:rPr>
                      </w:pPr>
                    </w:p>
                  </w:txbxContent>
                </v:textbox>
                <w10:wrap type="topAndBottom"/>
              </v:shape>
            </w:pict>
          </mc:Fallback>
        </mc:AlternateContent>
      </w:r>
      <w:r>
        <w:rPr>
          <w:rFonts w:hint="eastAsia" w:ascii="宋体" w:hAnsi="宋体" w:cs="宋体"/>
          <w:sz w:val="28"/>
          <w:szCs w:val="28"/>
          <w:lang w:val="zh-CN"/>
        </w:rPr>
        <w:t>与此同时，翻译市场却正在以每年</w:t>
      </w:r>
      <w:r>
        <w:rPr>
          <w:rFonts w:hint="eastAsia" w:ascii="宋体" w:hAnsi="宋体" w:cs="宋体"/>
          <w:sz w:val="28"/>
          <w:szCs w:val="28"/>
        </w:rPr>
        <w:t>15%左右的速度递增，预计2014年将达到400亿美元，到2020年将达到700亿美元左右。</w:t>
      </w:r>
      <w:r>
        <w:rPr>
          <w:rFonts w:hint="eastAsia" w:ascii="宋体" w:hAnsi="宋体" w:cs="宋体"/>
          <w:sz w:val="28"/>
          <w:szCs w:val="28"/>
          <w:lang w:val="zh-CN"/>
        </w:rPr>
        <w:t>考虑到有相当一部分翻译用户并没有使用专业型翻译公司或人员，翻译市场的规模将会更大。同时，随着因特网的普及，经济的全球化进程，翻译的必要性日益增加。据ABI公司的分析家AmyBasta分析，全世界需要翻译的网页将年均递增约23%。</w:t>
      </w:r>
      <w:r>
        <w:rPr>
          <w:rFonts w:hint="eastAsia" w:ascii="宋体" w:hAnsi="宋体" w:cs="宋体"/>
          <w:b/>
          <w:bCs/>
          <w:sz w:val="28"/>
          <w:szCs w:val="28"/>
          <w:lang w:val="zh-CN"/>
        </w:rPr>
        <w:br w:type="page"/>
      </w:r>
      <w:r>
        <w:rPr>
          <w:rFonts w:hint="eastAsia" w:ascii="宋体" w:hAnsi="宋体" w:cs="宋体"/>
          <w:b/>
          <w:bCs/>
          <w:sz w:val="28"/>
          <w:szCs w:val="28"/>
          <w:lang w:val="zh-CN"/>
        </w:rPr>
        <w:t>全球语言服务行业市场规模</w:t>
      </w:r>
    </w:p>
    <w:tbl>
      <w:tblPr>
        <w:tblStyle w:val="21"/>
        <w:tblW w:w="90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0"/>
        <w:gridCol w:w="1080"/>
        <w:gridCol w:w="1169"/>
        <w:gridCol w:w="1169"/>
        <w:gridCol w:w="1169"/>
        <w:gridCol w:w="1169"/>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70"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Region</w:t>
            </w:r>
          </w:p>
        </w:tc>
        <w:tc>
          <w:tcPr>
            <w:tcW w:w="1080"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Market Share</w:t>
            </w:r>
          </w:p>
        </w:tc>
        <w:tc>
          <w:tcPr>
            <w:tcW w:w="1169"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2009</w:t>
            </w:r>
          </w:p>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US</w:t>
            </w:r>
            <w:r>
              <w:rPr>
                <w:rFonts w:hint="eastAsia" w:ascii="宋体" w:hAnsi="宋体" w:cs="宋体"/>
                <w:b/>
                <w:bCs/>
                <w:color w:val="FFFFFF"/>
                <w:sz w:val="24"/>
                <w:szCs w:val="24"/>
                <w:lang w:val="en-US" w:eastAsia="zh-CN"/>
              </w:rPr>
              <w:t>D</w:t>
            </w:r>
            <w:r>
              <w:rPr>
                <w:rFonts w:hint="eastAsia" w:ascii="宋体" w:hAnsi="宋体" w:cs="宋体"/>
                <w:b/>
                <w:bCs/>
                <w:color w:val="FFFFFF"/>
                <w:sz w:val="24"/>
                <w:szCs w:val="24"/>
              </w:rPr>
              <w:t xml:space="preserve"> M</w:t>
            </w:r>
          </w:p>
        </w:tc>
        <w:tc>
          <w:tcPr>
            <w:tcW w:w="1169"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2010</w:t>
            </w:r>
          </w:p>
          <w:p>
            <w:pPr>
              <w:spacing w:line="360" w:lineRule="auto"/>
              <w:jc w:val="center"/>
              <w:rPr>
                <w:rFonts w:hint="eastAsia" w:ascii="宋体" w:hAnsi="宋体" w:cs="宋体"/>
                <w:b/>
                <w:bCs/>
                <w:color w:val="FFFFFF"/>
                <w:sz w:val="24"/>
                <w:szCs w:val="24"/>
                <w:lang w:val="zh-CN"/>
              </w:rPr>
            </w:pPr>
            <w:r>
              <w:rPr>
                <w:rFonts w:hint="eastAsia" w:ascii="宋体" w:hAnsi="宋体" w:cs="宋体"/>
                <w:b/>
                <w:bCs/>
                <w:color w:val="FFFFFF"/>
                <w:sz w:val="24"/>
                <w:szCs w:val="24"/>
              </w:rPr>
              <w:t>US</w:t>
            </w:r>
            <w:r>
              <w:rPr>
                <w:rFonts w:hint="eastAsia" w:ascii="宋体" w:hAnsi="宋体" w:cs="宋体"/>
                <w:b/>
                <w:bCs/>
                <w:color w:val="FFFFFF"/>
                <w:sz w:val="24"/>
                <w:szCs w:val="24"/>
                <w:lang w:val="en-US" w:eastAsia="zh-CN"/>
              </w:rPr>
              <w:t>D</w:t>
            </w:r>
            <w:r>
              <w:rPr>
                <w:rFonts w:hint="eastAsia" w:ascii="宋体" w:hAnsi="宋体" w:cs="宋体"/>
                <w:b/>
                <w:bCs/>
                <w:color w:val="FFFFFF"/>
                <w:sz w:val="24"/>
                <w:szCs w:val="24"/>
              </w:rPr>
              <w:t xml:space="preserve"> M</w:t>
            </w:r>
          </w:p>
        </w:tc>
        <w:tc>
          <w:tcPr>
            <w:tcW w:w="1169"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2011</w:t>
            </w:r>
          </w:p>
          <w:p>
            <w:pPr>
              <w:spacing w:line="360" w:lineRule="auto"/>
              <w:jc w:val="center"/>
              <w:rPr>
                <w:rFonts w:hint="eastAsia" w:ascii="宋体" w:hAnsi="宋体" w:cs="宋体"/>
                <w:b/>
                <w:bCs/>
                <w:color w:val="FFFFFF"/>
                <w:sz w:val="24"/>
                <w:szCs w:val="24"/>
                <w:lang w:val="zh-CN"/>
              </w:rPr>
            </w:pPr>
            <w:r>
              <w:rPr>
                <w:rFonts w:hint="eastAsia" w:ascii="宋体" w:hAnsi="宋体" w:cs="宋体"/>
                <w:b/>
                <w:bCs/>
                <w:color w:val="FFFFFF"/>
                <w:sz w:val="24"/>
                <w:szCs w:val="24"/>
              </w:rPr>
              <w:t>US</w:t>
            </w:r>
            <w:r>
              <w:rPr>
                <w:rFonts w:hint="eastAsia" w:ascii="宋体" w:hAnsi="宋体" w:cs="宋体"/>
                <w:b/>
                <w:bCs/>
                <w:color w:val="FFFFFF"/>
                <w:sz w:val="24"/>
                <w:szCs w:val="24"/>
                <w:lang w:val="en-US" w:eastAsia="zh-CN"/>
              </w:rPr>
              <w:t>D</w:t>
            </w:r>
            <w:r>
              <w:rPr>
                <w:rFonts w:hint="eastAsia" w:ascii="宋体" w:hAnsi="宋体" w:cs="宋体"/>
                <w:b/>
                <w:bCs/>
                <w:color w:val="FFFFFF"/>
                <w:sz w:val="24"/>
                <w:szCs w:val="24"/>
              </w:rPr>
              <w:t xml:space="preserve"> M</w:t>
            </w:r>
          </w:p>
        </w:tc>
        <w:tc>
          <w:tcPr>
            <w:tcW w:w="1169"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2012</w:t>
            </w:r>
          </w:p>
          <w:p>
            <w:pPr>
              <w:spacing w:line="360" w:lineRule="auto"/>
              <w:jc w:val="center"/>
              <w:rPr>
                <w:rFonts w:hint="eastAsia" w:ascii="宋体" w:hAnsi="宋体" w:cs="宋体"/>
                <w:b/>
                <w:bCs/>
                <w:color w:val="FFFFFF"/>
                <w:sz w:val="24"/>
                <w:szCs w:val="24"/>
                <w:lang w:val="zh-CN"/>
              </w:rPr>
            </w:pPr>
            <w:r>
              <w:rPr>
                <w:rFonts w:hint="eastAsia" w:ascii="宋体" w:hAnsi="宋体" w:cs="宋体"/>
                <w:b/>
                <w:bCs/>
                <w:color w:val="FFFFFF"/>
                <w:sz w:val="24"/>
                <w:szCs w:val="24"/>
              </w:rPr>
              <w:t>US</w:t>
            </w:r>
            <w:r>
              <w:rPr>
                <w:rFonts w:hint="eastAsia" w:ascii="宋体" w:hAnsi="宋体" w:cs="宋体"/>
                <w:b/>
                <w:bCs/>
                <w:color w:val="FFFFFF"/>
                <w:sz w:val="24"/>
                <w:szCs w:val="24"/>
                <w:lang w:val="en-US" w:eastAsia="zh-CN"/>
              </w:rPr>
              <w:t>D</w:t>
            </w:r>
            <w:r>
              <w:rPr>
                <w:rFonts w:hint="eastAsia" w:ascii="宋体" w:hAnsi="宋体" w:cs="宋体"/>
                <w:b/>
                <w:bCs/>
                <w:color w:val="FFFFFF"/>
                <w:sz w:val="24"/>
                <w:szCs w:val="24"/>
              </w:rPr>
              <w:t xml:space="preserve"> M</w:t>
            </w:r>
          </w:p>
        </w:tc>
        <w:tc>
          <w:tcPr>
            <w:tcW w:w="1169"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2013</w:t>
            </w:r>
          </w:p>
          <w:p>
            <w:pPr>
              <w:spacing w:line="360" w:lineRule="auto"/>
              <w:jc w:val="center"/>
              <w:rPr>
                <w:rFonts w:hint="eastAsia" w:ascii="宋体" w:hAnsi="宋体" w:cs="宋体"/>
                <w:b/>
                <w:bCs/>
                <w:color w:val="FFFFFF"/>
                <w:sz w:val="24"/>
                <w:szCs w:val="24"/>
                <w:lang w:val="zh-CN"/>
              </w:rPr>
            </w:pPr>
            <w:r>
              <w:rPr>
                <w:rFonts w:hint="eastAsia" w:ascii="宋体" w:hAnsi="宋体" w:cs="宋体"/>
                <w:b/>
                <w:bCs/>
                <w:color w:val="FFFFFF"/>
                <w:sz w:val="24"/>
                <w:szCs w:val="24"/>
              </w:rPr>
              <w:t>US</w:t>
            </w:r>
            <w:r>
              <w:rPr>
                <w:rFonts w:hint="eastAsia" w:ascii="宋体" w:hAnsi="宋体" w:cs="宋体"/>
                <w:b/>
                <w:bCs/>
                <w:color w:val="FFFFFF"/>
                <w:sz w:val="24"/>
                <w:szCs w:val="24"/>
                <w:lang w:val="en-US" w:eastAsia="zh-CN"/>
              </w:rPr>
              <w:t>D</w:t>
            </w:r>
            <w:r>
              <w:rPr>
                <w:rFonts w:hint="eastAsia" w:ascii="宋体" w:hAnsi="宋体" w:cs="宋体"/>
                <w:b/>
                <w:bCs/>
                <w:color w:val="FFFFFF"/>
                <w:sz w:val="24"/>
                <w:szCs w:val="24"/>
              </w:rPr>
              <w:t xml:space="preserv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70" w:type="dxa"/>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North America</w:t>
            </w:r>
          </w:p>
        </w:tc>
        <w:tc>
          <w:tcPr>
            <w:tcW w:w="1080" w:type="dxa"/>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48.5%</w:t>
            </w:r>
          </w:p>
        </w:tc>
        <w:tc>
          <w:tcPr>
            <w:tcW w:w="1169" w:type="dxa"/>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11284</w:t>
            </w:r>
          </w:p>
        </w:tc>
        <w:tc>
          <w:tcPr>
            <w:tcW w:w="1169" w:type="dxa"/>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12769</w:t>
            </w:r>
          </w:p>
        </w:tc>
        <w:tc>
          <w:tcPr>
            <w:tcW w:w="1169" w:type="dxa"/>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14448</w:t>
            </w:r>
          </w:p>
        </w:tc>
        <w:tc>
          <w:tcPr>
            <w:tcW w:w="1169" w:type="dxa"/>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16347</w:t>
            </w:r>
          </w:p>
        </w:tc>
        <w:tc>
          <w:tcPr>
            <w:tcW w:w="1169" w:type="dxa"/>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18497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7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lang w:val="zh-CN"/>
              </w:rPr>
            </w:pPr>
            <w:r>
              <w:rPr>
                <w:rFonts w:hint="eastAsia" w:ascii="宋体" w:hAnsi="宋体" w:cs="宋体"/>
                <w:color w:val="000000"/>
                <w:sz w:val="24"/>
                <w:szCs w:val="24"/>
              </w:rPr>
              <w:t>North Europe</w:t>
            </w:r>
          </w:p>
        </w:tc>
        <w:tc>
          <w:tcPr>
            <w:tcW w:w="108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19%</w:t>
            </w:r>
          </w:p>
        </w:tc>
        <w:tc>
          <w:tcPr>
            <w:tcW w:w="116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4421</w:t>
            </w:r>
          </w:p>
        </w:tc>
        <w:tc>
          <w:tcPr>
            <w:tcW w:w="116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5002</w:t>
            </w:r>
          </w:p>
        </w:tc>
        <w:tc>
          <w:tcPr>
            <w:tcW w:w="116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5660</w:t>
            </w:r>
          </w:p>
        </w:tc>
        <w:tc>
          <w:tcPr>
            <w:tcW w:w="116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6404</w:t>
            </w:r>
          </w:p>
        </w:tc>
        <w:tc>
          <w:tcPr>
            <w:tcW w:w="116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7246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7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lang w:val="zh-CN"/>
              </w:rPr>
            </w:pPr>
            <w:r>
              <w:rPr>
                <w:rFonts w:hint="eastAsia" w:ascii="宋体" w:hAnsi="宋体" w:cs="宋体"/>
                <w:color w:val="000000"/>
                <w:sz w:val="24"/>
                <w:szCs w:val="24"/>
              </w:rPr>
              <w:t>Western Europe</w:t>
            </w:r>
          </w:p>
        </w:tc>
        <w:tc>
          <w:tcPr>
            <w:tcW w:w="108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11.1%</w:t>
            </w:r>
          </w:p>
        </w:tc>
        <w:tc>
          <w:tcPr>
            <w:tcW w:w="116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2583</w:t>
            </w:r>
          </w:p>
        </w:tc>
        <w:tc>
          <w:tcPr>
            <w:tcW w:w="116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2922</w:t>
            </w:r>
          </w:p>
        </w:tc>
        <w:tc>
          <w:tcPr>
            <w:tcW w:w="116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3307</w:t>
            </w:r>
          </w:p>
        </w:tc>
        <w:tc>
          <w:tcPr>
            <w:tcW w:w="116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3741</w:t>
            </w:r>
          </w:p>
        </w:tc>
        <w:tc>
          <w:tcPr>
            <w:tcW w:w="116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4233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7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lang w:val="zh-CN"/>
              </w:rPr>
            </w:pPr>
            <w:r>
              <w:rPr>
                <w:rFonts w:hint="eastAsia" w:ascii="宋体" w:hAnsi="宋体" w:cs="宋体"/>
                <w:color w:val="000000"/>
                <w:sz w:val="24"/>
                <w:szCs w:val="24"/>
              </w:rPr>
              <w:t>Southern Europe</w:t>
            </w:r>
          </w:p>
        </w:tc>
        <w:tc>
          <w:tcPr>
            <w:tcW w:w="108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8.59%</w:t>
            </w:r>
          </w:p>
        </w:tc>
        <w:tc>
          <w:tcPr>
            <w:tcW w:w="116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1999</w:t>
            </w:r>
          </w:p>
        </w:tc>
        <w:tc>
          <w:tcPr>
            <w:tcW w:w="116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2264</w:t>
            </w:r>
          </w:p>
        </w:tc>
        <w:tc>
          <w:tcPr>
            <w:tcW w:w="116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2559</w:t>
            </w:r>
          </w:p>
        </w:tc>
        <w:tc>
          <w:tcPr>
            <w:tcW w:w="116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2895</w:t>
            </w:r>
          </w:p>
        </w:tc>
        <w:tc>
          <w:tcPr>
            <w:tcW w:w="116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3276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7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Asia</w:t>
            </w:r>
          </w:p>
        </w:tc>
        <w:tc>
          <w:tcPr>
            <w:tcW w:w="108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7.67%</w:t>
            </w:r>
          </w:p>
        </w:tc>
        <w:tc>
          <w:tcPr>
            <w:tcW w:w="116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1785</w:t>
            </w:r>
          </w:p>
        </w:tc>
        <w:tc>
          <w:tcPr>
            <w:tcW w:w="116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2019</w:t>
            </w:r>
          </w:p>
        </w:tc>
        <w:tc>
          <w:tcPr>
            <w:tcW w:w="116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2285</w:t>
            </w:r>
          </w:p>
        </w:tc>
        <w:tc>
          <w:tcPr>
            <w:tcW w:w="116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2585</w:t>
            </w:r>
          </w:p>
        </w:tc>
        <w:tc>
          <w:tcPr>
            <w:tcW w:w="116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2925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7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Eastern Europe</w:t>
            </w:r>
          </w:p>
        </w:tc>
        <w:tc>
          <w:tcPr>
            <w:tcW w:w="108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4.49%</w:t>
            </w:r>
          </w:p>
        </w:tc>
        <w:tc>
          <w:tcPr>
            <w:tcW w:w="116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1045</w:t>
            </w:r>
          </w:p>
        </w:tc>
        <w:tc>
          <w:tcPr>
            <w:tcW w:w="116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1182</w:t>
            </w:r>
          </w:p>
        </w:tc>
        <w:tc>
          <w:tcPr>
            <w:tcW w:w="116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1338</w:t>
            </w:r>
          </w:p>
        </w:tc>
        <w:tc>
          <w:tcPr>
            <w:tcW w:w="116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1513</w:t>
            </w:r>
          </w:p>
        </w:tc>
        <w:tc>
          <w:tcPr>
            <w:tcW w:w="116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7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Lation America</w:t>
            </w:r>
          </w:p>
        </w:tc>
        <w:tc>
          <w:tcPr>
            <w:tcW w:w="108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0.35%</w:t>
            </w:r>
          </w:p>
        </w:tc>
        <w:tc>
          <w:tcPr>
            <w:tcW w:w="116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81</w:t>
            </w:r>
          </w:p>
        </w:tc>
        <w:tc>
          <w:tcPr>
            <w:tcW w:w="116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92</w:t>
            </w:r>
          </w:p>
        </w:tc>
        <w:tc>
          <w:tcPr>
            <w:tcW w:w="116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104</w:t>
            </w:r>
          </w:p>
        </w:tc>
        <w:tc>
          <w:tcPr>
            <w:tcW w:w="116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118</w:t>
            </w:r>
          </w:p>
        </w:tc>
        <w:tc>
          <w:tcPr>
            <w:tcW w:w="116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7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Africa</w:t>
            </w:r>
          </w:p>
        </w:tc>
        <w:tc>
          <w:tcPr>
            <w:tcW w:w="108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0.18%</w:t>
            </w:r>
          </w:p>
        </w:tc>
        <w:tc>
          <w:tcPr>
            <w:tcW w:w="116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42</w:t>
            </w:r>
          </w:p>
        </w:tc>
        <w:tc>
          <w:tcPr>
            <w:tcW w:w="116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47</w:t>
            </w:r>
          </w:p>
        </w:tc>
        <w:tc>
          <w:tcPr>
            <w:tcW w:w="116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54</w:t>
            </w:r>
          </w:p>
        </w:tc>
        <w:tc>
          <w:tcPr>
            <w:tcW w:w="116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61</w:t>
            </w:r>
          </w:p>
        </w:tc>
        <w:tc>
          <w:tcPr>
            <w:tcW w:w="116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7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Ocecnia</w:t>
            </w:r>
          </w:p>
        </w:tc>
        <w:tc>
          <w:tcPr>
            <w:tcW w:w="108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0.13%</w:t>
            </w:r>
          </w:p>
        </w:tc>
        <w:tc>
          <w:tcPr>
            <w:tcW w:w="116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30</w:t>
            </w:r>
          </w:p>
        </w:tc>
        <w:tc>
          <w:tcPr>
            <w:tcW w:w="116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34</w:t>
            </w:r>
          </w:p>
        </w:tc>
        <w:tc>
          <w:tcPr>
            <w:tcW w:w="116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39</w:t>
            </w:r>
          </w:p>
        </w:tc>
        <w:tc>
          <w:tcPr>
            <w:tcW w:w="116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44</w:t>
            </w:r>
          </w:p>
        </w:tc>
        <w:tc>
          <w:tcPr>
            <w:tcW w:w="116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70" w:type="dxa"/>
            <w:tcBorders>
              <w:top w:val="single" w:color="FFFFFF" w:sz="8" w:space="0"/>
              <w:left w:val="single" w:color="FFFFFF" w:sz="8" w:space="0"/>
              <w:bottom w:val="single" w:color="FFFFFF" w:sz="8"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Growth Totals</w:t>
            </w:r>
          </w:p>
        </w:tc>
        <w:tc>
          <w:tcPr>
            <w:tcW w:w="1080" w:type="dxa"/>
            <w:tcBorders>
              <w:top w:val="single" w:color="FFFFFF" w:sz="8" w:space="0"/>
              <w:left w:val="single" w:color="FFFFFF" w:sz="8" w:space="0"/>
              <w:bottom w:val="single" w:color="FFFFFF" w:sz="8"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100%</w:t>
            </w:r>
          </w:p>
        </w:tc>
        <w:tc>
          <w:tcPr>
            <w:tcW w:w="1169" w:type="dxa"/>
            <w:tcBorders>
              <w:top w:val="single" w:color="FFFFFF" w:sz="8" w:space="0"/>
              <w:left w:val="single" w:color="FFFFFF" w:sz="8" w:space="0"/>
              <w:bottom w:val="single" w:color="FFFFFF" w:sz="8"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23267</w:t>
            </w:r>
          </w:p>
        </w:tc>
        <w:tc>
          <w:tcPr>
            <w:tcW w:w="1169" w:type="dxa"/>
            <w:tcBorders>
              <w:top w:val="single" w:color="FFFFFF" w:sz="8" w:space="0"/>
              <w:left w:val="single" w:color="FFFFFF" w:sz="8" w:space="0"/>
              <w:bottom w:val="single" w:color="FFFFFF" w:sz="8"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26327</w:t>
            </w:r>
          </w:p>
        </w:tc>
        <w:tc>
          <w:tcPr>
            <w:tcW w:w="1169" w:type="dxa"/>
            <w:tcBorders>
              <w:top w:val="single" w:color="FFFFFF" w:sz="8" w:space="0"/>
              <w:left w:val="single" w:color="FFFFFF" w:sz="8" w:space="0"/>
              <w:bottom w:val="single" w:color="FFFFFF" w:sz="8"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29789</w:t>
            </w:r>
          </w:p>
        </w:tc>
        <w:tc>
          <w:tcPr>
            <w:tcW w:w="1169" w:type="dxa"/>
            <w:tcBorders>
              <w:top w:val="single" w:color="FFFFFF" w:sz="8" w:space="0"/>
              <w:left w:val="single" w:color="FFFFFF" w:sz="8" w:space="0"/>
              <w:bottom w:val="single" w:color="FFFFFF" w:sz="8"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33706</w:t>
            </w:r>
          </w:p>
        </w:tc>
        <w:tc>
          <w:tcPr>
            <w:tcW w:w="1169" w:type="dxa"/>
            <w:tcBorders>
              <w:top w:val="single" w:color="FFFFFF" w:sz="8" w:space="0"/>
              <w:left w:val="single" w:color="FFFFFF" w:sz="8" w:space="0"/>
              <w:bottom w:val="single" w:color="FFFFFF" w:sz="8"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38138</w:t>
            </w:r>
          </w:p>
        </w:tc>
      </w:tr>
    </w:tbl>
    <w:p>
      <w:pPr>
        <w:ind w:firstLine="482" w:firstLineChars="200"/>
        <w:jc w:val="center"/>
        <w:rPr>
          <w:rFonts w:hint="eastAsia" w:ascii="宋体" w:hAnsi="宋体" w:cs="宋体"/>
          <w:sz w:val="24"/>
          <w:szCs w:val="24"/>
          <w:lang w:val="zh-CN"/>
        </w:rPr>
      </w:pPr>
      <w:r>
        <w:rPr>
          <w:rFonts w:hint="eastAsia" w:ascii="宋体" w:hAnsi="宋体" w:cs="宋体"/>
          <w:b/>
          <w:bCs/>
          <w:sz w:val="24"/>
          <w:szCs w:val="24"/>
        </w:rPr>
        <w:t>来源：Language Service Market 2010，Common Sense Advisory</w:t>
      </w:r>
    </w:p>
    <w:p>
      <w:pPr>
        <w:ind w:firstLine="560" w:firstLineChars="200"/>
        <w:jc w:val="left"/>
        <w:rPr>
          <w:rFonts w:hint="eastAsia" w:ascii="宋体" w:hAnsi="宋体" w:cs="宋体"/>
          <w:sz w:val="28"/>
          <w:szCs w:val="28"/>
        </w:rPr>
      </w:pPr>
      <w:r>
        <w:rPr>
          <w:rFonts w:hint="eastAsia" w:ascii="宋体" w:hAnsi="宋体" w:cs="宋体"/>
          <w:sz w:val="28"/>
          <w:szCs w:val="28"/>
          <w:lang w:val="zh-CN"/>
        </w:rPr>
        <w:t>据测算，如果有能够较好使用的“智能翻译”服务，其市场将能够达到创纪录的</w:t>
      </w:r>
      <w:r>
        <w:rPr>
          <w:rFonts w:hint="eastAsia" w:ascii="宋体" w:hAnsi="宋体" w:cs="宋体"/>
          <w:sz w:val="28"/>
          <w:szCs w:val="28"/>
        </w:rPr>
        <w:t>5000亿美元</w:t>
      </w:r>
      <w:r>
        <w:rPr>
          <w:rFonts w:hint="eastAsia" w:ascii="宋体" w:hAnsi="宋体" w:cs="宋体"/>
          <w:sz w:val="28"/>
          <w:szCs w:val="28"/>
          <w:lang w:eastAsia="zh-CN"/>
        </w:rPr>
        <w:t>，甚至有可能突破万亿</w:t>
      </w:r>
      <w:r>
        <w:rPr>
          <w:rFonts w:hint="eastAsia" w:ascii="宋体" w:hAnsi="宋体" w:cs="宋体"/>
          <w:sz w:val="28"/>
          <w:szCs w:val="28"/>
        </w:rPr>
        <w:t>美元。</w:t>
      </w:r>
    </w:p>
    <w:p>
      <w:pPr>
        <w:pStyle w:val="20"/>
        <w:spacing w:line="360" w:lineRule="atLeast"/>
        <w:rPr>
          <w:rFonts w:hint="eastAsia" w:ascii="宋体" w:hAnsi="宋体" w:eastAsia="宋体" w:cs="宋体"/>
          <w:b/>
          <w:bCs/>
          <w:color w:val="FF6600"/>
          <w:kern w:val="2"/>
          <w:sz w:val="28"/>
          <w:szCs w:val="28"/>
          <w:shd w:val="clear" w:color="auto" w:fill="FFFFFF"/>
          <w:lang w:eastAsia="zh-CN"/>
        </w:rPr>
      </w:pPr>
      <w:r>
        <w:rPr>
          <w:rFonts w:hint="eastAsia" w:cs="宋体"/>
          <w:b/>
          <w:bCs/>
          <w:color w:val="FF6600"/>
          <w:kern w:val="2"/>
          <w:sz w:val="28"/>
          <w:szCs w:val="28"/>
          <w:shd w:val="clear" w:color="auto" w:fill="FFFFFF"/>
          <w:lang w:val="en-US" w:eastAsia="zh-CN"/>
        </w:rPr>
        <w:t xml:space="preserve">    </w:t>
      </w:r>
      <w:r>
        <w:rPr>
          <w:rFonts w:hint="eastAsia" w:ascii="宋体" w:hAnsi="宋体" w:cs="宋体"/>
          <w:b/>
          <w:bCs/>
          <w:color w:val="FF6600"/>
          <w:kern w:val="2"/>
          <w:sz w:val="28"/>
          <w:szCs w:val="28"/>
          <w:shd w:val="clear" w:color="auto" w:fill="FFFFFF"/>
          <w:lang w:eastAsia="zh-CN"/>
        </w:rPr>
        <w:t>女娲智能平台具有先进的自然语言理解技术，在机器翻译方面具有天然的优势，一旦形成产品，将为用户提供高质量的“专家级”翻译！</w:t>
      </w:r>
    </w:p>
    <w:p>
      <w:pPr>
        <w:outlineLvl w:val="2"/>
        <w:rPr>
          <w:rFonts w:hint="eastAsia" w:ascii="宋体" w:hAnsi="宋体" w:cs="宋体"/>
          <w:b/>
          <w:bCs/>
          <w:color w:val="006666"/>
          <w:sz w:val="28"/>
          <w:szCs w:val="28"/>
        </w:rPr>
      </w:pPr>
      <w:r>
        <w:rPr>
          <w:rFonts w:hint="eastAsia" w:ascii="宋体" w:hAnsi="宋体" w:cs="宋体"/>
          <w:b/>
          <w:bCs/>
          <w:color w:val="006666"/>
          <w:sz w:val="28"/>
          <w:szCs w:val="28"/>
        </w:rPr>
        <w:t xml:space="preserve">    </w:t>
      </w:r>
      <w:bookmarkStart w:id="275" w:name="_Toc20891"/>
      <w:bookmarkStart w:id="276" w:name="_Toc23308"/>
      <w:bookmarkStart w:id="277" w:name="_Toc20081"/>
      <w:bookmarkStart w:id="278" w:name="_Toc26745"/>
      <w:bookmarkStart w:id="279" w:name="_Toc16878"/>
      <w:bookmarkStart w:id="280" w:name="_Toc23521"/>
      <w:bookmarkStart w:id="281" w:name="_Toc18646"/>
      <w:bookmarkStart w:id="282" w:name="_Toc16129"/>
      <w:r>
        <w:rPr>
          <w:rFonts w:hint="eastAsia" w:ascii="宋体" w:hAnsi="宋体" w:cs="宋体"/>
          <w:b/>
          <w:bCs/>
          <w:color w:val="006666"/>
          <w:sz w:val="28"/>
          <w:szCs w:val="28"/>
        </w:rPr>
        <w:t>4-2-2 人工智能的智能程度对市场的影响</w:t>
      </w:r>
      <w:bookmarkEnd w:id="275"/>
      <w:bookmarkEnd w:id="276"/>
      <w:bookmarkEnd w:id="277"/>
      <w:bookmarkEnd w:id="278"/>
      <w:bookmarkEnd w:id="279"/>
      <w:bookmarkEnd w:id="280"/>
      <w:bookmarkEnd w:id="281"/>
      <w:bookmarkEnd w:id="282"/>
    </w:p>
    <w:p>
      <w:pPr>
        <w:ind w:firstLine="560" w:firstLineChars="200"/>
        <w:jc w:val="left"/>
        <w:rPr>
          <w:rFonts w:hint="eastAsia" w:ascii="宋体" w:hAnsi="宋体" w:cs="宋体"/>
          <w:sz w:val="28"/>
          <w:szCs w:val="28"/>
          <w:lang w:val="zh-CN"/>
        </w:rPr>
      </w:pPr>
      <w:r>
        <w:rPr>
          <w:rFonts w:hint="eastAsia" w:ascii="宋体" w:hAnsi="宋体" w:cs="宋体"/>
          <w:sz w:val="28"/>
          <w:szCs w:val="28"/>
          <w:lang w:val="zh-CN"/>
        </w:rPr>
        <w:t>人工智能的智能程度越高，其能够支持的应用越多，可获得收益的领域越多，市场规模也将随之扩大。龙天科技根据人工智能技术在开发、实现层次方面的不同，对人工智能的智能程度进行了层级划分，并对其市场规模进行了预估。</w:t>
      </w:r>
    </w:p>
    <w:p>
      <w:pPr>
        <w:ind w:firstLine="0" w:firstLineChars="0"/>
        <w:jc w:val="left"/>
        <w:rPr>
          <w:rFonts w:hint="eastAsia" w:ascii="宋体" w:hAnsi="宋体" w:cs="宋体"/>
          <w:sz w:val="28"/>
          <w:szCs w:val="28"/>
          <w:lang w:val="zh-CN"/>
        </w:rPr>
      </w:pPr>
      <w:r>
        <w:rPr>
          <w:rFonts w:hint="eastAsia" w:ascii="宋体" w:hAnsi="宋体" w:cs="宋体"/>
          <w:sz w:val="28"/>
          <w:szCs w:val="28"/>
          <w:lang w:val="zh-CN"/>
        </w:rPr>
        <w:drawing>
          <wp:inline distT="0" distB="0" distL="114300" distR="114300">
            <wp:extent cx="5368925" cy="3906520"/>
            <wp:effectExtent l="0" t="0" r="10795" b="10160"/>
            <wp:docPr id="45" name="图片 58" descr="图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8" descr="图片1(1)"/>
                    <pic:cNvPicPr>
                      <a:picLocks noChangeAspect="1"/>
                    </pic:cNvPicPr>
                  </pic:nvPicPr>
                  <pic:blipFill>
                    <a:blip r:embed="rId49"/>
                    <a:stretch>
                      <a:fillRect/>
                    </a:stretch>
                  </pic:blipFill>
                  <pic:spPr>
                    <a:xfrm>
                      <a:off x="0" y="0"/>
                      <a:ext cx="5368925" cy="3906520"/>
                    </a:xfrm>
                    <a:prstGeom prst="rect">
                      <a:avLst/>
                    </a:prstGeom>
                    <a:noFill/>
                    <a:ln>
                      <a:noFill/>
                    </a:ln>
                  </pic:spPr>
                </pic:pic>
              </a:graphicData>
            </a:graphic>
          </wp:inline>
        </w:drawing>
      </w:r>
    </w:p>
    <w:p>
      <w:pPr>
        <w:jc w:val="center"/>
        <w:rPr>
          <w:rFonts w:hint="eastAsia" w:ascii="宋体" w:hAnsi="宋体" w:cs="宋体"/>
          <w:b/>
          <w:bCs/>
          <w:sz w:val="28"/>
          <w:szCs w:val="28"/>
          <w:lang w:val="zh-CN"/>
        </w:rPr>
      </w:pPr>
      <w:r>
        <w:rPr>
          <w:rFonts w:hint="eastAsia" w:ascii="宋体" w:hAnsi="宋体" w:cs="宋体"/>
          <w:b/>
          <w:bCs/>
          <w:sz w:val="28"/>
          <w:szCs w:val="28"/>
        </w:rPr>
        <w:t>AI</w:t>
      </w:r>
      <w:r>
        <w:rPr>
          <w:rFonts w:hint="eastAsia" w:ascii="宋体" w:hAnsi="宋体" w:cs="宋体"/>
          <w:b/>
          <w:bCs/>
          <w:sz w:val="28"/>
          <w:szCs w:val="28"/>
          <w:lang w:val="zh-CN"/>
        </w:rPr>
        <w:t>技术层次与市场规模关系</w:t>
      </w:r>
    </w:p>
    <w:p>
      <w:pPr>
        <w:outlineLvl w:val="1"/>
        <w:rPr>
          <w:rFonts w:hint="eastAsia" w:ascii="宋体" w:hAnsi="宋体" w:cs="宋体"/>
          <w:b/>
          <w:bCs/>
          <w:color w:val="006666"/>
          <w:sz w:val="30"/>
          <w:szCs w:val="30"/>
        </w:rPr>
      </w:pPr>
      <w:r>
        <w:rPr>
          <w:rFonts w:hint="eastAsia" w:ascii="宋体" w:hAnsi="宋体" w:cs="宋体"/>
          <w:b/>
          <w:bCs/>
          <w:color w:val="006666"/>
          <w:sz w:val="30"/>
          <w:szCs w:val="30"/>
        </w:rPr>
        <w:t xml:space="preserve">    </w:t>
      </w:r>
      <w:bookmarkStart w:id="283" w:name="_Toc17837"/>
      <w:bookmarkStart w:id="284" w:name="_Toc1609"/>
      <w:bookmarkStart w:id="285" w:name="_Toc20085"/>
      <w:bookmarkStart w:id="286" w:name="_Toc31068"/>
      <w:bookmarkStart w:id="287" w:name="_Toc9849"/>
      <w:bookmarkStart w:id="288" w:name="_Toc32544"/>
      <w:bookmarkStart w:id="289" w:name="_Toc4276"/>
      <w:bookmarkStart w:id="290" w:name="_Toc23372"/>
      <w:r>
        <w:rPr>
          <w:rFonts w:hint="eastAsia" w:ascii="宋体" w:hAnsi="宋体" w:cs="宋体"/>
          <w:b/>
          <w:bCs/>
          <w:color w:val="006666"/>
          <w:sz w:val="30"/>
          <w:szCs w:val="30"/>
        </w:rPr>
        <w:t xml:space="preserve">4-3 </w:t>
      </w:r>
      <w:r>
        <w:rPr>
          <w:rFonts w:hint="eastAsia" w:ascii="宋体" w:hAnsi="宋体" w:cs="宋体"/>
          <w:b/>
          <w:bCs/>
          <w:color w:val="006666"/>
          <w:sz w:val="30"/>
          <w:szCs w:val="30"/>
          <w:lang w:eastAsia="zh-CN"/>
        </w:rPr>
        <w:t>“女娲专家系统”</w:t>
      </w:r>
      <w:r>
        <w:rPr>
          <w:rFonts w:hint="eastAsia" w:ascii="宋体" w:hAnsi="宋体" w:cs="宋体"/>
          <w:b/>
          <w:bCs/>
          <w:color w:val="006666"/>
          <w:sz w:val="30"/>
          <w:szCs w:val="30"/>
        </w:rPr>
        <w:t>市场营销分析</w:t>
      </w:r>
      <w:bookmarkEnd w:id="283"/>
      <w:bookmarkEnd w:id="284"/>
      <w:bookmarkEnd w:id="285"/>
      <w:bookmarkEnd w:id="286"/>
      <w:bookmarkEnd w:id="287"/>
      <w:bookmarkEnd w:id="288"/>
      <w:bookmarkEnd w:id="289"/>
      <w:bookmarkEnd w:id="290"/>
    </w:p>
    <w:p>
      <w:pPr>
        <w:outlineLvl w:val="2"/>
        <w:rPr>
          <w:rFonts w:hint="eastAsia" w:ascii="宋体" w:hAnsi="宋体" w:cs="宋体"/>
          <w:b/>
          <w:bCs/>
          <w:color w:val="006666"/>
          <w:sz w:val="28"/>
          <w:szCs w:val="28"/>
        </w:rPr>
      </w:pPr>
      <w:r>
        <w:rPr>
          <w:rFonts w:hint="eastAsia" w:ascii="宋体" w:hAnsi="宋体" w:cs="宋体"/>
          <w:b/>
          <w:bCs/>
          <w:color w:val="006666"/>
          <w:sz w:val="28"/>
          <w:szCs w:val="28"/>
        </w:rPr>
        <w:t xml:space="preserve">    </w:t>
      </w:r>
      <w:bookmarkStart w:id="291" w:name="_Toc5102"/>
      <w:bookmarkStart w:id="292" w:name="_Toc8997"/>
      <w:bookmarkStart w:id="293" w:name="_Toc15070"/>
      <w:bookmarkStart w:id="294" w:name="_Toc2733"/>
      <w:bookmarkStart w:id="295" w:name="_Toc28357"/>
      <w:bookmarkStart w:id="296" w:name="_Toc20726"/>
      <w:bookmarkStart w:id="297" w:name="_Toc29049"/>
      <w:bookmarkStart w:id="298" w:name="_Toc15297"/>
      <w:r>
        <w:rPr>
          <w:rFonts w:hint="eastAsia" w:ascii="宋体" w:hAnsi="宋体" w:cs="宋体"/>
          <w:b/>
          <w:bCs/>
          <w:color w:val="006666"/>
          <w:sz w:val="28"/>
          <w:szCs w:val="28"/>
        </w:rPr>
        <w:t xml:space="preserve">4-3-1 </w:t>
      </w:r>
      <w:r>
        <w:rPr>
          <w:rFonts w:hint="eastAsia" w:ascii="宋体" w:hAnsi="宋体" w:cs="宋体"/>
          <w:b/>
          <w:bCs/>
          <w:color w:val="006666"/>
          <w:sz w:val="28"/>
          <w:szCs w:val="28"/>
          <w:lang w:eastAsia="zh-CN"/>
        </w:rPr>
        <w:t>“女娲专家系统”</w:t>
      </w:r>
      <w:r>
        <w:rPr>
          <w:rFonts w:hint="eastAsia" w:ascii="宋体" w:hAnsi="宋体" w:cs="宋体"/>
          <w:b/>
          <w:bCs/>
          <w:color w:val="006666"/>
          <w:sz w:val="28"/>
          <w:szCs w:val="28"/>
        </w:rPr>
        <w:t>的核心价值</w:t>
      </w:r>
      <w:bookmarkEnd w:id="291"/>
      <w:bookmarkEnd w:id="292"/>
      <w:bookmarkEnd w:id="293"/>
      <w:bookmarkEnd w:id="294"/>
      <w:bookmarkEnd w:id="295"/>
      <w:bookmarkEnd w:id="296"/>
      <w:bookmarkEnd w:id="297"/>
      <w:bookmarkEnd w:id="298"/>
    </w:p>
    <w:p>
      <w:pPr>
        <w:pStyle w:val="20"/>
        <w:shd w:val="clear" w:color="auto" w:fill="FFFFFF"/>
        <w:spacing w:before="0" w:beforeAutospacing="0" w:after="0" w:afterAutospacing="0" w:line="350" w:lineRule="atLeast"/>
        <w:ind w:firstLine="560" w:firstLineChars="200"/>
        <w:rPr>
          <w:rFonts w:cs="宋体"/>
          <w:sz w:val="28"/>
          <w:szCs w:val="28"/>
          <w:shd w:val="clear" w:color="auto" w:fill="FFFFFF"/>
        </w:rPr>
      </w:pPr>
      <w:r>
        <w:rPr>
          <w:rFonts w:cs="宋体"/>
          <w:sz w:val="28"/>
          <w:szCs w:val="28"/>
          <w:shd w:val="clear" w:color="auto" w:fill="FFFFFF"/>
        </w:rPr>
        <w:t>女娲智能平台的应用，对于客户而言，最核心的价值体现就在于：</w:t>
      </w:r>
      <w:r>
        <w:rPr>
          <w:rFonts w:cs="宋体"/>
          <w:b/>
          <w:bCs/>
          <w:color w:val="0000FF"/>
          <w:sz w:val="28"/>
          <w:szCs w:val="28"/>
          <w:shd w:val="clear" w:color="auto" w:fill="FFFFFF"/>
        </w:rPr>
        <w:t>向市场推出最先进的AI技术，构建出符合市场需求的高智能、高理解、高精准的产品</w:t>
      </w:r>
      <w:r>
        <w:rPr>
          <w:rFonts w:cs="宋体"/>
          <w:sz w:val="28"/>
          <w:szCs w:val="28"/>
          <w:shd w:val="clear" w:color="auto" w:fill="FFFFFF"/>
        </w:rPr>
        <w:t>。</w:t>
      </w:r>
    </w:p>
    <w:p>
      <w:pPr>
        <w:outlineLvl w:val="2"/>
        <w:rPr>
          <w:rFonts w:hint="eastAsia" w:ascii="宋体" w:hAnsi="宋体" w:cs="宋体"/>
          <w:b/>
          <w:bCs/>
          <w:color w:val="006666"/>
          <w:sz w:val="28"/>
          <w:szCs w:val="28"/>
        </w:rPr>
      </w:pPr>
      <w:r>
        <w:rPr>
          <w:rFonts w:hint="eastAsia" w:ascii="宋体" w:hAnsi="宋体" w:cs="宋体"/>
          <w:b/>
          <w:bCs/>
          <w:color w:val="006666"/>
          <w:sz w:val="28"/>
          <w:szCs w:val="28"/>
        </w:rPr>
        <w:t xml:space="preserve">    </w:t>
      </w:r>
      <w:bookmarkStart w:id="299" w:name="_Toc25158"/>
      <w:bookmarkStart w:id="300" w:name="_Toc3306"/>
      <w:bookmarkStart w:id="301" w:name="_Toc24767"/>
      <w:bookmarkStart w:id="302" w:name="_Toc9184"/>
      <w:bookmarkStart w:id="303" w:name="_Toc13714"/>
      <w:bookmarkStart w:id="304" w:name="_Toc10853"/>
      <w:bookmarkStart w:id="305" w:name="_Toc24892"/>
      <w:bookmarkStart w:id="306" w:name="_Toc11228"/>
      <w:r>
        <w:rPr>
          <w:rFonts w:hint="eastAsia" w:ascii="宋体" w:hAnsi="宋体" w:cs="宋体"/>
          <w:b/>
          <w:bCs/>
          <w:color w:val="006666"/>
          <w:sz w:val="28"/>
          <w:szCs w:val="28"/>
        </w:rPr>
        <w:t xml:space="preserve">4-3-2 </w:t>
      </w:r>
      <w:r>
        <w:rPr>
          <w:rFonts w:hint="eastAsia" w:ascii="宋体" w:hAnsi="宋体" w:cs="宋体"/>
          <w:b/>
          <w:bCs/>
          <w:color w:val="006666"/>
          <w:sz w:val="28"/>
          <w:szCs w:val="28"/>
          <w:lang w:eastAsia="zh-CN"/>
        </w:rPr>
        <w:t>“女娲专家系统”</w:t>
      </w:r>
      <w:r>
        <w:rPr>
          <w:rFonts w:hint="eastAsia" w:ascii="宋体" w:hAnsi="宋体" w:cs="宋体"/>
          <w:b/>
          <w:bCs/>
          <w:color w:val="006666"/>
          <w:sz w:val="28"/>
          <w:szCs w:val="28"/>
        </w:rPr>
        <w:t>的用户价值</w:t>
      </w:r>
      <w:bookmarkEnd w:id="299"/>
      <w:bookmarkEnd w:id="300"/>
      <w:bookmarkEnd w:id="301"/>
      <w:bookmarkEnd w:id="302"/>
      <w:bookmarkEnd w:id="303"/>
      <w:bookmarkEnd w:id="304"/>
      <w:bookmarkEnd w:id="305"/>
      <w:bookmarkEnd w:id="306"/>
    </w:p>
    <w:p>
      <w:pPr>
        <w:pStyle w:val="20"/>
        <w:numPr>
          <w:ilvl w:val="0"/>
          <w:numId w:val="15"/>
        </w:numPr>
        <w:shd w:val="clear" w:color="auto" w:fill="FFFFFF"/>
        <w:tabs>
          <w:tab w:val="left" w:pos="1060"/>
          <w:tab w:val="clear" w:pos="420"/>
        </w:tabs>
        <w:spacing w:before="0" w:beforeAutospacing="0" w:after="0" w:afterAutospacing="0" w:line="350" w:lineRule="atLeast"/>
        <w:ind w:left="0" w:firstLine="640"/>
        <w:rPr>
          <w:rFonts w:cs="宋体"/>
          <w:sz w:val="28"/>
          <w:szCs w:val="28"/>
          <w:shd w:val="clear" w:color="auto" w:fill="FFFFFF"/>
        </w:rPr>
      </w:pPr>
      <w:r>
        <w:rPr>
          <w:rFonts w:cs="宋体"/>
          <w:sz w:val="28"/>
          <w:szCs w:val="28"/>
          <w:shd w:val="clear" w:color="auto" w:fill="FFFFFF"/>
        </w:rPr>
        <w:t>占据行业领先位置，大幅提升企业市场份额。</w:t>
      </w:r>
    </w:p>
    <w:p>
      <w:pPr>
        <w:pStyle w:val="20"/>
        <w:numPr>
          <w:ilvl w:val="0"/>
          <w:numId w:val="15"/>
        </w:numPr>
        <w:shd w:val="clear" w:color="auto" w:fill="FFFFFF"/>
        <w:tabs>
          <w:tab w:val="left" w:pos="1060"/>
          <w:tab w:val="clear" w:pos="420"/>
        </w:tabs>
        <w:spacing w:before="0" w:beforeAutospacing="0" w:after="0" w:afterAutospacing="0" w:line="350" w:lineRule="atLeast"/>
        <w:ind w:left="0" w:firstLine="640"/>
        <w:rPr>
          <w:rFonts w:cs="宋体"/>
          <w:sz w:val="28"/>
          <w:szCs w:val="28"/>
          <w:shd w:val="clear" w:color="auto" w:fill="FFFFFF"/>
        </w:rPr>
      </w:pPr>
      <w:r>
        <w:rPr>
          <w:rFonts w:cs="宋体"/>
          <w:sz w:val="28"/>
          <w:szCs w:val="28"/>
          <w:shd w:val="clear" w:color="auto" w:fill="FFFFFF"/>
        </w:rPr>
        <w:t>引领企业进行技术创新。</w:t>
      </w:r>
    </w:p>
    <w:p>
      <w:pPr>
        <w:pStyle w:val="20"/>
        <w:numPr>
          <w:ilvl w:val="0"/>
          <w:numId w:val="15"/>
        </w:numPr>
        <w:shd w:val="clear" w:color="auto" w:fill="FFFFFF"/>
        <w:tabs>
          <w:tab w:val="left" w:pos="1060"/>
          <w:tab w:val="clear" w:pos="420"/>
        </w:tabs>
        <w:spacing w:before="0" w:beforeAutospacing="0" w:after="0" w:afterAutospacing="0" w:line="350" w:lineRule="atLeast"/>
        <w:ind w:left="0" w:firstLine="640"/>
        <w:rPr>
          <w:rFonts w:cs="宋体"/>
          <w:sz w:val="28"/>
          <w:szCs w:val="28"/>
        </w:rPr>
      </w:pPr>
      <w:r>
        <w:rPr>
          <w:rFonts w:cs="宋体"/>
          <w:sz w:val="28"/>
          <w:szCs w:val="28"/>
        </w:rPr>
        <w:t>降低企业开发成本、提高工作效率。</w:t>
      </w:r>
    </w:p>
    <w:p>
      <w:pPr>
        <w:pStyle w:val="20"/>
        <w:numPr>
          <w:ilvl w:val="0"/>
          <w:numId w:val="15"/>
        </w:numPr>
        <w:shd w:val="clear" w:color="auto" w:fill="FFFFFF"/>
        <w:tabs>
          <w:tab w:val="left" w:pos="1060"/>
          <w:tab w:val="clear" w:pos="420"/>
        </w:tabs>
        <w:spacing w:before="0" w:beforeAutospacing="0" w:after="0" w:afterAutospacing="0" w:line="350" w:lineRule="atLeast"/>
        <w:ind w:left="0" w:firstLine="640"/>
        <w:rPr>
          <w:rFonts w:cs="宋体"/>
          <w:sz w:val="28"/>
          <w:szCs w:val="28"/>
        </w:rPr>
      </w:pPr>
      <w:r>
        <w:rPr>
          <w:rFonts w:cs="宋体"/>
          <w:sz w:val="28"/>
          <w:szCs w:val="28"/>
          <w:shd w:val="clear" w:color="auto" w:fill="FFFFFF"/>
        </w:rPr>
        <w:t>提升企业发展速度。</w:t>
      </w:r>
    </w:p>
    <w:p>
      <w:pPr>
        <w:outlineLvl w:val="2"/>
        <w:rPr>
          <w:rFonts w:hint="eastAsia" w:ascii="宋体" w:hAnsi="宋体" w:cs="宋体"/>
          <w:b/>
          <w:bCs/>
          <w:color w:val="006666"/>
          <w:sz w:val="28"/>
          <w:szCs w:val="28"/>
        </w:rPr>
      </w:pPr>
      <w:r>
        <w:rPr>
          <w:rFonts w:hint="eastAsia" w:ascii="宋体" w:hAnsi="宋体" w:cs="宋体"/>
          <w:b/>
          <w:bCs/>
          <w:color w:val="006666"/>
          <w:sz w:val="28"/>
          <w:szCs w:val="28"/>
        </w:rPr>
        <w:t xml:space="preserve">    </w:t>
      </w:r>
      <w:bookmarkStart w:id="307" w:name="_Toc10713"/>
      <w:bookmarkStart w:id="308" w:name="_Toc16493"/>
      <w:bookmarkStart w:id="309" w:name="_Toc19853"/>
      <w:bookmarkStart w:id="310" w:name="_Toc7028"/>
      <w:bookmarkStart w:id="311" w:name="_Toc20911"/>
      <w:bookmarkStart w:id="312" w:name="_Toc13829"/>
      <w:bookmarkStart w:id="313" w:name="_Toc25756"/>
      <w:bookmarkStart w:id="314" w:name="_Toc3692"/>
      <w:r>
        <w:rPr>
          <w:rFonts w:hint="eastAsia" w:ascii="宋体" w:hAnsi="宋体" w:cs="宋体"/>
          <w:b/>
          <w:bCs/>
          <w:color w:val="006666"/>
          <w:sz w:val="28"/>
          <w:szCs w:val="28"/>
        </w:rPr>
        <w:t>4-3-3 总体发展目标</w:t>
      </w:r>
      <w:bookmarkEnd w:id="307"/>
      <w:bookmarkEnd w:id="308"/>
      <w:bookmarkEnd w:id="309"/>
      <w:bookmarkEnd w:id="310"/>
      <w:bookmarkEnd w:id="311"/>
      <w:bookmarkEnd w:id="312"/>
      <w:bookmarkEnd w:id="313"/>
      <w:bookmarkEnd w:id="314"/>
    </w:p>
    <w:p>
      <w:pPr>
        <w:ind w:firstLine="560" w:firstLineChars="200"/>
        <w:rPr>
          <w:rFonts w:hint="eastAsia" w:ascii="宋体" w:hAnsi="宋体" w:cs="宋体"/>
          <w:sz w:val="28"/>
          <w:szCs w:val="28"/>
        </w:rPr>
      </w:pPr>
      <w:r>
        <w:rPr>
          <w:rFonts w:hint="eastAsia" w:ascii="宋体" w:hAnsi="宋体" w:cs="宋体"/>
          <w:sz w:val="28"/>
          <w:szCs w:val="28"/>
          <w:lang w:eastAsia="zh-CN"/>
        </w:rPr>
        <w:t>“女娲专家系统”</w:t>
      </w:r>
      <w:r>
        <w:rPr>
          <w:rFonts w:hint="eastAsia" w:ascii="宋体" w:hAnsi="宋体" w:cs="宋体"/>
          <w:sz w:val="28"/>
          <w:szCs w:val="28"/>
        </w:rPr>
        <w:t>坚持技术开发与市场开发并重的战略，以多种方式整合市场资源，发挥核心技术的领先优势，以技术挖掘市场，不断增强市场核心竞争力。我们将以成为经营规模化、市场国际化、技术领先化作为平台总体目标。具体目标如下：</w:t>
      </w:r>
    </w:p>
    <w:p>
      <w:pPr>
        <w:numPr>
          <w:ilvl w:val="0"/>
          <w:numId w:val="16"/>
        </w:numPr>
        <w:tabs>
          <w:tab w:val="left" w:pos="1060"/>
        </w:tabs>
        <w:ind w:left="0" w:firstLine="638" w:firstLineChars="228"/>
        <w:rPr>
          <w:rFonts w:hint="eastAsia" w:ascii="宋体" w:hAnsi="宋体" w:cs="宋体"/>
          <w:sz w:val="28"/>
          <w:szCs w:val="28"/>
        </w:rPr>
      </w:pPr>
      <w:r>
        <w:rPr>
          <w:rFonts w:hint="eastAsia" w:ascii="宋体" w:hAnsi="宋体" w:cs="宋体"/>
          <w:sz w:val="28"/>
          <w:szCs w:val="28"/>
        </w:rPr>
        <w:t>1年内完成平台基础开发工作。</w:t>
      </w:r>
    </w:p>
    <w:p>
      <w:pPr>
        <w:numPr>
          <w:ilvl w:val="0"/>
          <w:numId w:val="16"/>
        </w:numPr>
        <w:tabs>
          <w:tab w:val="left" w:pos="1060"/>
        </w:tabs>
        <w:ind w:left="0" w:firstLine="638" w:firstLineChars="228"/>
        <w:rPr>
          <w:rFonts w:hint="eastAsia" w:ascii="宋体" w:hAnsi="宋体" w:cs="宋体"/>
          <w:sz w:val="28"/>
          <w:szCs w:val="28"/>
        </w:rPr>
      </w:pPr>
      <w:r>
        <w:rPr>
          <w:rFonts w:hint="eastAsia" w:ascii="宋体" w:hAnsi="宋体" w:cs="宋体"/>
          <w:sz w:val="28"/>
          <w:szCs w:val="28"/>
        </w:rPr>
        <w:t>3年内与国内龙头企业建立战略合作关系。</w:t>
      </w:r>
    </w:p>
    <w:p>
      <w:pPr>
        <w:numPr>
          <w:ilvl w:val="0"/>
          <w:numId w:val="16"/>
        </w:numPr>
        <w:tabs>
          <w:tab w:val="left" w:pos="1060"/>
        </w:tabs>
        <w:ind w:left="0" w:firstLine="638" w:firstLineChars="228"/>
        <w:rPr>
          <w:rFonts w:hint="eastAsia" w:ascii="宋体" w:hAnsi="宋体" w:cs="宋体"/>
          <w:sz w:val="28"/>
          <w:szCs w:val="28"/>
        </w:rPr>
      </w:pPr>
      <w:r>
        <w:rPr>
          <w:rFonts w:hint="eastAsia" w:ascii="宋体" w:hAnsi="宋体" w:cs="宋体"/>
          <w:sz w:val="28"/>
          <w:szCs w:val="28"/>
        </w:rPr>
        <w:t>4年内自主研发智能产品应用。</w:t>
      </w:r>
    </w:p>
    <w:p>
      <w:pPr>
        <w:numPr>
          <w:ilvl w:val="0"/>
          <w:numId w:val="16"/>
        </w:numPr>
        <w:tabs>
          <w:tab w:val="left" w:pos="1060"/>
          <w:tab w:val="clear" w:pos="420"/>
        </w:tabs>
        <w:ind w:left="0" w:firstLine="638" w:firstLineChars="228"/>
        <w:rPr>
          <w:rFonts w:hint="eastAsia" w:ascii="宋体" w:hAnsi="宋体" w:cs="宋体"/>
          <w:sz w:val="28"/>
          <w:szCs w:val="28"/>
        </w:rPr>
      </w:pPr>
      <w:r>
        <w:rPr>
          <w:rFonts w:hint="eastAsia" w:ascii="宋体" w:hAnsi="宋体" w:cs="宋体"/>
          <w:sz w:val="28"/>
          <w:szCs w:val="28"/>
        </w:rPr>
        <w:t>3-4年完全打破现有应用的市场格局，成为行业领军企业。</w:t>
      </w:r>
    </w:p>
    <w:p>
      <w:pPr>
        <w:numPr>
          <w:ilvl w:val="0"/>
          <w:numId w:val="16"/>
        </w:numPr>
        <w:tabs>
          <w:tab w:val="left" w:pos="1060"/>
          <w:tab w:val="clear" w:pos="420"/>
        </w:tabs>
        <w:ind w:left="0" w:firstLine="638" w:firstLineChars="228"/>
        <w:rPr>
          <w:rFonts w:hint="eastAsia" w:ascii="宋体" w:hAnsi="宋体" w:cs="宋体"/>
          <w:sz w:val="28"/>
          <w:szCs w:val="28"/>
        </w:rPr>
      </w:pPr>
      <w:r>
        <w:rPr>
          <w:rFonts w:hint="eastAsia" w:ascii="宋体" w:hAnsi="宋体" w:cs="宋体"/>
          <w:sz w:val="28"/>
          <w:szCs w:val="28"/>
        </w:rPr>
        <w:t>4年内占有人工智能技术市场80%份额；</w:t>
      </w:r>
    </w:p>
    <w:p>
      <w:pPr>
        <w:numPr>
          <w:ilvl w:val="0"/>
          <w:numId w:val="16"/>
        </w:numPr>
        <w:tabs>
          <w:tab w:val="left" w:pos="1060"/>
          <w:tab w:val="clear" w:pos="420"/>
        </w:tabs>
        <w:ind w:left="0" w:firstLine="638" w:firstLineChars="228"/>
        <w:rPr>
          <w:rFonts w:hint="eastAsia" w:ascii="宋体" w:hAnsi="宋体" w:cs="宋体"/>
          <w:sz w:val="28"/>
          <w:szCs w:val="28"/>
        </w:rPr>
      </w:pPr>
      <w:r>
        <w:rPr>
          <w:rFonts w:hint="eastAsia" w:ascii="宋体" w:hAnsi="宋体" w:cs="宋体"/>
          <w:sz w:val="28"/>
          <w:szCs w:val="28"/>
        </w:rPr>
        <w:t>5年内开发国际市场，与国际企业建立战略合作关系，成为技术领先国际知名企业。</w:t>
      </w:r>
    </w:p>
    <w:p>
      <w:pPr>
        <w:numPr>
          <w:ilvl w:val="0"/>
          <w:numId w:val="16"/>
        </w:numPr>
        <w:tabs>
          <w:tab w:val="left" w:pos="1060"/>
          <w:tab w:val="clear" w:pos="420"/>
        </w:tabs>
        <w:ind w:left="0" w:firstLine="638" w:firstLineChars="228"/>
        <w:rPr>
          <w:rFonts w:hint="eastAsia" w:ascii="宋体" w:hAnsi="宋体" w:cs="宋体"/>
          <w:sz w:val="28"/>
          <w:szCs w:val="28"/>
        </w:rPr>
      </w:pPr>
      <w:r>
        <w:rPr>
          <w:rFonts w:hint="eastAsia" w:ascii="宋体" w:hAnsi="宋体" w:cs="宋体"/>
          <w:sz w:val="28"/>
          <w:szCs w:val="28"/>
        </w:rPr>
        <w:t>5-8年内公司上市。</w:t>
      </w:r>
    </w:p>
    <w:p>
      <w:pPr>
        <w:numPr>
          <w:ilvl w:val="0"/>
          <w:numId w:val="16"/>
        </w:numPr>
        <w:tabs>
          <w:tab w:val="left" w:pos="1060"/>
          <w:tab w:val="clear" w:pos="420"/>
        </w:tabs>
        <w:ind w:left="0" w:firstLine="638" w:firstLineChars="228"/>
        <w:rPr>
          <w:rFonts w:hint="eastAsia" w:ascii="宋体" w:hAnsi="宋体" w:cs="宋体"/>
          <w:sz w:val="28"/>
          <w:szCs w:val="28"/>
        </w:rPr>
      </w:pPr>
      <w:r>
        <w:rPr>
          <w:rFonts w:hint="eastAsia" w:ascii="宋体" w:hAnsi="宋体" w:cs="宋体"/>
          <w:sz w:val="28"/>
          <w:szCs w:val="28"/>
        </w:rPr>
        <w:t>5-10年内在硅谷开设人工智能研究院。</w:t>
      </w:r>
    </w:p>
    <w:p>
      <w:pPr>
        <w:numPr>
          <w:ilvl w:val="0"/>
          <w:numId w:val="16"/>
        </w:numPr>
        <w:tabs>
          <w:tab w:val="left" w:pos="1060"/>
          <w:tab w:val="clear" w:pos="420"/>
        </w:tabs>
        <w:ind w:left="0" w:firstLine="638" w:firstLineChars="228"/>
        <w:rPr>
          <w:rFonts w:hint="eastAsia" w:ascii="宋体" w:hAnsi="宋体" w:cs="宋体"/>
          <w:sz w:val="28"/>
          <w:szCs w:val="28"/>
        </w:rPr>
      </w:pPr>
      <w:r>
        <w:rPr>
          <w:rFonts w:hint="eastAsia" w:ascii="宋体" w:hAnsi="宋体" w:cs="宋体"/>
          <w:sz w:val="28"/>
          <w:szCs w:val="28"/>
        </w:rPr>
        <w:t>10年内成为首个市值达到10万亿美元的企业。</w:t>
      </w:r>
    </w:p>
    <w:p>
      <w:pPr>
        <w:spacing w:line="360" w:lineRule="auto"/>
        <w:ind w:firstLine="643" w:firstLineChars="200"/>
        <w:rPr>
          <w:rFonts w:hint="eastAsia" w:ascii="宋体" w:hAnsi="宋体" w:cs="宋体"/>
          <w:b/>
          <w:bCs/>
          <w:color w:val="000080"/>
          <w:sz w:val="32"/>
          <w:szCs w:val="32"/>
          <w:lang w:eastAsia="zh-CN"/>
        </w:rPr>
      </w:pPr>
    </w:p>
    <w:p>
      <w:pPr>
        <w:spacing w:line="360" w:lineRule="auto"/>
        <w:ind w:firstLine="643" w:firstLineChars="200"/>
        <w:rPr>
          <w:rFonts w:hint="eastAsia" w:ascii="宋体" w:hAnsi="宋体" w:eastAsia="宋体" w:cs="宋体"/>
          <w:b/>
          <w:bCs/>
          <w:color w:val="000080"/>
          <w:sz w:val="32"/>
          <w:szCs w:val="32"/>
          <w:lang w:eastAsia="zh-CN"/>
        </w:rPr>
      </w:pPr>
      <w:r>
        <w:rPr>
          <w:rFonts w:hint="eastAsia" w:ascii="宋体" w:hAnsi="宋体" w:cs="宋体"/>
          <w:b/>
          <w:bCs/>
          <w:color w:val="000080"/>
          <w:sz w:val="32"/>
          <w:szCs w:val="32"/>
          <w:lang w:eastAsia="zh-CN"/>
        </w:rPr>
        <w:t>分期市场目标</w:t>
      </w:r>
    </w:p>
    <w:p>
      <w:pPr>
        <w:spacing w:line="360" w:lineRule="auto"/>
        <w:ind w:firstLine="562" w:firstLineChars="200"/>
        <w:rPr>
          <w:rFonts w:hint="eastAsia" w:ascii="宋体" w:hAnsi="宋体" w:cs="宋体"/>
          <w:b/>
          <w:bCs/>
          <w:sz w:val="28"/>
          <w:szCs w:val="28"/>
        </w:rPr>
      </w:pPr>
      <w:r>
        <w:rPr>
          <w:rFonts w:hint="eastAsia" w:ascii="宋体" w:hAnsi="宋体" w:cs="宋体"/>
          <w:b/>
          <w:bCs/>
          <w:sz w:val="28"/>
          <w:szCs w:val="28"/>
        </w:rPr>
        <w:t>雏形期（12-36个月）</w:t>
      </w:r>
    </w:p>
    <w:tbl>
      <w:tblPr>
        <w:tblStyle w:val="21"/>
        <w:tblW w:w="85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3"/>
        <w:gridCol w:w="1837"/>
        <w:gridCol w:w="2275"/>
        <w:gridCol w:w="1713"/>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3" w:type="dxa"/>
            <w:tcBorders>
              <w:top w:val="single" w:color="FFFFFF" w:sz="8" w:space="0"/>
              <w:left w:val="single" w:color="FFFFFF" w:sz="8" w:space="0"/>
              <w:bottom w:val="single" w:color="FFFFFF" w:sz="4" w:space="0"/>
              <w:right w:val="single" w:color="FFFFFF" w:sz="8" w:space="0"/>
            </w:tcBorders>
            <w:shd w:val="clear" w:color="auto" w:fill="9BBB59"/>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营销对象</w:t>
            </w:r>
          </w:p>
        </w:tc>
        <w:tc>
          <w:tcPr>
            <w:tcW w:w="1837" w:type="dxa"/>
            <w:tcBorders>
              <w:top w:val="single" w:color="FFFFFF" w:sz="8" w:space="0"/>
              <w:left w:val="single" w:color="FFFFFF" w:sz="8" w:space="0"/>
              <w:bottom w:val="single" w:color="FFFFFF" w:sz="4" w:space="0"/>
              <w:right w:val="single" w:color="FFFFFF" w:sz="8" w:space="0"/>
            </w:tcBorders>
            <w:shd w:val="clear" w:color="auto" w:fill="9BBB59"/>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收取费用</w:t>
            </w:r>
          </w:p>
        </w:tc>
        <w:tc>
          <w:tcPr>
            <w:tcW w:w="2275" w:type="dxa"/>
            <w:tcBorders>
              <w:top w:val="single" w:color="FFFFFF" w:sz="8" w:space="0"/>
              <w:left w:val="single" w:color="FFFFFF" w:sz="8" w:space="0"/>
              <w:bottom w:val="single" w:color="FFFFFF" w:sz="4" w:space="0"/>
              <w:right w:val="single" w:color="FFFFFF" w:sz="8" w:space="0"/>
            </w:tcBorders>
            <w:shd w:val="clear" w:color="auto" w:fill="9BBB59"/>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营销模式</w:t>
            </w:r>
          </w:p>
        </w:tc>
        <w:tc>
          <w:tcPr>
            <w:tcW w:w="1713" w:type="dxa"/>
            <w:tcBorders>
              <w:top w:val="single" w:color="FFFFFF" w:sz="8" w:space="0"/>
              <w:left w:val="single" w:color="FFFFFF" w:sz="8" w:space="0"/>
              <w:bottom w:val="single" w:color="FFFFFF" w:sz="4" w:space="0"/>
              <w:right w:val="single" w:color="FFFFFF" w:sz="8" w:space="0"/>
            </w:tcBorders>
            <w:shd w:val="clear" w:color="auto" w:fill="9BBB59"/>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利益分配</w:t>
            </w:r>
          </w:p>
        </w:tc>
        <w:tc>
          <w:tcPr>
            <w:tcW w:w="1500" w:type="dxa"/>
            <w:tcBorders>
              <w:top w:val="single" w:color="FFFFFF" w:sz="8" w:space="0"/>
              <w:left w:val="single" w:color="FFFFFF" w:sz="8" w:space="0"/>
              <w:bottom w:val="single" w:color="FFFFFF" w:sz="4" w:space="0"/>
              <w:right w:val="single" w:color="FFFFFF" w:sz="8" w:space="0"/>
            </w:tcBorders>
            <w:shd w:val="clear" w:color="auto" w:fill="9BBB59"/>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市场占有率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3" w:type="dxa"/>
            <w:tcBorders>
              <w:top w:val="single" w:color="FFFFFF" w:sz="4" w:space="0"/>
              <w:left w:val="single" w:color="FFFFFF" w:sz="8" w:space="0"/>
              <w:bottom w:val="single" w:color="FFFFFF" w:sz="8" w:space="0"/>
              <w:right w:val="single" w:color="FFFFFF" w:sz="8" w:space="0"/>
            </w:tcBorders>
            <w:shd w:val="clear" w:color="auto" w:fill="DEE7D1"/>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个人</w:t>
            </w:r>
          </w:p>
        </w:tc>
        <w:tc>
          <w:tcPr>
            <w:tcW w:w="1837" w:type="dxa"/>
            <w:tcBorders>
              <w:top w:val="single" w:color="FFFFFF" w:sz="4" w:space="0"/>
              <w:left w:val="single" w:color="FFFFFF" w:sz="8" w:space="0"/>
              <w:bottom w:val="single" w:color="FFFFFF" w:sz="8" w:space="0"/>
              <w:right w:val="single" w:color="FFFFFF" w:sz="8" w:space="0"/>
            </w:tcBorders>
            <w:shd w:val="clear" w:color="auto" w:fill="DEE7D1"/>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免费</w:t>
            </w:r>
          </w:p>
        </w:tc>
        <w:tc>
          <w:tcPr>
            <w:tcW w:w="2275" w:type="dxa"/>
            <w:tcBorders>
              <w:top w:val="single" w:color="FFFFFF" w:sz="4" w:space="0"/>
              <w:left w:val="single" w:color="FFFFFF" w:sz="8" w:space="0"/>
              <w:bottom w:val="single" w:color="FFFFFF" w:sz="8" w:space="0"/>
              <w:right w:val="single" w:color="FFFFFF" w:sz="8" w:space="0"/>
            </w:tcBorders>
            <w:shd w:val="clear" w:color="auto" w:fill="DEE7D1"/>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平台经营</w:t>
            </w:r>
          </w:p>
        </w:tc>
        <w:tc>
          <w:tcPr>
            <w:tcW w:w="1713" w:type="dxa"/>
            <w:tcBorders>
              <w:top w:val="single" w:color="FFFFFF" w:sz="4" w:space="0"/>
              <w:left w:val="single" w:color="FFFFFF" w:sz="8" w:space="0"/>
              <w:bottom w:val="single" w:color="FFFFFF" w:sz="8" w:space="0"/>
              <w:right w:val="single" w:color="FFFFFF" w:sz="8" w:space="0"/>
            </w:tcBorders>
            <w:shd w:val="clear" w:color="auto" w:fill="DEE7D1"/>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70%</w:t>
            </w:r>
          </w:p>
        </w:tc>
        <w:tc>
          <w:tcPr>
            <w:tcW w:w="1500" w:type="dxa"/>
            <w:vMerge w:val="restart"/>
            <w:tcBorders>
              <w:top w:val="single" w:color="FFFFFF" w:sz="4" w:space="0"/>
              <w:left w:val="single" w:color="FFFFFF" w:sz="8" w:space="0"/>
              <w:bottom w:val="single" w:color="FFFFFF" w:sz="8" w:space="0"/>
              <w:right w:val="single" w:color="FFFFFF" w:sz="8" w:space="0"/>
            </w:tcBorders>
            <w:shd w:val="clear" w:color="auto" w:fill="DEE7D1"/>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3"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创业企业</w:t>
            </w:r>
          </w:p>
        </w:tc>
        <w:tc>
          <w:tcPr>
            <w:tcW w:w="1837"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免费/少费用</w:t>
            </w:r>
          </w:p>
        </w:tc>
        <w:tc>
          <w:tcPr>
            <w:tcW w:w="2275"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平台/用户经营</w:t>
            </w:r>
          </w:p>
        </w:tc>
        <w:tc>
          <w:tcPr>
            <w:tcW w:w="1713"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70%/50%</w:t>
            </w:r>
          </w:p>
        </w:tc>
        <w:tc>
          <w:tcPr>
            <w:tcW w:w="1500" w:type="dxa"/>
            <w:vMerge w:val="continue"/>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spacing w:line="360" w:lineRule="auto"/>
              <w:jc w:val="center"/>
              <w:rPr>
                <w:rFonts w:hint="eastAsia" w:ascii="宋体" w:hAnsi="宋体" w:cs="宋体"/>
                <w:color w:val="000000"/>
                <w:sz w:val="24"/>
                <w:szCs w:val="24"/>
              </w:rPr>
            </w:pPr>
          </w:p>
        </w:tc>
      </w:tr>
    </w:tbl>
    <w:p>
      <w:pPr>
        <w:spacing w:line="360" w:lineRule="auto"/>
        <w:ind w:firstLine="562" w:firstLineChars="200"/>
        <w:rPr>
          <w:rFonts w:hint="eastAsia" w:ascii="宋体" w:hAnsi="宋体" w:cs="宋体"/>
          <w:b/>
          <w:bCs/>
          <w:sz w:val="28"/>
          <w:szCs w:val="28"/>
        </w:rPr>
      </w:pPr>
      <w:r>
        <w:rPr>
          <w:rFonts w:hint="eastAsia" w:ascii="宋体" w:hAnsi="宋体" w:cs="宋体"/>
          <w:b/>
          <w:bCs/>
          <w:sz w:val="28"/>
          <w:szCs w:val="28"/>
        </w:rPr>
        <w:t>发展期（36-60个月）</w:t>
      </w:r>
    </w:p>
    <w:tbl>
      <w:tblPr>
        <w:tblStyle w:val="21"/>
        <w:tblW w:w="85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64"/>
        <w:gridCol w:w="1862"/>
        <w:gridCol w:w="1513"/>
        <w:gridCol w:w="1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FFFFFF" w:sz="8" w:space="0"/>
              <w:left w:val="single" w:color="FFFFFF" w:sz="8" w:space="0"/>
              <w:bottom w:val="single" w:color="FFFFFF" w:sz="4" w:space="0"/>
              <w:right w:val="single" w:color="FFFFFF" w:sz="8" w:space="0"/>
            </w:tcBorders>
            <w:shd w:val="clear" w:color="auto" w:fill="F79646"/>
            <w:noWrap w:val="0"/>
            <w:vAlign w:val="center"/>
          </w:tcPr>
          <w:p>
            <w:pPr>
              <w:spacing w:line="360" w:lineRule="auto"/>
              <w:jc w:val="center"/>
              <w:rPr>
                <w:rFonts w:hint="eastAsia" w:ascii="宋体" w:hAnsi="宋体" w:cs="宋体"/>
                <w:b/>
                <w:bCs/>
                <w:color w:val="FFFFFF"/>
                <w:sz w:val="28"/>
                <w:szCs w:val="28"/>
              </w:rPr>
            </w:pPr>
            <w:r>
              <w:rPr>
                <w:rFonts w:hint="eastAsia" w:ascii="宋体" w:hAnsi="宋体" w:cs="宋体"/>
                <w:b/>
                <w:bCs/>
                <w:color w:val="FFFFFF"/>
                <w:sz w:val="24"/>
                <w:szCs w:val="24"/>
              </w:rPr>
              <w:t>营销对象</w:t>
            </w:r>
          </w:p>
        </w:tc>
        <w:tc>
          <w:tcPr>
            <w:tcW w:w="1764" w:type="dxa"/>
            <w:tcBorders>
              <w:top w:val="single" w:color="FFFFFF" w:sz="8" w:space="0"/>
              <w:left w:val="single" w:color="FFFFFF" w:sz="8" w:space="0"/>
              <w:bottom w:val="single" w:color="FFFFFF" w:sz="4" w:space="0"/>
              <w:right w:val="single" w:color="FFFFFF" w:sz="8" w:space="0"/>
            </w:tcBorders>
            <w:shd w:val="clear" w:color="auto" w:fill="F79646"/>
            <w:noWrap w:val="0"/>
            <w:vAlign w:val="center"/>
          </w:tcPr>
          <w:p>
            <w:pPr>
              <w:spacing w:line="360" w:lineRule="auto"/>
              <w:jc w:val="center"/>
              <w:rPr>
                <w:rFonts w:hint="eastAsia" w:ascii="宋体" w:hAnsi="宋体" w:cs="宋体"/>
                <w:b/>
                <w:bCs/>
                <w:color w:val="FFFFFF"/>
                <w:sz w:val="28"/>
                <w:szCs w:val="28"/>
              </w:rPr>
            </w:pPr>
            <w:r>
              <w:rPr>
                <w:rFonts w:hint="eastAsia" w:ascii="宋体" w:hAnsi="宋体" w:cs="宋体"/>
                <w:b/>
                <w:bCs/>
                <w:color w:val="FFFFFF"/>
                <w:sz w:val="24"/>
                <w:szCs w:val="24"/>
              </w:rPr>
              <w:t>收取费用</w:t>
            </w:r>
          </w:p>
        </w:tc>
        <w:tc>
          <w:tcPr>
            <w:tcW w:w="1862" w:type="dxa"/>
            <w:tcBorders>
              <w:top w:val="single" w:color="FFFFFF" w:sz="8" w:space="0"/>
              <w:left w:val="single" w:color="FFFFFF" w:sz="8" w:space="0"/>
              <w:bottom w:val="single" w:color="FFFFFF" w:sz="4" w:space="0"/>
              <w:right w:val="single" w:color="FFFFFF" w:sz="8" w:space="0"/>
            </w:tcBorders>
            <w:shd w:val="clear" w:color="auto" w:fill="F79646"/>
            <w:noWrap w:val="0"/>
            <w:vAlign w:val="center"/>
          </w:tcPr>
          <w:p>
            <w:pPr>
              <w:spacing w:line="360" w:lineRule="auto"/>
              <w:jc w:val="center"/>
              <w:rPr>
                <w:rFonts w:hint="eastAsia" w:ascii="宋体" w:hAnsi="宋体" w:cs="宋体"/>
                <w:b/>
                <w:bCs/>
                <w:color w:val="FFFFFF"/>
                <w:sz w:val="28"/>
                <w:szCs w:val="28"/>
              </w:rPr>
            </w:pPr>
            <w:r>
              <w:rPr>
                <w:rFonts w:hint="eastAsia" w:ascii="宋体" w:hAnsi="宋体" w:cs="宋体"/>
                <w:b/>
                <w:bCs/>
                <w:color w:val="FFFFFF"/>
                <w:sz w:val="24"/>
                <w:szCs w:val="24"/>
              </w:rPr>
              <w:t>营销模式</w:t>
            </w:r>
          </w:p>
        </w:tc>
        <w:tc>
          <w:tcPr>
            <w:tcW w:w="1513" w:type="dxa"/>
            <w:tcBorders>
              <w:top w:val="single" w:color="FFFFFF" w:sz="8" w:space="0"/>
              <w:left w:val="single" w:color="FFFFFF" w:sz="8" w:space="0"/>
              <w:bottom w:val="single" w:color="FFFFFF" w:sz="4" w:space="0"/>
              <w:right w:val="single" w:color="FFFFFF" w:sz="8" w:space="0"/>
            </w:tcBorders>
            <w:shd w:val="clear" w:color="auto" w:fill="F79646"/>
            <w:noWrap w:val="0"/>
            <w:vAlign w:val="center"/>
          </w:tcPr>
          <w:p>
            <w:pPr>
              <w:spacing w:line="360" w:lineRule="auto"/>
              <w:jc w:val="center"/>
              <w:rPr>
                <w:rFonts w:hint="eastAsia" w:ascii="宋体" w:hAnsi="宋体" w:cs="宋体"/>
                <w:b/>
                <w:bCs/>
                <w:color w:val="FFFFFF"/>
                <w:sz w:val="28"/>
                <w:szCs w:val="28"/>
              </w:rPr>
            </w:pPr>
            <w:r>
              <w:rPr>
                <w:rFonts w:hint="eastAsia" w:ascii="宋体" w:hAnsi="宋体" w:cs="宋体"/>
                <w:b/>
                <w:bCs/>
                <w:color w:val="FFFFFF"/>
                <w:sz w:val="24"/>
                <w:szCs w:val="24"/>
              </w:rPr>
              <w:t>利益分配</w:t>
            </w:r>
          </w:p>
        </w:tc>
        <w:tc>
          <w:tcPr>
            <w:tcW w:w="1725" w:type="dxa"/>
            <w:tcBorders>
              <w:top w:val="single" w:color="FFFFFF" w:sz="8" w:space="0"/>
              <w:left w:val="single" w:color="FFFFFF" w:sz="8" w:space="0"/>
              <w:bottom w:val="single" w:color="FFFFFF" w:sz="4" w:space="0"/>
              <w:right w:val="single" w:color="FFFFFF" w:sz="8" w:space="0"/>
            </w:tcBorders>
            <w:shd w:val="clear" w:color="auto" w:fill="F79646"/>
            <w:noWrap w:val="0"/>
            <w:vAlign w:val="center"/>
          </w:tcPr>
          <w:p>
            <w:pPr>
              <w:spacing w:line="360" w:lineRule="auto"/>
              <w:jc w:val="center"/>
              <w:rPr>
                <w:rFonts w:hint="eastAsia" w:ascii="宋体" w:hAnsi="宋体" w:cs="宋体"/>
                <w:b/>
                <w:bCs/>
                <w:color w:val="FFFFFF"/>
                <w:sz w:val="28"/>
                <w:szCs w:val="28"/>
              </w:rPr>
            </w:pPr>
            <w:r>
              <w:rPr>
                <w:rFonts w:hint="eastAsia" w:ascii="宋体" w:hAnsi="宋体" w:cs="宋体"/>
                <w:b/>
                <w:bCs/>
                <w:color w:val="FFFFFF"/>
                <w:sz w:val="24"/>
                <w:szCs w:val="24"/>
              </w:rPr>
              <w:t>市场占有率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8" w:hRule="atLeast"/>
        </w:trPr>
        <w:tc>
          <w:tcPr>
            <w:tcW w:w="1704" w:type="dxa"/>
            <w:tcBorders>
              <w:top w:val="single" w:color="FFFFFF" w:sz="4" w:space="0"/>
              <w:left w:val="single" w:color="FFFFFF" w:sz="8" w:space="0"/>
              <w:bottom w:val="single" w:color="FFFFFF" w:sz="8" w:space="0"/>
              <w:right w:val="single" w:color="FFFFFF" w:sz="8" w:space="0"/>
            </w:tcBorders>
            <w:shd w:val="clear" w:color="auto" w:fill="FCDDCF"/>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龙头企业</w:t>
            </w:r>
          </w:p>
        </w:tc>
        <w:tc>
          <w:tcPr>
            <w:tcW w:w="1764" w:type="dxa"/>
            <w:tcBorders>
              <w:top w:val="single" w:color="FFFFFF" w:sz="4" w:space="0"/>
              <w:left w:val="single" w:color="FFFFFF" w:sz="8" w:space="0"/>
              <w:bottom w:val="single" w:color="FFFFFF" w:sz="8" w:space="0"/>
              <w:right w:val="single" w:color="FFFFFF" w:sz="8" w:space="0"/>
            </w:tcBorders>
            <w:shd w:val="clear" w:color="auto" w:fill="FCDDCF"/>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高额费用</w:t>
            </w:r>
          </w:p>
        </w:tc>
        <w:tc>
          <w:tcPr>
            <w:tcW w:w="1862" w:type="dxa"/>
            <w:tcBorders>
              <w:top w:val="single" w:color="FFFFFF" w:sz="4" w:space="0"/>
              <w:left w:val="single" w:color="FFFFFF" w:sz="8" w:space="0"/>
              <w:bottom w:val="single" w:color="FFFFFF" w:sz="8" w:space="0"/>
              <w:right w:val="single" w:color="FFFFFF" w:sz="8" w:space="0"/>
            </w:tcBorders>
            <w:shd w:val="clear" w:color="auto" w:fill="FCDDCF"/>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战略合作</w:t>
            </w:r>
          </w:p>
        </w:tc>
        <w:tc>
          <w:tcPr>
            <w:tcW w:w="1513" w:type="dxa"/>
            <w:tcBorders>
              <w:top w:val="single" w:color="FFFFFF" w:sz="4" w:space="0"/>
              <w:left w:val="single" w:color="FFFFFF" w:sz="8" w:space="0"/>
              <w:bottom w:val="single" w:color="FFFFFF" w:sz="8" w:space="0"/>
              <w:right w:val="single" w:color="FFFFFF" w:sz="8" w:space="0"/>
            </w:tcBorders>
            <w:shd w:val="clear" w:color="auto" w:fill="FCDDCF"/>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0%</w:t>
            </w:r>
          </w:p>
        </w:tc>
        <w:tc>
          <w:tcPr>
            <w:tcW w:w="1725" w:type="dxa"/>
            <w:vMerge w:val="restart"/>
            <w:tcBorders>
              <w:top w:val="single" w:color="FFFFFF" w:sz="4" w:space="0"/>
              <w:left w:val="single" w:color="FFFFFF" w:sz="8" w:space="0"/>
              <w:bottom w:val="single" w:color="FFFFFF" w:sz="8" w:space="0"/>
              <w:right w:val="single" w:color="FFFFFF" w:sz="8" w:space="0"/>
            </w:tcBorders>
            <w:shd w:val="clear" w:color="auto" w:fill="FCDDCF"/>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3" w:hRule="atLeast"/>
        </w:trPr>
        <w:tc>
          <w:tcPr>
            <w:tcW w:w="1704" w:type="dxa"/>
            <w:tcBorders>
              <w:top w:val="single" w:color="FFFFFF" w:sz="4" w:space="0"/>
              <w:left w:val="single" w:color="FFFFFF" w:sz="8" w:space="0"/>
              <w:bottom w:val="single" w:color="FFFFFF" w:sz="8" w:space="0"/>
              <w:right w:val="single" w:color="FFFFFF" w:sz="8" w:space="0"/>
            </w:tcBorders>
            <w:shd w:val="clear" w:color="auto" w:fill="FDEFE9"/>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大中型企业</w:t>
            </w:r>
          </w:p>
        </w:tc>
        <w:tc>
          <w:tcPr>
            <w:tcW w:w="1764" w:type="dxa"/>
            <w:tcBorders>
              <w:top w:val="single" w:color="FFFFFF" w:sz="4" w:space="0"/>
              <w:left w:val="single" w:color="FFFFFF" w:sz="8" w:space="0"/>
              <w:bottom w:val="single" w:color="FFFFFF" w:sz="8" w:space="0"/>
              <w:right w:val="single" w:color="FFFFFF" w:sz="8" w:space="0"/>
            </w:tcBorders>
            <w:shd w:val="clear" w:color="auto" w:fill="FDEFE9"/>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正常费用</w:t>
            </w:r>
          </w:p>
        </w:tc>
        <w:tc>
          <w:tcPr>
            <w:tcW w:w="1862" w:type="dxa"/>
            <w:tcBorders>
              <w:top w:val="single" w:color="FFFFFF" w:sz="4" w:space="0"/>
              <w:left w:val="single" w:color="FFFFFF" w:sz="8" w:space="0"/>
              <w:bottom w:val="single" w:color="FFFFFF" w:sz="8" w:space="0"/>
              <w:right w:val="single" w:color="FFFFFF" w:sz="8" w:space="0"/>
            </w:tcBorders>
            <w:shd w:val="clear" w:color="auto" w:fill="FDEFE9"/>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用户自营</w:t>
            </w:r>
          </w:p>
        </w:tc>
        <w:tc>
          <w:tcPr>
            <w:tcW w:w="1513" w:type="dxa"/>
            <w:tcBorders>
              <w:top w:val="single" w:color="FFFFFF" w:sz="4" w:space="0"/>
              <w:left w:val="single" w:color="FFFFFF" w:sz="8" w:space="0"/>
              <w:bottom w:val="single" w:color="FFFFFF" w:sz="8" w:space="0"/>
              <w:right w:val="single" w:color="FFFFFF" w:sz="8" w:space="0"/>
            </w:tcBorders>
            <w:shd w:val="clear" w:color="auto" w:fill="FDEFE9"/>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50%</w:t>
            </w:r>
          </w:p>
        </w:tc>
        <w:tc>
          <w:tcPr>
            <w:tcW w:w="1725" w:type="dxa"/>
            <w:vMerge w:val="continue"/>
            <w:tcBorders>
              <w:left w:val="single" w:color="FFFFFF" w:sz="8" w:space="0"/>
              <w:right w:val="single" w:color="FFFFFF" w:sz="8" w:space="0"/>
            </w:tcBorders>
            <w:shd w:val="clear" w:color="auto" w:fill="FCDDCF"/>
            <w:noWrap w:val="0"/>
            <w:vAlign w:val="center"/>
          </w:tcPr>
          <w:p>
            <w:pPr>
              <w:spacing w:line="360" w:lineRule="auto"/>
              <w:jc w:val="center"/>
              <w:rPr>
                <w:rFonts w:hint="eastAsia" w:ascii="宋体" w:hAnsi="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8" w:hRule="atLeast"/>
        </w:trPr>
        <w:tc>
          <w:tcPr>
            <w:tcW w:w="1704"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国内用户</w:t>
            </w:r>
          </w:p>
        </w:tc>
        <w:tc>
          <w:tcPr>
            <w:tcW w:w="1764"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平台自建</w:t>
            </w:r>
          </w:p>
        </w:tc>
        <w:tc>
          <w:tcPr>
            <w:tcW w:w="1862"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平台自营</w:t>
            </w:r>
          </w:p>
        </w:tc>
        <w:tc>
          <w:tcPr>
            <w:tcW w:w="1513"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100%</w:t>
            </w:r>
          </w:p>
        </w:tc>
        <w:tc>
          <w:tcPr>
            <w:tcW w:w="1725" w:type="dxa"/>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spacing w:line="360" w:lineRule="auto"/>
              <w:jc w:val="center"/>
              <w:rPr>
                <w:rFonts w:hint="eastAsia" w:ascii="宋体" w:hAnsi="宋体" w:cs="宋体"/>
                <w:color w:val="000000"/>
                <w:sz w:val="24"/>
                <w:szCs w:val="24"/>
              </w:rPr>
            </w:pPr>
          </w:p>
        </w:tc>
      </w:tr>
    </w:tbl>
    <w:p>
      <w:pPr>
        <w:spacing w:line="360" w:lineRule="auto"/>
        <w:ind w:firstLine="562" w:firstLineChars="200"/>
        <w:rPr>
          <w:rFonts w:hint="eastAsia" w:ascii="宋体" w:hAnsi="宋体" w:cs="宋体"/>
          <w:b/>
          <w:bCs/>
          <w:sz w:val="28"/>
          <w:szCs w:val="28"/>
        </w:rPr>
      </w:pPr>
    </w:p>
    <w:p>
      <w:pPr>
        <w:spacing w:line="360" w:lineRule="auto"/>
        <w:ind w:firstLine="562" w:firstLineChars="200"/>
        <w:rPr>
          <w:rFonts w:hint="eastAsia" w:ascii="宋体" w:hAnsi="宋体" w:cs="宋体"/>
          <w:b/>
          <w:bCs/>
          <w:sz w:val="28"/>
          <w:szCs w:val="28"/>
        </w:rPr>
      </w:pPr>
      <w:r>
        <w:rPr>
          <w:rFonts w:hint="eastAsia" w:ascii="宋体" w:hAnsi="宋体" w:cs="宋体"/>
          <w:b/>
          <w:bCs/>
          <w:sz w:val="28"/>
          <w:szCs w:val="28"/>
        </w:rPr>
        <w:t>成熟期（60个月-）</w:t>
      </w:r>
    </w:p>
    <w:tbl>
      <w:tblPr>
        <w:tblStyle w:val="21"/>
        <w:tblW w:w="8342" w:type="dxa"/>
        <w:tblInd w:w="1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4"/>
        <w:gridCol w:w="1526"/>
        <w:gridCol w:w="2125"/>
        <w:gridCol w:w="1500"/>
        <w:gridCol w:w="1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4" w:type="dxa"/>
            <w:tcBorders>
              <w:top w:val="single" w:color="FFFFFF" w:sz="8" w:space="0"/>
              <w:left w:val="single" w:color="FFFFFF" w:sz="8" w:space="0"/>
              <w:bottom w:val="single" w:color="FFFFFF" w:sz="4" w:space="0"/>
              <w:right w:val="single" w:color="FFFFFF" w:sz="8" w:space="0"/>
            </w:tcBorders>
            <w:shd w:val="clear" w:color="auto" w:fill="8064A2"/>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营销对象</w:t>
            </w:r>
          </w:p>
        </w:tc>
        <w:tc>
          <w:tcPr>
            <w:tcW w:w="1526" w:type="dxa"/>
            <w:tcBorders>
              <w:top w:val="single" w:color="FFFFFF" w:sz="8" w:space="0"/>
              <w:left w:val="single" w:color="FFFFFF" w:sz="8" w:space="0"/>
              <w:bottom w:val="single" w:color="FFFFFF" w:sz="4" w:space="0"/>
              <w:right w:val="single" w:color="FFFFFF" w:sz="8" w:space="0"/>
            </w:tcBorders>
            <w:shd w:val="clear" w:color="auto" w:fill="8064A2"/>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收取费用</w:t>
            </w:r>
          </w:p>
        </w:tc>
        <w:tc>
          <w:tcPr>
            <w:tcW w:w="2125" w:type="dxa"/>
            <w:tcBorders>
              <w:top w:val="single" w:color="FFFFFF" w:sz="8" w:space="0"/>
              <w:left w:val="single" w:color="FFFFFF" w:sz="8" w:space="0"/>
              <w:bottom w:val="single" w:color="FFFFFF" w:sz="4" w:space="0"/>
              <w:right w:val="single" w:color="FFFFFF" w:sz="8" w:space="0"/>
            </w:tcBorders>
            <w:shd w:val="clear" w:color="auto" w:fill="8064A2"/>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营销模式</w:t>
            </w:r>
          </w:p>
        </w:tc>
        <w:tc>
          <w:tcPr>
            <w:tcW w:w="1500" w:type="dxa"/>
            <w:tcBorders>
              <w:top w:val="single" w:color="FFFFFF" w:sz="8" w:space="0"/>
              <w:left w:val="single" w:color="FFFFFF" w:sz="8" w:space="0"/>
              <w:bottom w:val="single" w:color="FFFFFF" w:sz="4" w:space="0"/>
              <w:right w:val="single" w:color="FFFFFF" w:sz="8" w:space="0"/>
            </w:tcBorders>
            <w:shd w:val="clear" w:color="auto" w:fill="8064A2"/>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利益分配</w:t>
            </w:r>
          </w:p>
        </w:tc>
        <w:tc>
          <w:tcPr>
            <w:tcW w:w="1667" w:type="dxa"/>
            <w:tcBorders>
              <w:top w:val="single" w:color="FFFFFF" w:sz="8" w:space="0"/>
              <w:left w:val="single" w:color="FFFFFF" w:sz="8" w:space="0"/>
              <w:bottom w:val="single" w:color="FFFFFF" w:sz="4" w:space="0"/>
              <w:right w:val="single" w:color="FFFFFF" w:sz="8" w:space="0"/>
            </w:tcBorders>
            <w:shd w:val="clear" w:color="auto" w:fill="8064A2"/>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市场占有率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4" w:type="dxa"/>
            <w:tcBorders>
              <w:top w:val="single" w:color="FFFFFF" w:sz="4" w:space="0"/>
              <w:left w:val="single" w:color="FFFFFF" w:sz="8" w:space="0"/>
              <w:bottom w:val="single" w:color="FFFFFF" w:sz="8" w:space="0"/>
              <w:right w:val="single" w:color="FFFFFF" w:sz="8" w:space="0"/>
            </w:tcBorders>
            <w:shd w:val="clear" w:color="auto" w:fill="D8D3E0"/>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国内企业</w:t>
            </w:r>
          </w:p>
        </w:tc>
        <w:tc>
          <w:tcPr>
            <w:tcW w:w="1526" w:type="dxa"/>
            <w:tcBorders>
              <w:top w:val="single" w:color="FFFFFF" w:sz="4" w:space="0"/>
              <w:left w:val="single" w:color="FFFFFF" w:sz="8" w:space="0"/>
              <w:bottom w:val="single" w:color="FFFFFF" w:sz="8" w:space="0"/>
              <w:right w:val="single" w:color="FFFFFF" w:sz="8" w:space="0"/>
            </w:tcBorders>
            <w:shd w:val="clear" w:color="auto" w:fill="D8D3E0"/>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高额费用</w:t>
            </w:r>
          </w:p>
        </w:tc>
        <w:tc>
          <w:tcPr>
            <w:tcW w:w="2125" w:type="dxa"/>
            <w:tcBorders>
              <w:top w:val="single" w:color="FFFFFF" w:sz="4" w:space="0"/>
              <w:left w:val="single" w:color="FFFFFF" w:sz="8" w:space="0"/>
              <w:bottom w:val="single" w:color="FFFFFF" w:sz="8" w:space="0"/>
              <w:right w:val="single" w:color="FFFFFF" w:sz="8" w:space="0"/>
            </w:tcBorders>
            <w:shd w:val="clear" w:color="auto" w:fill="D8D3E0"/>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用户自营/平台合作/平台经营</w:t>
            </w:r>
          </w:p>
        </w:tc>
        <w:tc>
          <w:tcPr>
            <w:tcW w:w="1500" w:type="dxa"/>
            <w:tcBorders>
              <w:top w:val="single" w:color="FFFFFF" w:sz="4" w:space="0"/>
              <w:left w:val="single" w:color="FFFFFF" w:sz="8" w:space="0"/>
              <w:bottom w:val="single" w:color="FFFFFF" w:sz="8" w:space="0"/>
              <w:right w:val="single" w:color="FFFFFF" w:sz="8" w:space="0"/>
            </w:tcBorders>
            <w:shd w:val="clear" w:color="auto" w:fill="D8D3E0"/>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协商分配</w:t>
            </w:r>
          </w:p>
        </w:tc>
        <w:tc>
          <w:tcPr>
            <w:tcW w:w="1667" w:type="dxa"/>
            <w:vMerge w:val="restart"/>
            <w:tcBorders>
              <w:top w:val="single" w:color="FFFFFF" w:sz="4" w:space="0"/>
              <w:left w:val="single" w:color="FFFFFF" w:sz="8" w:space="0"/>
              <w:right w:val="single" w:color="FFFFFF" w:sz="8" w:space="0"/>
            </w:tcBorders>
            <w:shd w:val="clear" w:color="auto" w:fill="D8D3E0"/>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3" w:hRule="atLeast"/>
        </w:trPr>
        <w:tc>
          <w:tcPr>
            <w:tcW w:w="1524" w:type="dxa"/>
            <w:tcBorders>
              <w:top w:val="single" w:color="FFFFFF" w:sz="4" w:space="0"/>
              <w:left w:val="single" w:color="FFFFFF" w:sz="8" w:space="0"/>
              <w:bottom w:val="single" w:color="FFFFFF" w:sz="8" w:space="0"/>
              <w:right w:val="single" w:color="FFFFFF" w:sz="8" w:space="0"/>
            </w:tcBorders>
            <w:shd w:val="clear" w:color="auto" w:fill="D8D3E0"/>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国内用户</w:t>
            </w:r>
          </w:p>
        </w:tc>
        <w:tc>
          <w:tcPr>
            <w:tcW w:w="1526" w:type="dxa"/>
            <w:tcBorders>
              <w:top w:val="single" w:color="FFFFFF" w:sz="4" w:space="0"/>
              <w:left w:val="single" w:color="FFFFFF" w:sz="8" w:space="0"/>
              <w:bottom w:val="single" w:color="FFFFFF" w:sz="8" w:space="0"/>
              <w:right w:val="single" w:color="FFFFFF" w:sz="8" w:space="0"/>
            </w:tcBorders>
            <w:shd w:val="clear" w:color="auto" w:fill="D8D3E0"/>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平台自建</w:t>
            </w:r>
          </w:p>
        </w:tc>
        <w:tc>
          <w:tcPr>
            <w:tcW w:w="2125" w:type="dxa"/>
            <w:tcBorders>
              <w:top w:val="single" w:color="FFFFFF" w:sz="4" w:space="0"/>
              <w:left w:val="single" w:color="FFFFFF" w:sz="8" w:space="0"/>
              <w:bottom w:val="single" w:color="FFFFFF" w:sz="8" w:space="0"/>
              <w:right w:val="single" w:color="FFFFFF" w:sz="8" w:space="0"/>
            </w:tcBorders>
            <w:shd w:val="clear" w:color="auto" w:fill="D8D3E0"/>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平台自营</w:t>
            </w:r>
          </w:p>
        </w:tc>
        <w:tc>
          <w:tcPr>
            <w:tcW w:w="1500" w:type="dxa"/>
            <w:tcBorders>
              <w:top w:val="single" w:color="FFFFFF" w:sz="4" w:space="0"/>
              <w:left w:val="single" w:color="FFFFFF" w:sz="8" w:space="0"/>
              <w:bottom w:val="single" w:color="FFFFFF" w:sz="8" w:space="0"/>
              <w:right w:val="single" w:color="FFFFFF" w:sz="8" w:space="0"/>
            </w:tcBorders>
            <w:shd w:val="clear" w:color="auto" w:fill="D8D3E0"/>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100%</w:t>
            </w:r>
          </w:p>
        </w:tc>
        <w:tc>
          <w:tcPr>
            <w:tcW w:w="1667" w:type="dxa"/>
            <w:vMerge w:val="continue"/>
            <w:tcBorders>
              <w:left w:val="single" w:color="FFFFFF" w:sz="8" w:space="0"/>
              <w:bottom w:val="single" w:color="FFFFFF" w:sz="8" w:space="0"/>
              <w:right w:val="single" w:color="FFFFFF" w:sz="8" w:space="0"/>
            </w:tcBorders>
            <w:shd w:val="clear" w:color="auto" w:fill="D8D3E0"/>
            <w:noWrap w:val="0"/>
            <w:vAlign w:val="center"/>
          </w:tcPr>
          <w:p>
            <w:pPr>
              <w:spacing w:line="360" w:lineRule="auto"/>
              <w:jc w:val="center"/>
              <w:rPr>
                <w:rFonts w:hint="eastAsia" w:ascii="宋体" w:hAnsi="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68" w:hRule="atLeast"/>
        </w:trPr>
        <w:tc>
          <w:tcPr>
            <w:tcW w:w="1524"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国外企业</w:t>
            </w:r>
          </w:p>
        </w:tc>
        <w:tc>
          <w:tcPr>
            <w:tcW w:w="1526"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高额费用</w:t>
            </w:r>
          </w:p>
        </w:tc>
        <w:tc>
          <w:tcPr>
            <w:tcW w:w="2125"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用户/平台经营</w:t>
            </w:r>
          </w:p>
        </w:tc>
        <w:tc>
          <w:tcPr>
            <w:tcW w:w="1500"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0%/50%</w:t>
            </w:r>
          </w:p>
        </w:tc>
        <w:tc>
          <w:tcPr>
            <w:tcW w:w="1667"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80%</w:t>
            </w:r>
          </w:p>
        </w:tc>
      </w:tr>
    </w:tbl>
    <w:p>
      <w:pPr>
        <w:outlineLvl w:val="9"/>
        <w:rPr>
          <w:rFonts w:hint="eastAsia" w:ascii="宋体" w:hAnsi="宋体" w:cs="宋体"/>
          <w:b/>
          <w:bCs/>
          <w:color w:val="006666"/>
          <w:sz w:val="28"/>
          <w:szCs w:val="28"/>
        </w:rPr>
      </w:pPr>
      <w:r>
        <w:rPr>
          <w:rFonts w:hint="eastAsia" w:ascii="宋体" w:hAnsi="宋体" w:cs="宋体"/>
          <w:b/>
          <w:bCs/>
          <w:color w:val="006666"/>
          <w:sz w:val="28"/>
          <w:szCs w:val="28"/>
        </w:rPr>
        <w:t xml:space="preserve">    </w:t>
      </w:r>
      <w:bookmarkStart w:id="315" w:name="_Toc24975"/>
    </w:p>
    <w:p>
      <w:pPr>
        <w:outlineLvl w:val="2"/>
        <w:rPr>
          <w:rFonts w:hint="eastAsia" w:ascii="宋体" w:hAnsi="宋体" w:cs="宋体"/>
          <w:b/>
          <w:bCs/>
          <w:color w:val="006666"/>
          <w:sz w:val="28"/>
          <w:szCs w:val="28"/>
        </w:rPr>
      </w:pPr>
      <w:r>
        <w:rPr>
          <w:rFonts w:hint="eastAsia" w:ascii="宋体" w:hAnsi="宋体" w:cs="宋体"/>
          <w:b/>
          <w:bCs/>
          <w:color w:val="006666"/>
          <w:sz w:val="28"/>
          <w:szCs w:val="28"/>
          <w:lang w:val="en-US" w:eastAsia="zh-CN"/>
        </w:rPr>
        <w:t xml:space="preserve">    </w:t>
      </w:r>
      <w:bookmarkStart w:id="316" w:name="_Toc28843"/>
      <w:bookmarkStart w:id="317" w:name="_Toc18114"/>
      <w:bookmarkStart w:id="318" w:name="_Toc11974"/>
      <w:bookmarkStart w:id="319" w:name="_Toc10583"/>
      <w:bookmarkStart w:id="320" w:name="_Toc28375"/>
      <w:bookmarkStart w:id="321" w:name="_Toc18578"/>
      <w:bookmarkStart w:id="322" w:name="_Toc23681"/>
      <w:r>
        <w:rPr>
          <w:rFonts w:hint="eastAsia" w:ascii="宋体" w:hAnsi="宋体" w:cs="宋体"/>
          <w:b/>
          <w:bCs/>
          <w:color w:val="006666"/>
          <w:sz w:val="28"/>
          <w:szCs w:val="28"/>
        </w:rPr>
        <w:t>4-3-4 营销战略</w:t>
      </w:r>
      <w:bookmarkEnd w:id="315"/>
      <w:bookmarkEnd w:id="316"/>
      <w:bookmarkEnd w:id="317"/>
      <w:bookmarkEnd w:id="318"/>
      <w:bookmarkEnd w:id="319"/>
      <w:bookmarkEnd w:id="320"/>
      <w:bookmarkEnd w:id="321"/>
      <w:bookmarkEnd w:id="322"/>
    </w:p>
    <w:p>
      <w:pPr>
        <w:ind w:firstLine="560" w:firstLineChars="200"/>
        <w:rPr>
          <w:rFonts w:hint="eastAsia" w:ascii="宋体" w:hAnsi="宋体" w:cs="宋体"/>
          <w:sz w:val="28"/>
          <w:szCs w:val="28"/>
        </w:rPr>
      </w:pPr>
      <w:r>
        <w:rPr>
          <w:rFonts w:hint="eastAsia" w:ascii="宋体" w:hAnsi="宋体" w:cs="宋体"/>
          <w:sz w:val="28"/>
          <w:szCs w:val="28"/>
          <w:lang w:eastAsia="zh-CN"/>
        </w:rPr>
        <w:t>“女娲专家系统”</w:t>
      </w:r>
      <w:r>
        <w:rPr>
          <w:rFonts w:hint="eastAsia" w:ascii="宋体" w:hAnsi="宋体" w:cs="宋体"/>
          <w:sz w:val="28"/>
          <w:szCs w:val="28"/>
        </w:rPr>
        <w:t>将采用授权许可方式向各行业智能应用开发商提供人工智能核心技术服务，以及依据龙天科技各阶段研发成果为客户提供个性化定制开发服务。</w:t>
      </w:r>
    </w:p>
    <w:p>
      <w:pPr>
        <w:jc w:val="center"/>
        <w:rPr>
          <w:rFonts w:hint="eastAsia" w:ascii="宋体" w:hAnsi="宋体" w:cs="宋体"/>
          <w:b/>
          <w:bCs/>
          <w:color w:val="006666"/>
          <w:sz w:val="30"/>
          <w:szCs w:val="30"/>
        </w:rPr>
      </w:pPr>
      <w:r>
        <w:rPr>
          <w:rFonts w:hint="eastAsia" w:ascii="宋体" w:hAnsi="宋体" w:cs="宋体"/>
          <w:b/>
          <w:bCs/>
          <w:color w:val="006666"/>
          <w:sz w:val="30"/>
          <w:szCs w:val="30"/>
        </w:rPr>
        <w:drawing>
          <wp:inline distT="0" distB="0" distL="114300" distR="114300">
            <wp:extent cx="5272405" cy="2952750"/>
            <wp:effectExtent l="0" t="0" r="635" b="3810"/>
            <wp:docPr id="46" name="图片 48" descr="94069042b7c62c935fd1aaf660c01b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8" descr="94069042b7c62c935fd1aaf660c01b1e"/>
                    <pic:cNvPicPr>
                      <a:picLocks noChangeAspect="1"/>
                    </pic:cNvPicPr>
                  </pic:nvPicPr>
                  <pic:blipFill>
                    <a:blip r:embed="rId50"/>
                    <a:stretch>
                      <a:fillRect/>
                    </a:stretch>
                  </pic:blipFill>
                  <pic:spPr>
                    <a:xfrm>
                      <a:off x="0" y="0"/>
                      <a:ext cx="5272405" cy="2952750"/>
                    </a:xfrm>
                    <a:prstGeom prst="rect">
                      <a:avLst/>
                    </a:prstGeom>
                    <a:noFill/>
                    <a:ln>
                      <a:noFill/>
                    </a:ln>
                  </pic:spPr>
                </pic:pic>
              </a:graphicData>
            </a:graphic>
          </wp:inline>
        </w:drawing>
      </w:r>
    </w:p>
    <w:p>
      <w:pPr>
        <w:ind w:firstLine="562" w:firstLineChars="200"/>
        <w:jc w:val="center"/>
        <w:rPr>
          <w:rFonts w:hint="eastAsia" w:ascii="宋体" w:hAnsi="宋体" w:cs="宋体"/>
          <w:b/>
          <w:bCs/>
          <w:sz w:val="28"/>
          <w:szCs w:val="28"/>
        </w:rPr>
      </w:pPr>
      <w:r>
        <w:rPr>
          <w:rFonts w:hint="eastAsia" w:ascii="宋体" w:hAnsi="宋体" w:cs="宋体"/>
          <w:b/>
          <w:bCs/>
          <w:sz w:val="28"/>
          <w:szCs w:val="28"/>
        </w:rPr>
        <w:t>女娲营销模式图</w:t>
      </w:r>
    </w:p>
    <w:p>
      <w:pPr>
        <w:ind w:firstLine="560" w:firstLineChars="200"/>
        <w:rPr>
          <w:rFonts w:hint="eastAsia" w:ascii="宋体" w:hAnsi="宋体" w:cs="宋体"/>
          <w:sz w:val="28"/>
          <w:szCs w:val="28"/>
        </w:rPr>
      </w:pPr>
      <w:r>
        <w:rPr>
          <w:rFonts w:hint="eastAsia" w:ascii="宋体" w:hAnsi="宋体" w:cs="宋体"/>
          <w:sz w:val="28"/>
          <w:szCs w:val="28"/>
        </w:rPr>
        <w:t>在营销模式上，平台采用了“</w:t>
      </w:r>
      <w:r>
        <w:rPr>
          <w:rFonts w:hint="eastAsia" w:ascii="宋体" w:hAnsi="宋体" w:cs="宋体"/>
          <w:b/>
          <w:bCs/>
          <w:color w:val="FF0000"/>
          <w:sz w:val="28"/>
          <w:szCs w:val="28"/>
        </w:rPr>
        <w:t>普通数据免费+专业数据收费+战略合作</w:t>
      </w:r>
      <w:r>
        <w:rPr>
          <w:rFonts w:hint="eastAsia" w:ascii="宋体" w:hAnsi="宋体" w:cs="宋体"/>
          <w:sz w:val="28"/>
          <w:szCs w:val="28"/>
        </w:rPr>
        <w:t>”的运营模式。我们采取面向巨头公司收费或战略合作，对商业性企业提供专业性收费或部分免费等方式。在提供的开发服务中不转让</w:t>
      </w:r>
      <w:r>
        <w:rPr>
          <w:rFonts w:hint="eastAsia" w:ascii="宋体" w:hAnsi="宋体" w:cs="宋体"/>
          <w:sz w:val="28"/>
          <w:szCs w:val="28"/>
          <w:lang w:eastAsia="zh-CN"/>
        </w:rPr>
        <w:t>“女娲专家系统”</w:t>
      </w:r>
      <w:r>
        <w:rPr>
          <w:rFonts w:hint="eastAsia" w:ascii="宋体" w:hAnsi="宋体" w:cs="宋体"/>
          <w:sz w:val="28"/>
          <w:szCs w:val="28"/>
        </w:rPr>
        <w:t>核心技术所有权。</w:t>
      </w:r>
    </w:p>
    <w:p>
      <w:pPr>
        <w:outlineLvl w:val="3"/>
        <w:rPr>
          <w:rFonts w:hint="eastAsia" w:ascii="宋体" w:hAnsi="宋体" w:cs="宋体"/>
          <w:b/>
          <w:bCs/>
          <w:color w:val="006666"/>
          <w:sz w:val="28"/>
          <w:szCs w:val="28"/>
        </w:rPr>
      </w:pPr>
      <w:r>
        <w:rPr>
          <w:rFonts w:hint="eastAsia" w:ascii="宋体" w:hAnsi="宋体" w:cs="宋体"/>
          <w:b/>
          <w:bCs/>
          <w:color w:val="006666"/>
          <w:sz w:val="28"/>
          <w:szCs w:val="28"/>
          <w:lang w:val="en-US" w:eastAsia="zh-CN"/>
        </w:rPr>
        <w:t xml:space="preserve">    </w:t>
      </w:r>
      <w:r>
        <w:rPr>
          <w:rFonts w:hint="eastAsia" w:ascii="宋体" w:hAnsi="宋体" w:cs="宋体"/>
          <w:b/>
          <w:bCs/>
          <w:color w:val="006666"/>
          <w:sz w:val="28"/>
          <w:szCs w:val="28"/>
        </w:rPr>
        <w:t>4-3-4-1 4P营销组合</w:t>
      </w:r>
    </w:p>
    <w:p>
      <w:pPr>
        <w:jc w:val="center"/>
        <w:rPr>
          <w:rFonts w:hint="eastAsia" w:ascii="宋体" w:hAnsi="宋体" w:cs="宋体"/>
          <w:b/>
          <w:bCs/>
          <w:color w:val="006666"/>
          <w:sz w:val="28"/>
          <w:szCs w:val="28"/>
        </w:rPr>
      </w:pPr>
      <w:r>
        <w:rPr>
          <w:rFonts w:hint="eastAsia" w:ascii="宋体" w:hAnsi="宋体" w:cs="宋体"/>
          <w:b/>
          <w:bCs/>
          <w:color w:val="006666"/>
          <w:sz w:val="28"/>
          <w:szCs w:val="28"/>
        </w:rPr>
        <w:drawing>
          <wp:inline distT="0" distB="0" distL="114300" distR="114300">
            <wp:extent cx="5197475" cy="2466975"/>
            <wp:effectExtent l="0" t="0" r="14605" b="1905"/>
            <wp:docPr id="47" name="图片 7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1" descr="图片1"/>
                    <pic:cNvPicPr>
                      <a:picLocks noChangeAspect="1"/>
                    </pic:cNvPicPr>
                  </pic:nvPicPr>
                  <pic:blipFill>
                    <a:blip r:embed="rId51"/>
                    <a:stretch>
                      <a:fillRect/>
                    </a:stretch>
                  </pic:blipFill>
                  <pic:spPr>
                    <a:xfrm>
                      <a:off x="0" y="0"/>
                      <a:ext cx="5197475" cy="2466975"/>
                    </a:xfrm>
                    <a:prstGeom prst="rect">
                      <a:avLst/>
                    </a:prstGeom>
                    <a:noFill/>
                    <a:ln>
                      <a:noFill/>
                    </a:ln>
                  </pic:spPr>
                </pic:pic>
              </a:graphicData>
            </a:graphic>
          </wp:inline>
        </w:drawing>
      </w:r>
    </w:p>
    <w:p>
      <w:pPr>
        <w:jc w:val="center"/>
        <w:rPr>
          <w:rFonts w:hint="eastAsia" w:ascii="宋体" w:hAnsi="宋体" w:cs="宋体"/>
          <w:b/>
          <w:bCs/>
          <w:sz w:val="24"/>
          <w:szCs w:val="24"/>
        </w:rPr>
      </w:pPr>
      <w:r>
        <w:rPr>
          <w:rFonts w:hint="eastAsia" w:ascii="宋体" w:hAnsi="宋体" w:cs="宋体"/>
          <w:b/>
          <w:bCs/>
          <w:sz w:val="28"/>
          <w:szCs w:val="28"/>
        </w:rPr>
        <w:t>4p营销组合示意图</w:t>
      </w:r>
    </w:p>
    <w:p>
      <w:pPr>
        <w:spacing w:line="360" w:lineRule="auto"/>
        <w:jc w:val="center"/>
        <w:rPr>
          <w:rFonts w:hint="eastAsia" w:ascii="宋体" w:hAnsi="宋体" w:cs="宋体"/>
          <w:b/>
          <w:bCs/>
          <w:color w:val="006666"/>
          <w:sz w:val="28"/>
          <w:szCs w:val="28"/>
        </w:rPr>
      </w:pPr>
      <w:r>
        <w:rPr>
          <w:rFonts w:hint="eastAsia" w:ascii="宋体" w:hAnsi="宋体" w:cs="宋体"/>
          <w:b/>
          <w:bCs/>
          <w:color w:val="006666"/>
          <w:sz w:val="28"/>
          <w:szCs w:val="28"/>
          <w:lang w:eastAsia="zh-CN"/>
        </w:rPr>
        <w:t>“女娲专家系统”</w:t>
      </w:r>
      <w:r>
        <w:rPr>
          <w:rFonts w:hint="eastAsia" w:ascii="宋体" w:hAnsi="宋体" w:cs="宋体"/>
          <w:b/>
          <w:bCs/>
          <w:color w:val="006666"/>
          <w:sz w:val="28"/>
          <w:szCs w:val="28"/>
        </w:rPr>
        <w:t>4P组合营销优势分析</w:t>
      </w:r>
    </w:p>
    <w:tbl>
      <w:tblPr>
        <w:tblStyle w:val="21"/>
        <w:tblW w:w="839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5"/>
        <w:gridCol w:w="1950"/>
        <w:gridCol w:w="2088"/>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355" w:type="dxa"/>
            <w:tcBorders>
              <w:top w:val="single" w:color="FFFFFF" w:sz="8" w:space="0"/>
              <w:left w:val="single" w:color="FFFFFF" w:sz="8" w:space="0"/>
              <w:bottom w:val="single" w:color="FFFFFF" w:sz="4" w:space="0"/>
              <w:right w:val="single" w:color="FFFFFF" w:sz="8" w:space="0"/>
            </w:tcBorders>
            <w:shd w:val="clear" w:color="auto" w:fill="F79646"/>
            <w:noWrap w:val="0"/>
            <w:vAlign w:val="center"/>
          </w:tcPr>
          <w:p>
            <w:pPr>
              <w:spacing w:line="360" w:lineRule="auto"/>
              <w:ind w:left="-600" w:leftChars="-294" w:hanging="17" w:hangingChars="6"/>
              <w:jc w:val="center"/>
              <w:rPr>
                <w:rFonts w:hint="eastAsia" w:ascii="宋体" w:hAnsi="宋体" w:cs="宋体"/>
                <w:b/>
                <w:bCs/>
                <w:color w:val="FFFFFF"/>
                <w:sz w:val="28"/>
                <w:szCs w:val="28"/>
              </w:rPr>
            </w:pPr>
            <w:r>
              <w:rPr>
                <w:rFonts w:hint="eastAsia" w:ascii="宋体" w:hAnsi="宋体" w:cs="宋体"/>
                <w:b/>
                <w:bCs/>
                <w:color w:val="FFFFFF"/>
                <w:sz w:val="28"/>
                <w:szCs w:val="28"/>
              </w:rPr>
              <w:t>产品</w:t>
            </w:r>
          </w:p>
        </w:tc>
        <w:tc>
          <w:tcPr>
            <w:tcW w:w="1950" w:type="dxa"/>
            <w:tcBorders>
              <w:top w:val="single" w:color="FFFFFF" w:sz="8" w:space="0"/>
              <w:left w:val="single" w:color="FFFFFF" w:sz="8" w:space="0"/>
              <w:bottom w:val="single" w:color="FFFFFF" w:sz="4" w:space="0"/>
              <w:right w:val="single" w:color="FFFFFF" w:sz="8" w:space="0"/>
            </w:tcBorders>
            <w:shd w:val="clear" w:color="auto" w:fill="F79646"/>
            <w:noWrap w:val="0"/>
            <w:vAlign w:val="center"/>
          </w:tcPr>
          <w:p>
            <w:pPr>
              <w:spacing w:line="360" w:lineRule="auto"/>
              <w:jc w:val="center"/>
              <w:rPr>
                <w:rFonts w:hint="eastAsia" w:ascii="宋体" w:hAnsi="宋体" w:cs="宋体"/>
                <w:b/>
                <w:bCs/>
                <w:color w:val="FFFFFF"/>
                <w:sz w:val="28"/>
                <w:szCs w:val="28"/>
              </w:rPr>
            </w:pPr>
            <w:r>
              <w:rPr>
                <w:rFonts w:hint="eastAsia" w:ascii="宋体" w:hAnsi="宋体" w:cs="宋体"/>
                <w:b/>
                <w:bCs/>
                <w:color w:val="FFFFFF"/>
                <w:sz w:val="28"/>
                <w:szCs w:val="28"/>
              </w:rPr>
              <w:t>价格</w:t>
            </w:r>
          </w:p>
        </w:tc>
        <w:tc>
          <w:tcPr>
            <w:tcW w:w="2088" w:type="dxa"/>
            <w:tcBorders>
              <w:top w:val="single" w:color="FFFFFF" w:sz="8" w:space="0"/>
              <w:left w:val="single" w:color="FFFFFF" w:sz="8" w:space="0"/>
              <w:bottom w:val="single" w:color="FFFFFF" w:sz="4" w:space="0"/>
              <w:right w:val="single" w:color="FFFFFF" w:sz="8" w:space="0"/>
            </w:tcBorders>
            <w:shd w:val="clear" w:color="auto" w:fill="F79646"/>
            <w:noWrap w:val="0"/>
            <w:vAlign w:val="center"/>
          </w:tcPr>
          <w:p>
            <w:pPr>
              <w:spacing w:line="360" w:lineRule="auto"/>
              <w:jc w:val="center"/>
              <w:rPr>
                <w:rFonts w:hint="eastAsia" w:ascii="宋体" w:hAnsi="宋体" w:cs="宋体"/>
                <w:b/>
                <w:bCs/>
                <w:color w:val="FFFFFF"/>
                <w:sz w:val="28"/>
                <w:szCs w:val="28"/>
              </w:rPr>
            </w:pPr>
            <w:r>
              <w:rPr>
                <w:rFonts w:hint="eastAsia" w:ascii="宋体" w:hAnsi="宋体" w:cs="宋体"/>
                <w:b/>
                <w:bCs/>
                <w:color w:val="FFFFFF"/>
                <w:sz w:val="28"/>
                <w:szCs w:val="28"/>
              </w:rPr>
              <w:t>分销渠道</w:t>
            </w:r>
          </w:p>
        </w:tc>
        <w:tc>
          <w:tcPr>
            <w:tcW w:w="2000" w:type="dxa"/>
            <w:tcBorders>
              <w:top w:val="single" w:color="FFFFFF" w:sz="8" w:space="0"/>
              <w:left w:val="single" w:color="FFFFFF" w:sz="8" w:space="0"/>
              <w:bottom w:val="single" w:color="FFFFFF" w:sz="4" w:space="0"/>
              <w:right w:val="single" w:color="FFFFFF" w:sz="8" w:space="0"/>
            </w:tcBorders>
            <w:shd w:val="clear" w:color="auto" w:fill="F79646"/>
            <w:noWrap w:val="0"/>
            <w:vAlign w:val="center"/>
          </w:tcPr>
          <w:p>
            <w:pPr>
              <w:spacing w:line="360" w:lineRule="auto"/>
              <w:jc w:val="center"/>
              <w:rPr>
                <w:rFonts w:hint="eastAsia" w:ascii="宋体" w:hAnsi="宋体" w:cs="宋体"/>
                <w:b/>
                <w:bCs/>
                <w:color w:val="FFFFFF"/>
                <w:sz w:val="28"/>
                <w:szCs w:val="28"/>
              </w:rPr>
            </w:pPr>
            <w:r>
              <w:rPr>
                <w:rFonts w:hint="eastAsia" w:ascii="宋体" w:hAnsi="宋体" w:cs="宋体"/>
                <w:b/>
                <w:bCs/>
                <w:color w:val="FFFFFF"/>
                <w:sz w:val="28"/>
                <w:szCs w:val="28"/>
              </w:rPr>
              <w:t>促销模式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55" w:type="dxa"/>
            <w:tcBorders>
              <w:top w:val="single" w:color="FFFFFF" w:sz="4" w:space="0"/>
              <w:left w:val="single" w:color="FFFFFF" w:sz="8" w:space="0"/>
              <w:bottom w:val="single" w:color="FFFFFF" w:sz="8" w:space="0"/>
              <w:right w:val="single" w:color="FFFFFF" w:sz="8" w:space="0"/>
            </w:tcBorders>
            <w:shd w:val="clear" w:color="auto" w:fill="FCDDCF"/>
            <w:noWrap w:val="0"/>
            <w:vAlign w:val="center"/>
          </w:tcPr>
          <w:p>
            <w:pPr>
              <w:rPr>
                <w:rFonts w:hint="eastAsia" w:ascii="宋体" w:hAnsi="宋体" w:cs="宋体"/>
                <w:b/>
                <w:bCs/>
                <w:color w:val="000000"/>
                <w:sz w:val="24"/>
                <w:szCs w:val="24"/>
              </w:rPr>
            </w:pPr>
            <w:r>
              <w:rPr>
                <w:rFonts w:hint="eastAsia" w:ascii="宋体" w:hAnsi="宋体" w:cs="宋体"/>
                <w:color w:val="000000"/>
                <w:sz w:val="24"/>
                <w:szCs w:val="24"/>
              </w:rPr>
              <w:t>技术具有领先性。</w:t>
            </w:r>
          </w:p>
        </w:tc>
        <w:tc>
          <w:tcPr>
            <w:tcW w:w="1950" w:type="dxa"/>
            <w:tcBorders>
              <w:top w:val="single" w:color="FFFFFF" w:sz="4" w:space="0"/>
              <w:left w:val="single" w:color="FFFFFF" w:sz="8" w:space="0"/>
              <w:bottom w:val="single" w:color="FFFFFF" w:sz="8" w:space="0"/>
              <w:right w:val="single" w:color="FFFFFF" w:sz="8" w:space="0"/>
            </w:tcBorders>
            <w:shd w:val="clear" w:color="auto" w:fill="FCDDCF"/>
            <w:noWrap w:val="0"/>
            <w:vAlign w:val="center"/>
          </w:tcPr>
          <w:p>
            <w:pPr>
              <w:rPr>
                <w:rFonts w:hint="eastAsia" w:ascii="宋体" w:hAnsi="宋体" w:cs="宋体"/>
                <w:b/>
                <w:bCs/>
                <w:color w:val="000000"/>
                <w:sz w:val="24"/>
                <w:szCs w:val="24"/>
              </w:rPr>
            </w:pPr>
            <w:r>
              <w:rPr>
                <w:rFonts w:hint="eastAsia" w:ascii="宋体" w:hAnsi="宋体" w:cs="宋体"/>
                <w:color w:val="000000"/>
                <w:sz w:val="24"/>
                <w:szCs w:val="24"/>
              </w:rPr>
              <w:t>企业分级收费。</w:t>
            </w:r>
          </w:p>
        </w:tc>
        <w:tc>
          <w:tcPr>
            <w:tcW w:w="2088" w:type="dxa"/>
            <w:tcBorders>
              <w:top w:val="single" w:color="FFFFFF" w:sz="4" w:space="0"/>
              <w:left w:val="single" w:color="FFFFFF" w:sz="8" w:space="0"/>
              <w:bottom w:val="single" w:color="FFFFFF" w:sz="8" w:space="0"/>
              <w:right w:val="single" w:color="FFFFFF" w:sz="8" w:space="0"/>
            </w:tcBorders>
            <w:shd w:val="clear" w:color="auto" w:fill="FCDDCF"/>
            <w:noWrap w:val="0"/>
            <w:vAlign w:val="center"/>
          </w:tcPr>
          <w:p>
            <w:pPr>
              <w:rPr>
                <w:rFonts w:hint="eastAsia" w:ascii="宋体" w:hAnsi="宋体" w:cs="宋体"/>
                <w:b/>
                <w:bCs/>
                <w:color w:val="000000"/>
                <w:sz w:val="24"/>
                <w:szCs w:val="24"/>
              </w:rPr>
            </w:pPr>
            <w:r>
              <w:rPr>
                <w:rFonts w:hint="eastAsia" w:ascii="宋体" w:hAnsi="宋体" w:cs="宋体"/>
                <w:color w:val="000000"/>
                <w:sz w:val="24"/>
                <w:szCs w:val="24"/>
              </w:rPr>
              <w:t>战略合作模式扩展知名度。</w:t>
            </w:r>
          </w:p>
        </w:tc>
        <w:tc>
          <w:tcPr>
            <w:tcW w:w="2000" w:type="dxa"/>
            <w:tcBorders>
              <w:top w:val="single" w:color="FFFFFF" w:sz="4" w:space="0"/>
              <w:left w:val="single" w:color="FFFFFF" w:sz="8" w:space="0"/>
              <w:bottom w:val="single" w:color="FFFFFF" w:sz="8" w:space="0"/>
              <w:right w:val="single" w:color="FFFFFF" w:sz="8" w:space="0"/>
            </w:tcBorders>
            <w:shd w:val="clear" w:color="auto" w:fill="FCDDCF"/>
            <w:noWrap w:val="0"/>
            <w:vAlign w:val="center"/>
          </w:tcPr>
          <w:p>
            <w:pPr>
              <w:rPr>
                <w:rFonts w:hint="eastAsia" w:ascii="宋体" w:hAnsi="宋体" w:cs="宋体"/>
                <w:b/>
                <w:bCs/>
                <w:color w:val="000000"/>
                <w:sz w:val="24"/>
                <w:szCs w:val="24"/>
              </w:rPr>
            </w:pPr>
            <w:r>
              <w:rPr>
                <w:rFonts w:hint="eastAsia" w:ascii="宋体" w:hAnsi="宋体" w:cs="宋体"/>
                <w:color w:val="000000"/>
                <w:sz w:val="24"/>
                <w:szCs w:val="24"/>
              </w:rPr>
              <w:t>个人用户合作开发，免服务费用。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55"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rPr>
                <w:rFonts w:hint="eastAsia" w:ascii="宋体" w:hAnsi="宋体" w:cs="宋体"/>
                <w:b/>
                <w:bCs/>
                <w:color w:val="000000"/>
                <w:sz w:val="24"/>
                <w:szCs w:val="24"/>
              </w:rPr>
            </w:pPr>
            <w:r>
              <w:rPr>
                <w:rFonts w:hint="eastAsia" w:ascii="宋体" w:hAnsi="宋体" w:cs="宋体"/>
                <w:color w:val="000000"/>
                <w:sz w:val="24"/>
                <w:szCs w:val="24"/>
              </w:rPr>
              <w:t>产品应用领域广泛。</w:t>
            </w:r>
          </w:p>
        </w:tc>
        <w:tc>
          <w:tcPr>
            <w:tcW w:w="1950"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rPr>
                <w:rFonts w:hint="eastAsia" w:ascii="宋体" w:hAnsi="宋体" w:cs="宋体"/>
                <w:b/>
                <w:bCs/>
                <w:color w:val="000000"/>
                <w:sz w:val="24"/>
                <w:szCs w:val="24"/>
              </w:rPr>
            </w:pPr>
            <w:r>
              <w:rPr>
                <w:rFonts w:hint="eastAsia" w:ascii="宋体" w:hAnsi="宋体" w:cs="宋体"/>
                <w:color w:val="000000"/>
                <w:sz w:val="24"/>
                <w:szCs w:val="24"/>
              </w:rPr>
              <w:t>通用数据免费。</w:t>
            </w:r>
          </w:p>
        </w:tc>
        <w:tc>
          <w:tcPr>
            <w:tcW w:w="2088"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rPr>
                <w:rFonts w:hint="eastAsia" w:ascii="宋体" w:hAnsi="宋体" w:cs="宋体"/>
                <w:b/>
                <w:bCs/>
                <w:color w:val="000000"/>
                <w:sz w:val="24"/>
                <w:szCs w:val="24"/>
              </w:rPr>
            </w:pPr>
            <w:r>
              <w:rPr>
                <w:rFonts w:hint="eastAsia" w:ascii="宋体" w:hAnsi="宋体" w:cs="宋体"/>
                <w:color w:val="000000"/>
                <w:sz w:val="24"/>
                <w:szCs w:val="24"/>
              </w:rPr>
              <w:t>普通用户市场，增加市场占有率。</w:t>
            </w:r>
          </w:p>
        </w:tc>
        <w:tc>
          <w:tcPr>
            <w:tcW w:w="2000"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rPr>
                <w:rFonts w:hint="eastAsia" w:ascii="宋体" w:hAnsi="宋体" w:cs="宋体"/>
                <w:b/>
                <w:bCs/>
                <w:color w:val="000000"/>
                <w:sz w:val="24"/>
                <w:szCs w:val="24"/>
              </w:rPr>
            </w:pPr>
            <w:r>
              <w:rPr>
                <w:rFonts w:hint="eastAsia" w:ascii="宋体" w:hAnsi="宋体" w:cs="宋体"/>
                <w:color w:val="000000"/>
                <w:sz w:val="24"/>
                <w:szCs w:val="24"/>
              </w:rPr>
              <w:t>战略性合作伙伴，在互惠互利的前提下，可减、免技术服务服用。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55"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rPr>
                <w:rFonts w:hint="eastAsia" w:ascii="宋体" w:hAnsi="宋体" w:cs="宋体"/>
                <w:b/>
                <w:bCs/>
                <w:color w:val="000000"/>
                <w:sz w:val="24"/>
                <w:szCs w:val="24"/>
              </w:rPr>
            </w:pPr>
            <w:r>
              <w:rPr>
                <w:rFonts w:hint="eastAsia" w:ascii="宋体" w:hAnsi="宋体" w:cs="宋体"/>
                <w:color w:val="000000"/>
                <w:sz w:val="24"/>
                <w:szCs w:val="24"/>
              </w:rPr>
              <w:t>提供便捷的技术服务。</w:t>
            </w:r>
          </w:p>
        </w:tc>
        <w:tc>
          <w:tcPr>
            <w:tcW w:w="1950"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rPr>
                <w:rFonts w:hint="eastAsia" w:ascii="宋体" w:hAnsi="宋体" w:cs="宋体"/>
                <w:b/>
                <w:bCs/>
                <w:color w:val="000000"/>
                <w:sz w:val="24"/>
                <w:szCs w:val="24"/>
              </w:rPr>
            </w:pPr>
            <w:r>
              <w:rPr>
                <w:rFonts w:hint="eastAsia" w:ascii="宋体" w:hAnsi="宋体" w:cs="宋体"/>
                <w:color w:val="000000"/>
                <w:sz w:val="24"/>
                <w:szCs w:val="24"/>
              </w:rPr>
              <w:t>专业数据收费。</w:t>
            </w:r>
          </w:p>
        </w:tc>
        <w:tc>
          <w:tcPr>
            <w:tcW w:w="2088"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rPr>
                <w:rFonts w:hint="eastAsia" w:ascii="宋体" w:hAnsi="宋体" w:cs="宋体"/>
                <w:b/>
                <w:bCs/>
                <w:color w:val="000000"/>
                <w:sz w:val="24"/>
                <w:szCs w:val="24"/>
              </w:rPr>
            </w:pPr>
            <w:r>
              <w:rPr>
                <w:rFonts w:hint="eastAsia" w:ascii="宋体" w:hAnsi="宋体" w:cs="宋体"/>
                <w:color w:val="000000"/>
                <w:sz w:val="24"/>
                <w:szCs w:val="24"/>
              </w:rPr>
              <w:t>开发自营产品，增加销售渠道。</w:t>
            </w:r>
          </w:p>
        </w:tc>
        <w:tc>
          <w:tcPr>
            <w:tcW w:w="2000"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rPr>
                <w:rFonts w:hint="eastAsia" w:ascii="宋体" w:hAnsi="宋体" w:cs="宋体"/>
                <w:b/>
                <w:bCs/>
                <w:color w:val="000000"/>
                <w:sz w:val="24"/>
                <w:szCs w:val="24"/>
              </w:rPr>
            </w:pPr>
            <w:r>
              <w:rPr>
                <w:rFonts w:hint="eastAsia" w:ascii="宋体" w:hAnsi="宋体" w:cs="宋体"/>
                <w:color w:val="00000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9" w:hRule="atLeast"/>
          <w:jc w:val="center"/>
        </w:trPr>
        <w:tc>
          <w:tcPr>
            <w:tcW w:w="2355"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rPr>
                <w:rFonts w:hint="eastAsia" w:ascii="宋体" w:hAnsi="宋体" w:cs="宋体"/>
                <w:b/>
                <w:bCs/>
                <w:color w:val="000000"/>
                <w:sz w:val="24"/>
                <w:szCs w:val="24"/>
              </w:rPr>
            </w:pPr>
            <w:r>
              <w:rPr>
                <w:rFonts w:hint="eastAsia" w:ascii="宋体" w:hAnsi="宋体" w:cs="宋体"/>
                <w:color w:val="000000"/>
                <w:sz w:val="24"/>
                <w:szCs w:val="24"/>
              </w:rPr>
              <w:t>市场需求量大。</w:t>
            </w:r>
          </w:p>
        </w:tc>
        <w:tc>
          <w:tcPr>
            <w:tcW w:w="1950"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rPr>
                <w:rFonts w:hint="eastAsia" w:ascii="宋体" w:hAnsi="宋体" w:cs="宋体"/>
                <w:b/>
                <w:bCs/>
                <w:color w:val="000000"/>
                <w:sz w:val="24"/>
                <w:szCs w:val="24"/>
              </w:rPr>
            </w:pPr>
            <w:r>
              <w:rPr>
                <w:rFonts w:hint="eastAsia" w:ascii="宋体" w:hAnsi="宋体" w:cs="宋体"/>
                <w:color w:val="000000"/>
                <w:sz w:val="24"/>
                <w:szCs w:val="24"/>
              </w:rPr>
              <w:t>—</w:t>
            </w:r>
          </w:p>
        </w:tc>
        <w:tc>
          <w:tcPr>
            <w:tcW w:w="2088"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rPr>
                <w:rFonts w:hint="eastAsia" w:ascii="宋体" w:hAnsi="宋体" w:cs="宋体"/>
                <w:b/>
                <w:bCs/>
                <w:color w:val="000000"/>
                <w:sz w:val="24"/>
                <w:szCs w:val="24"/>
              </w:rPr>
            </w:pPr>
            <w:r>
              <w:rPr>
                <w:rFonts w:hint="eastAsia" w:ascii="宋体" w:hAnsi="宋体" w:cs="宋体"/>
                <w:color w:val="000000"/>
                <w:sz w:val="24"/>
                <w:szCs w:val="24"/>
              </w:rPr>
              <w:t>—</w:t>
            </w:r>
          </w:p>
        </w:tc>
        <w:tc>
          <w:tcPr>
            <w:tcW w:w="2000"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rPr>
                <w:rFonts w:hint="eastAsia" w:ascii="宋体" w:hAnsi="宋体" w:cs="宋体"/>
                <w:b/>
                <w:bCs/>
                <w:color w:val="000000"/>
                <w:sz w:val="24"/>
                <w:szCs w:val="24"/>
              </w:rPr>
            </w:pPr>
            <w:r>
              <w:rPr>
                <w:rFonts w:hint="eastAsia" w:ascii="宋体" w:hAnsi="宋体" w:cs="宋体"/>
                <w:color w:val="000000"/>
                <w:sz w:val="24"/>
                <w:szCs w:val="24"/>
              </w:rPr>
              <w:t>—</w:t>
            </w:r>
          </w:p>
        </w:tc>
      </w:tr>
    </w:tbl>
    <w:p>
      <w:pPr>
        <w:outlineLvl w:val="9"/>
        <w:rPr>
          <w:rFonts w:hint="eastAsia" w:ascii="宋体" w:hAnsi="宋体" w:cs="宋体"/>
          <w:b/>
          <w:bCs/>
          <w:color w:val="006666"/>
          <w:sz w:val="28"/>
          <w:szCs w:val="28"/>
        </w:rPr>
      </w:pPr>
      <w:r>
        <w:rPr>
          <w:rFonts w:hint="eastAsia" w:ascii="宋体" w:hAnsi="宋体" w:cs="宋体"/>
          <w:b/>
          <w:bCs/>
          <w:color w:val="006666"/>
          <w:sz w:val="28"/>
          <w:szCs w:val="28"/>
        </w:rPr>
        <w:t xml:space="preserve">     </w:t>
      </w:r>
    </w:p>
    <w:p>
      <w:pPr>
        <w:outlineLvl w:val="3"/>
        <w:rPr>
          <w:rFonts w:hint="eastAsia" w:ascii="宋体" w:hAnsi="宋体" w:cs="宋体"/>
          <w:b/>
          <w:bCs/>
          <w:color w:val="006666"/>
          <w:sz w:val="28"/>
          <w:szCs w:val="28"/>
        </w:rPr>
      </w:pPr>
      <w:r>
        <w:rPr>
          <w:rFonts w:hint="eastAsia" w:ascii="宋体" w:hAnsi="宋体" w:cs="宋体"/>
          <w:b/>
          <w:bCs/>
          <w:color w:val="006666"/>
          <w:sz w:val="28"/>
          <w:szCs w:val="28"/>
          <w:lang w:val="en-US" w:eastAsia="zh-CN"/>
        </w:rPr>
        <w:t xml:space="preserve">    </w:t>
      </w:r>
      <w:r>
        <w:rPr>
          <w:rFonts w:hint="eastAsia" w:ascii="宋体" w:hAnsi="宋体" w:cs="宋体"/>
          <w:b/>
          <w:bCs/>
          <w:color w:val="006666"/>
          <w:sz w:val="28"/>
          <w:szCs w:val="28"/>
        </w:rPr>
        <w:t>4-3-4-2 4C营销组合</w:t>
      </w:r>
    </w:p>
    <w:p>
      <w:pPr>
        <w:jc w:val="center"/>
        <w:rPr>
          <w:rFonts w:hint="eastAsia" w:ascii="宋体" w:hAnsi="宋体" w:cs="宋体"/>
          <w:b/>
          <w:bCs/>
          <w:color w:val="006666"/>
          <w:sz w:val="28"/>
          <w:szCs w:val="28"/>
        </w:rPr>
      </w:pPr>
      <w:r>
        <w:rPr>
          <w:rFonts w:hint="eastAsia" w:ascii="宋体" w:hAnsi="宋体" w:cs="宋体"/>
          <w:b/>
          <w:bCs/>
          <w:color w:val="006666"/>
          <w:sz w:val="28"/>
          <w:szCs w:val="28"/>
        </w:rPr>
        <w:drawing>
          <wp:inline distT="0" distB="0" distL="114300" distR="114300">
            <wp:extent cx="4582795" cy="3724910"/>
            <wp:effectExtent l="0" t="0" r="4445" b="8890"/>
            <wp:docPr id="48" name="图片 62"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2" descr="图片3"/>
                    <pic:cNvPicPr>
                      <a:picLocks noChangeAspect="1"/>
                    </pic:cNvPicPr>
                  </pic:nvPicPr>
                  <pic:blipFill>
                    <a:blip r:embed="rId52"/>
                    <a:stretch>
                      <a:fillRect/>
                    </a:stretch>
                  </pic:blipFill>
                  <pic:spPr>
                    <a:xfrm>
                      <a:off x="0" y="0"/>
                      <a:ext cx="4582795" cy="3724910"/>
                    </a:xfrm>
                    <a:prstGeom prst="rect">
                      <a:avLst/>
                    </a:prstGeom>
                    <a:noFill/>
                    <a:ln>
                      <a:noFill/>
                    </a:ln>
                  </pic:spPr>
                </pic:pic>
              </a:graphicData>
            </a:graphic>
          </wp:inline>
        </w:drawing>
      </w:r>
    </w:p>
    <w:p>
      <w:pPr>
        <w:jc w:val="center"/>
        <w:rPr>
          <w:rFonts w:hint="eastAsia" w:ascii="宋体" w:hAnsi="宋体" w:cs="宋体"/>
          <w:b/>
          <w:bCs/>
          <w:color w:val="006666"/>
          <w:sz w:val="28"/>
          <w:szCs w:val="28"/>
        </w:rPr>
      </w:pPr>
    </w:p>
    <w:p>
      <w:pPr>
        <w:jc w:val="center"/>
        <w:rPr>
          <w:rFonts w:hint="eastAsia" w:ascii="宋体" w:hAnsi="宋体" w:cs="宋体"/>
          <w:b/>
          <w:bCs/>
          <w:sz w:val="24"/>
          <w:szCs w:val="24"/>
        </w:rPr>
      </w:pPr>
      <w:r>
        <w:rPr>
          <w:rFonts w:hint="eastAsia" w:ascii="宋体" w:hAnsi="宋体" w:cs="宋体"/>
          <w:b/>
          <w:bCs/>
          <w:sz w:val="24"/>
          <w:szCs w:val="24"/>
        </w:rPr>
        <w:t>4C营销组合构成图</w:t>
      </w:r>
    </w:p>
    <w:p>
      <w:pPr>
        <w:jc w:val="center"/>
        <w:rPr>
          <w:rFonts w:hint="eastAsia" w:ascii="宋体" w:hAnsi="宋体" w:cs="宋体"/>
          <w:b/>
          <w:bCs/>
          <w:sz w:val="28"/>
          <w:szCs w:val="28"/>
        </w:rPr>
      </w:pPr>
    </w:p>
    <w:p>
      <w:pPr>
        <w:jc w:val="center"/>
        <w:rPr>
          <w:rFonts w:hint="eastAsia" w:ascii="宋体" w:hAnsi="宋体" w:cs="宋体"/>
          <w:b/>
          <w:bCs/>
          <w:sz w:val="28"/>
          <w:szCs w:val="28"/>
        </w:rPr>
      </w:pPr>
      <w:r>
        <w:rPr>
          <w:rFonts w:hint="eastAsia" w:ascii="宋体" w:hAnsi="宋体" w:cs="宋体"/>
          <w:b/>
          <w:bCs/>
          <w:sz w:val="28"/>
          <w:szCs w:val="28"/>
          <w:lang w:eastAsia="zh-CN"/>
        </w:rPr>
        <w:t>“女娲专家系统”</w:t>
      </w:r>
      <w:r>
        <w:rPr>
          <w:rFonts w:hint="eastAsia" w:ascii="宋体" w:hAnsi="宋体" w:cs="宋体"/>
          <w:b/>
          <w:bCs/>
          <w:sz w:val="28"/>
          <w:szCs w:val="28"/>
        </w:rPr>
        <w:t>4C营销模式优势分析</w:t>
      </w:r>
    </w:p>
    <w:tbl>
      <w:tblPr>
        <w:tblStyle w:val="21"/>
        <w:tblW w:w="782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2"/>
        <w:gridCol w:w="1890"/>
        <w:gridCol w:w="2070"/>
        <w:gridCol w:w="1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3" w:hRule="atLeast"/>
          <w:jc w:val="center"/>
        </w:trPr>
        <w:tc>
          <w:tcPr>
            <w:tcW w:w="2062"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8"/>
                <w:szCs w:val="28"/>
              </w:rPr>
            </w:pPr>
            <w:r>
              <w:rPr>
                <w:rFonts w:hint="eastAsia" w:ascii="宋体" w:hAnsi="宋体" w:cs="宋体"/>
                <w:b/>
                <w:bCs/>
                <w:color w:val="FFFFFF"/>
                <w:sz w:val="28"/>
                <w:szCs w:val="28"/>
              </w:rPr>
              <w:t>消费者</w:t>
            </w:r>
          </w:p>
        </w:tc>
        <w:tc>
          <w:tcPr>
            <w:tcW w:w="1890"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8"/>
                <w:szCs w:val="28"/>
              </w:rPr>
            </w:pPr>
            <w:r>
              <w:rPr>
                <w:rFonts w:hint="eastAsia" w:ascii="宋体" w:hAnsi="宋体" w:cs="宋体"/>
                <w:b/>
                <w:bCs/>
                <w:color w:val="FFFFFF"/>
                <w:sz w:val="28"/>
                <w:szCs w:val="28"/>
              </w:rPr>
              <w:t>成本</w:t>
            </w:r>
          </w:p>
        </w:tc>
        <w:tc>
          <w:tcPr>
            <w:tcW w:w="2070"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8"/>
                <w:szCs w:val="28"/>
              </w:rPr>
            </w:pPr>
            <w:r>
              <w:rPr>
                <w:rFonts w:hint="eastAsia" w:ascii="宋体" w:hAnsi="宋体" w:cs="宋体"/>
                <w:b/>
                <w:bCs/>
                <w:color w:val="FFFFFF"/>
                <w:sz w:val="28"/>
                <w:szCs w:val="28"/>
              </w:rPr>
              <w:t>便利</w:t>
            </w:r>
          </w:p>
        </w:tc>
        <w:tc>
          <w:tcPr>
            <w:tcW w:w="1803"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8"/>
                <w:szCs w:val="28"/>
              </w:rPr>
            </w:pPr>
            <w:r>
              <w:rPr>
                <w:rFonts w:hint="eastAsia" w:ascii="宋体" w:hAnsi="宋体" w:cs="宋体"/>
                <w:b/>
                <w:bCs/>
                <w:color w:val="FFFFFF"/>
                <w:sz w:val="28"/>
                <w:szCs w:val="28"/>
              </w:rPr>
              <w:t>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062" w:type="dxa"/>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60" w:lineRule="auto"/>
              <w:jc w:val="left"/>
              <w:rPr>
                <w:rFonts w:hint="eastAsia" w:ascii="宋体" w:hAnsi="宋体" w:cs="宋体"/>
                <w:color w:val="000000"/>
                <w:sz w:val="24"/>
                <w:szCs w:val="24"/>
              </w:rPr>
            </w:pPr>
            <w:r>
              <w:rPr>
                <w:rFonts w:hint="eastAsia" w:ascii="宋体" w:hAnsi="宋体" w:cs="宋体"/>
                <w:color w:val="000000"/>
                <w:sz w:val="24"/>
                <w:szCs w:val="24"/>
              </w:rPr>
              <w:t>对AI技术需求日益提升。</w:t>
            </w:r>
          </w:p>
        </w:tc>
        <w:tc>
          <w:tcPr>
            <w:tcW w:w="1890" w:type="dxa"/>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60" w:lineRule="auto"/>
              <w:jc w:val="left"/>
              <w:rPr>
                <w:rFonts w:hint="eastAsia" w:ascii="宋体" w:hAnsi="宋体" w:cs="宋体"/>
                <w:color w:val="000000"/>
                <w:sz w:val="24"/>
                <w:szCs w:val="24"/>
              </w:rPr>
            </w:pPr>
            <w:r>
              <w:rPr>
                <w:rFonts w:hint="eastAsia" w:ascii="宋体" w:hAnsi="宋体" w:cs="宋体"/>
                <w:color w:val="000000"/>
                <w:sz w:val="24"/>
                <w:szCs w:val="24"/>
              </w:rPr>
              <w:t>单独研发成远远高于平台技术服务成本。</w:t>
            </w:r>
          </w:p>
        </w:tc>
        <w:tc>
          <w:tcPr>
            <w:tcW w:w="2070" w:type="dxa"/>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60" w:lineRule="auto"/>
              <w:jc w:val="left"/>
              <w:rPr>
                <w:rFonts w:hint="eastAsia" w:ascii="宋体" w:hAnsi="宋体" w:cs="宋体"/>
                <w:color w:val="000000"/>
                <w:sz w:val="24"/>
                <w:szCs w:val="24"/>
              </w:rPr>
            </w:pPr>
            <w:r>
              <w:rPr>
                <w:rFonts w:hint="eastAsia" w:ascii="宋体" w:hAnsi="宋体" w:cs="宋体"/>
                <w:color w:val="000000"/>
                <w:sz w:val="24"/>
                <w:szCs w:val="24"/>
              </w:rPr>
              <w:t>平台提供不同的数据接口，方便进入。</w:t>
            </w:r>
          </w:p>
        </w:tc>
        <w:tc>
          <w:tcPr>
            <w:tcW w:w="1803" w:type="dxa"/>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60" w:lineRule="auto"/>
              <w:jc w:val="left"/>
              <w:rPr>
                <w:rFonts w:hint="eastAsia" w:ascii="宋体" w:hAnsi="宋体" w:cs="宋体"/>
                <w:color w:val="000000"/>
                <w:sz w:val="24"/>
                <w:szCs w:val="24"/>
              </w:rPr>
            </w:pPr>
            <w:r>
              <w:rPr>
                <w:rFonts w:hint="eastAsia" w:ascii="宋体" w:hAnsi="宋体" w:cs="宋体"/>
                <w:color w:val="000000"/>
                <w:sz w:val="24"/>
                <w:szCs w:val="24"/>
              </w:rPr>
              <w:t>客户服务体系，便于用户信息咨询。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062"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left"/>
              <w:rPr>
                <w:rFonts w:hint="eastAsia" w:ascii="宋体" w:hAnsi="宋体" w:cs="宋体"/>
                <w:color w:val="000000"/>
                <w:sz w:val="24"/>
                <w:szCs w:val="24"/>
              </w:rPr>
            </w:pPr>
            <w:r>
              <w:rPr>
                <w:rFonts w:hint="eastAsia" w:ascii="宋体" w:hAnsi="宋体" w:cs="宋体"/>
                <w:color w:val="000000"/>
                <w:sz w:val="24"/>
                <w:szCs w:val="24"/>
              </w:rPr>
              <w:t>现有AI技术不能满足用户的研发需求。</w:t>
            </w:r>
          </w:p>
        </w:tc>
        <w:tc>
          <w:tcPr>
            <w:tcW w:w="189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left"/>
              <w:rPr>
                <w:rFonts w:hint="eastAsia" w:ascii="宋体" w:hAnsi="宋体" w:cs="宋体"/>
                <w:color w:val="000000"/>
                <w:sz w:val="24"/>
                <w:szCs w:val="24"/>
              </w:rPr>
            </w:pPr>
            <w:r>
              <w:rPr>
                <w:rFonts w:hint="eastAsia" w:ascii="宋体" w:hAnsi="宋体" w:cs="宋体"/>
                <w:color w:val="000000"/>
                <w:sz w:val="24"/>
                <w:szCs w:val="24"/>
              </w:rPr>
              <w:t>个人用户享受平台免费技术服务。</w:t>
            </w:r>
          </w:p>
        </w:tc>
        <w:tc>
          <w:tcPr>
            <w:tcW w:w="207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left"/>
              <w:rPr>
                <w:rFonts w:hint="eastAsia" w:ascii="宋体" w:hAnsi="宋体" w:cs="宋体"/>
                <w:color w:val="000000"/>
                <w:sz w:val="24"/>
                <w:szCs w:val="24"/>
              </w:rPr>
            </w:pPr>
            <w:r>
              <w:rPr>
                <w:rFonts w:hint="eastAsia" w:ascii="宋体" w:hAnsi="宋体" w:cs="宋体"/>
                <w:color w:val="000000"/>
                <w:sz w:val="24"/>
                <w:szCs w:val="24"/>
              </w:rPr>
              <w:t>网上认证体系，用户可自主申请。</w:t>
            </w:r>
          </w:p>
        </w:tc>
        <w:tc>
          <w:tcPr>
            <w:tcW w:w="1803"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left"/>
              <w:rPr>
                <w:rFonts w:hint="eastAsia" w:ascii="宋体" w:hAnsi="宋体" w:cs="宋体"/>
                <w:color w:val="000000"/>
                <w:sz w:val="24"/>
                <w:szCs w:val="24"/>
              </w:rPr>
            </w:pPr>
            <w:r>
              <w:rPr>
                <w:rFonts w:hint="eastAsia" w:ascii="宋体" w:hAnsi="宋体" w:cs="宋体"/>
                <w:color w:val="000000"/>
                <w:sz w:val="24"/>
                <w:szCs w:val="24"/>
              </w:rPr>
              <w:t>定期举办售后技术培训。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062"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left"/>
              <w:rPr>
                <w:rFonts w:hint="eastAsia" w:ascii="宋体" w:hAnsi="宋体" w:cs="宋体"/>
                <w:color w:val="000000"/>
                <w:sz w:val="24"/>
                <w:szCs w:val="24"/>
              </w:rPr>
            </w:pPr>
            <w:r>
              <w:rPr>
                <w:rFonts w:hint="eastAsia" w:ascii="宋体" w:hAnsi="宋体" w:cs="宋体"/>
                <w:color w:val="000000"/>
                <w:sz w:val="24"/>
                <w:szCs w:val="24"/>
              </w:rPr>
              <w:t>—</w:t>
            </w:r>
          </w:p>
        </w:tc>
        <w:tc>
          <w:tcPr>
            <w:tcW w:w="189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left"/>
              <w:rPr>
                <w:rFonts w:hint="eastAsia" w:ascii="宋体" w:hAnsi="宋体" w:cs="宋体"/>
                <w:color w:val="000000"/>
                <w:sz w:val="24"/>
                <w:szCs w:val="24"/>
              </w:rPr>
            </w:pPr>
            <w:r>
              <w:rPr>
                <w:rFonts w:hint="eastAsia" w:ascii="宋体" w:hAnsi="宋体" w:cs="宋体"/>
                <w:color w:val="000000"/>
                <w:sz w:val="24"/>
                <w:szCs w:val="24"/>
              </w:rPr>
              <w:t>—</w:t>
            </w:r>
          </w:p>
        </w:tc>
        <w:tc>
          <w:tcPr>
            <w:tcW w:w="207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left"/>
              <w:rPr>
                <w:rFonts w:hint="eastAsia" w:ascii="宋体" w:hAnsi="宋体" w:cs="宋体"/>
                <w:color w:val="000000"/>
                <w:sz w:val="24"/>
                <w:szCs w:val="24"/>
              </w:rPr>
            </w:pPr>
            <w:r>
              <w:rPr>
                <w:rFonts w:hint="eastAsia" w:ascii="宋体" w:hAnsi="宋体" w:cs="宋体"/>
                <w:color w:val="000000"/>
                <w:sz w:val="24"/>
                <w:szCs w:val="24"/>
              </w:rPr>
              <w:t>技术培训体系，便于用户使用平台技术。</w:t>
            </w:r>
          </w:p>
        </w:tc>
        <w:tc>
          <w:tcPr>
            <w:tcW w:w="1803"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left"/>
              <w:rPr>
                <w:rFonts w:hint="eastAsia" w:ascii="宋体" w:hAnsi="宋体" w:cs="宋体"/>
                <w:color w:val="000000"/>
                <w:sz w:val="24"/>
                <w:szCs w:val="24"/>
              </w:rPr>
            </w:pPr>
            <w:r>
              <w:rPr>
                <w:rFonts w:hint="eastAsia" w:ascii="宋体" w:hAnsi="宋体" w:cs="宋体"/>
                <w:color w:val="000000"/>
                <w:sz w:val="24"/>
                <w:szCs w:val="24"/>
              </w:rPr>
              <w:t>—</w:t>
            </w:r>
          </w:p>
        </w:tc>
      </w:tr>
    </w:tbl>
    <w:p>
      <w:pPr>
        <w:outlineLvl w:val="9"/>
        <w:rPr>
          <w:rFonts w:hint="eastAsia" w:ascii="宋体" w:hAnsi="宋体" w:cs="宋体"/>
          <w:b/>
          <w:bCs/>
          <w:color w:val="006666"/>
          <w:sz w:val="28"/>
          <w:szCs w:val="28"/>
        </w:rPr>
      </w:pPr>
      <w:r>
        <w:rPr>
          <w:rFonts w:hint="eastAsia" w:ascii="宋体" w:hAnsi="宋体" w:cs="宋体"/>
          <w:b/>
          <w:bCs/>
          <w:color w:val="006666"/>
          <w:sz w:val="28"/>
          <w:szCs w:val="28"/>
        </w:rPr>
        <w:t xml:space="preserve">   </w:t>
      </w:r>
    </w:p>
    <w:p>
      <w:pPr>
        <w:outlineLvl w:val="3"/>
        <w:rPr>
          <w:rFonts w:hint="eastAsia" w:ascii="宋体" w:hAnsi="宋体" w:cs="宋体"/>
          <w:b/>
          <w:bCs/>
          <w:color w:val="006666"/>
          <w:sz w:val="28"/>
          <w:szCs w:val="28"/>
        </w:rPr>
      </w:pPr>
      <w:r>
        <w:rPr>
          <w:rFonts w:hint="eastAsia" w:ascii="宋体" w:hAnsi="宋体" w:cs="宋体"/>
          <w:b/>
          <w:bCs/>
          <w:color w:val="006666"/>
          <w:sz w:val="28"/>
          <w:szCs w:val="28"/>
          <w:lang w:val="en-US" w:eastAsia="zh-CN"/>
        </w:rPr>
        <w:t xml:space="preserve">    </w:t>
      </w:r>
      <w:r>
        <w:rPr>
          <w:rFonts w:hint="eastAsia" w:ascii="宋体" w:hAnsi="宋体" w:cs="宋体"/>
          <w:b/>
          <w:bCs/>
          <w:color w:val="006666"/>
          <w:sz w:val="28"/>
          <w:szCs w:val="28"/>
        </w:rPr>
        <w:t>4-3-4-3 具体营销策略</w:t>
      </w:r>
    </w:p>
    <w:p>
      <w:pPr>
        <w:ind w:firstLine="562" w:firstLineChars="200"/>
        <w:rPr>
          <w:rFonts w:hint="eastAsia" w:ascii="宋体" w:hAnsi="宋体" w:cs="宋体"/>
          <w:b/>
          <w:bCs/>
          <w:color w:val="FF6600"/>
          <w:sz w:val="28"/>
          <w:szCs w:val="28"/>
        </w:rPr>
      </w:pPr>
      <w:r>
        <w:rPr>
          <w:rFonts w:hint="eastAsia" w:ascii="宋体" w:hAnsi="宋体" w:cs="宋体"/>
          <w:b/>
          <w:bCs/>
          <w:color w:val="FF6600"/>
          <w:sz w:val="28"/>
          <w:szCs w:val="28"/>
          <w:lang w:eastAsia="zh-CN"/>
        </w:rPr>
        <w:t>“女娲专家系统”</w:t>
      </w:r>
      <w:r>
        <w:rPr>
          <w:rFonts w:hint="eastAsia" w:ascii="宋体" w:hAnsi="宋体" w:cs="宋体"/>
          <w:b/>
          <w:bCs/>
          <w:color w:val="FF6600"/>
          <w:sz w:val="28"/>
          <w:szCs w:val="28"/>
        </w:rPr>
        <w:t>根据发展目标制订具体营销策略如下：</w:t>
      </w:r>
    </w:p>
    <w:p>
      <w:pPr>
        <w:numPr>
          <w:ilvl w:val="0"/>
          <w:numId w:val="17"/>
        </w:numPr>
        <w:tabs>
          <w:tab w:val="left" w:pos="1060"/>
          <w:tab w:val="clear" w:pos="420"/>
        </w:tabs>
        <w:ind w:left="0" w:firstLine="641" w:firstLineChars="228"/>
        <w:rPr>
          <w:rFonts w:hint="eastAsia" w:ascii="宋体" w:hAnsi="宋体" w:cs="宋体"/>
          <w:sz w:val="28"/>
          <w:szCs w:val="28"/>
        </w:rPr>
      </w:pPr>
      <w:r>
        <w:rPr>
          <w:rFonts w:hint="eastAsia" w:ascii="宋体" w:hAnsi="宋体" w:cs="宋体"/>
          <w:b/>
          <w:sz w:val="28"/>
          <w:szCs w:val="28"/>
        </w:rPr>
        <w:t>先小后大、先易后难。</w:t>
      </w:r>
      <w:r>
        <w:rPr>
          <w:rFonts w:hint="eastAsia" w:ascii="宋体" w:hAnsi="宋体" w:cs="宋体"/>
          <w:sz w:val="28"/>
          <w:szCs w:val="28"/>
        </w:rPr>
        <w:t>个人用户与初创型企业，在技术发开上处于弱势群体，所以这一用户市场有巨大发展空间。由于平台提供部分免费技术支持与个性化服务制定，个人用户与初创型企业更容易接受这样的模式，从而快速开发产品并面向市场发布。初期女娲智能平台可通过这些产品的市场运营，提高市场认可度。</w:t>
      </w:r>
    </w:p>
    <w:p>
      <w:pPr>
        <w:numPr>
          <w:ilvl w:val="0"/>
          <w:numId w:val="17"/>
        </w:numPr>
        <w:tabs>
          <w:tab w:val="left" w:pos="1060"/>
          <w:tab w:val="clear" w:pos="420"/>
        </w:tabs>
        <w:ind w:left="0" w:firstLine="641" w:firstLineChars="228"/>
        <w:rPr>
          <w:rFonts w:hint="eastAsia" w:ascii="宋体" w:hAnsi="宋体" w:cs="宋体"/>
          <w:sz w:val="28"/>
          <w:szCs w:val="28"/>
        </w:rPr>
      </w:pPr>
      <w:r>
        <w:rPr>
          <w:rFonts w:hint="eastAsia" w:ascii="宋体" w:hAnsi="宋体" w:cs="宋体"/>
          <w:b/>
          <w:sz w:val="28"/>
          <w:szCs w:val="28"/>
        </w:rPr>
        <w:t>平台简易数据免费，对更高级的数据分析实行许可授权。</w:t>
      </w:r>
      <w:r>
        <w:rPr>
          <w:rFonts w:hint="eastAsia" w:ascii="宋体" w:hAnsi="宋体" w:cs="宋体"/>
          <w:bCs/>
          <w:sz w:val="28"/>
          <w:szCs w:val="28"/>
        </w:rPr>
        <w:t>对于大众型开放数据</w:t>
      </w:r>
      <w:r>
        <w:rPr>
          <w:rFonts w:hint="eastAsia" w:ascii="宋体" w:hAnsi="宋体" w:cs="宋体"/>
          <w:sz w:val="28"/>
          <w:szCs w:val="28"/>
        </w:rPr>
        <w:t>，我们只收取少部分费用或直接免费使用。这种低价入市的策略，使用户能以较低的门槛尽快的接触到</w:t>
      </w:r>
      <w:r>
        <w:rPr>
          <w:rFonts w:hint="eastAsia" w:ascii="宋体" w:hAnsi="宋体" w:cs="宋体"/>
          <w:sz w:val="28"/>
          <w:szCs w:val="28"/>
          <w:lang w:eastAsia="zh-CN"/>
        </w:rPr>
        <w:t>“女娲专家系统”</w:t>
      </w:r>
      <w:r>
        <w:rPr>
          <w:rFonts w:hint="eastAsia" w:ascii="宋体" w:hAnsi="宋体" w:cs="宋体"/>
          <w:sz w:val="28"/>
          <w:szCs w:val="28"/>
        </w:rPr>
        <w:t>，从而保证</w:t>
      </w:r>
      <w:r>
        <w:rPr>
          <w:rFonts w:hint="eastAsia" w:ascii="宋体" w:hAnsi="宋体" w:cs="宋体"/>
          <w:sz w:val="28"/>
          <w:szCs w:val="28"/>
          <w:lang w:eastAsia="zh-CN"/>
        </w:rPr>
        <w:t>“女娲专家系统”</w:t>
      </w:r>
      <w:r>
        <w:rPr>
          <w:rFonts w:hint="eastAsia" w:ascii="宋体" w:hAnsi="宋体" w:cs="宋体"/>
          <w:sz w:val="28"/>
          <w:szCs w:val="28"/>
        </w:rPr>
        <w:t>能以最短的时间成为主流技术平台，进而发展成为标准性行业技术。</w:t>
      </w:r>
    </w:p>
    <w:p>
      <w:pPr>
        <w:numPr>
          <w:ilvl w:val="0"/>
          <w:numId w:val="17"/>
        </w:numPr>
        <w:tabs>
          <w:tab w:val="left" w:pos="1060"/>
          <w:tab w:val="clear" w:pos="420"/>
        </w:tabs>
        <w:ind w:left="0" w:firstLine="641" w:firstLineChars="228"/>
        <w:rPr>
          <w:rFonts w:hint="eastAsia" w:ascii="宋体" w:hAnsi="宋体" w:cs="宋体"/>
          <w:sz w:val="28"/>
          <w:szCs w:val="28"/>
        </w:rPr>
      </w:pPr>
      <w:r>
        <w:rPr>
          <w:rFonts w:hint="eastAsia" w:ascii="宋体" w:hAnsi="宋体" w:cs="宋体"/>
          <w:b/>
          <w:sz w:val="28"/>
          <w:szCs w:val="28"/>
        </w:rPr>
        <w:t>建立通畅的市场渠道。</w:t>
      </w:r>
      <w:r>
        <w:rPr>
          <w:rFonts w:hint="eastAsia" w:ascii="宋体" w:hAnsi="宋体" w:cs="宋体"/>
          <w:b/>
          <w:sz w:val="28"/>
          <w:szCs w:val="28"/>
          <w:lang w:eastAsia="zh-CN"/>
        </w:rPr>
        <w:t>“女娲专家系统”</w:t>
      </w:r>
      <w:r>
        <w:rPr>
          <w:rFonts w:hint="eastAsia" w:ascii="宋体" w:hAnsi="宋体" w:cs="宋体"/>
          <w:sz w:val="28"/>
          <w:szCs w:val="28"/>
        </w:rPr>
        <w:t>的渠道策略是要和国内各领域能力最强的企业结成战略合作伙伴，利用合作伙伴的渠道优势和品牌优势，使平台能在短时间内接触到大量用户及收集海量信息，达到互利互惠的共赢目的。</w:t>
      </w:r>
    </w:p>
    <w:p>
      <w:pPr>
        <w:numPr>
          <w:ilvl w:val="0"/>
          <w:numId w:val="17"/>
        </w:numPr>
        <w:tabs>
          <w:tab w:val="left" w:pos="1060"/>
          <w:tab w:val="clear" w:pos="420"/>
        </w:tabs>
        <w:ind w:left="0" w:firstLine="641" w:firstLineChars="228"/>
        <w:rPr>
          <w:rFonts w:hint="eastAsia" w:ascii="宋体" w:hAnsi="宋体" w:cs="宋体"/>
          <w:sz w:val="28"/>
          <w:szCs w:val="28"/>
        </w:rPr>
      </w:pPr>
      <w:r>
        <w:rPr>
          <w:rFonts w:hint="eastAsia" w:ascii="宋体" w:hAnsi="宋体" w:cs="宋体"/>
          <w:b/>
          <w:sz w:val="28"/>
          <w:szCs w:val="28"/>
        </w:rPr>
        <w:t>捆绑具有大数据的企业或应用程序开发商。</w:t>
      </w:r>
      <w:r>
        <w:rPr>
          <w:rFonts w:hint="eastAsia" w:ascii="宋体" w:hAnsi="宋体" w:cs="宋体"/>
          <w:sz w:val="28"/>
          <w:szCs w:val="28"/>
        </w:rPr>
        <w:t>借用拥有大数据企业的广阔资源，提供</w:t>
      </w:r>
      <w:r>
        <w:rPr>
          <w:rFonts w:hint="eastAsia" w:ascii="宋体" w:hAnsi="宋体" w:cs="宋体"/>
          <w:sz w:val="28"/>
          <w:szCs w:val="28"/>
          <w:lang w:eastAsia="zh-CN"/>
        </w:rPr>
        <w:t>“女娲专家系统”</w:t>
      </w:r>
      <w:r>
        <w:rPr>
          <w:rFonts w:hint="eastAsia" w:ascii="宋体" w:hAnsi="宋体" w:cs="宋体"/>
          <w:sz w:val="28"/>
          <w:szCs w:val="28"/>
        </w:rPr>
        <w:t>核心技术。通过资源交换、定制服务、系统开发等达成战略合作关系，进一步扩大市场份额。</w:t>
      </w:r>
    </w:p>
    <w:p>
      <w:pPr>
        <w:numPr>
          <w:ilvl w:val="0"/>
          <w:numId w:val="17"/>
        </w:numPr>
        <w:tabs>
          <w:tab w:val="left" w:pos="1060"/>
          <w:tab w:val="clear" w:pos="420"/>
        </w:tabs>
        <w:ind w:left="0" w:firstLine="641" w:firstLineChars="228"/>
        <w:rPr>
          <w:rFonts w:hint="eastAsia" w:ascii="宋体" w:hAnsi="宋体" w:cs="宋体"/>
          <w:sz w:val="28"/>
          <w:szCs w:val="28"/>
        </w:rPr>
      </w:pPr>
      <w:r>
        <w:rPr>
          <w:rFonts w:hint="eastAsia" w:ascii="宋体" w:hAnsi="宋体" w:cs="宋体"/>
          <w:b/>
          <w:sz w:val="28"/>
          <w:szCs w:val="28"/>
        </w:rPr>
        <w:t>积极和国内外开发商开展深层次的合作。</w:t>
      </w:r>
      <w:r>
        <w:rPr>
          <w:rFonts w:hint="eastAsia" w:ascii="宋体" w:hAnsi="宋体" w:cs="宋体"/>
          <w:sz w:val="28"/>
          <w:szCs w:val="28"/>
        </w:rPr>
        <w:t>为开发商提供二次开发、个性化定制等功能。</w:t>
      </w:r>
    </w:p>
    <w:p>
      <w:pPr>
        <w:numPr>
          <w:ilvl w:val="0"/>
          <w:numId w:val="17"/>
        </w:numPr>
        <w:tabs>
          <w:tab w:val="left" w:pos="1060"/>
          <w:tab w:val="clear" w:pos="420"/>
        </w:tabs>
        <w:ind w:left="0" w:firstLine="641" w:firstLineChars="228"/>
        <w:rPr>
          <w:rFonts w:hint="eastAsia" w:ascii="宋体" w:hAnsi="宋体" w:cs="宋体"/>
          <w:sz w:val="28"/>
          <w:szCs w:val="28"/>
        </w:rPr>
      </w:pPr>
      <w:r>
        <w:rPr>
          <w:rFonts w:hint="eastAsia" w:ascii="宋体" w:hAnsi="宋体" w:cs="宋体"/>
          <w:b/>
          <w:sz w:val="28"/>
          <w:szCs w:val="28"/>
        </w:rPr>
        <w:t>根据市场发展的需要，选择有示范性、代表性的行业应用项目进行开发，推出自主技术解决方案。</w:t>
      </w:r>
      <w:r>
        <w:rPr>
          <w:rFonts w:hint="eastAsia" w:ascii="宋体" w:hAnsi="宋体" w:cs="宋体"/>
          <w:sz w:val="28"/>
          <w:szCs w:val="28"/>
          <w:lang w:eastAsia="zh-CN"/>
        </w:rPr>
        <w:t>“女娲专家系统”</w:t>
      </w:r>
      <w:r>
        <w:rPr>
          <w:rFonts w:hint="eastAsia" w:ascii="宋体" w:hAnsi="宋体" w:cs="宋体"/>
          <w:sz w:val="28"/>
          <w:szCs w:val="28"/>
        </w:rPr>
        <w:t>可自主开发市场上常见但不完善的技术产品，包括但不限于专家系统、问答系统、搜索引擎、客服问答系统、个人助理、机器人、智能家居等。一是起到市场示范的作用，为平台的宣传推广提供素材，提升产品形象，打消用户顾虑；二是平台可接触到行业合作伙伴，为发展行业合作提供机会和积累资源。</w:t>
      </w:r>
    </w:p>
    <w:p>
      <w:pPr>
        <w:numPr>
          <w:ilvl w:val="0"/>
          <w:numId w:val="17"/>
        </w:numPr>
        <w:tabs>
          <w:tab w:val="left" w:pos="1060"/>
          <w:tab w:val="clear" w:pos="420"/>
        </w:tabs>
        <w:ind w:left="0" w:firstLine="641" w:firstLineChars="228"/>
        <w:rPr>
          <w:rFonts w:hint="eastAsia" w:ascii="宋体" w:hAnsi="宋体" w:cs="宋体"/>
          <w:b/>
          <w:sz w:val="28"/>
          <w:szCs w:val="28"/>
        </w:rPr>
      </w:pPr>
      <w:r>
        <w:rPr>
          <w:rFonts w:hint="eastAsia" w:ascii="宋体" w:hAnsi="宋体" w:cs="宋体"/>
          <w:b/>
          <w:sz w:val="28"/>
          <w:szCs w:val="28"/>
        </w:rPr>
        <w:t>通过产品宣传、新闻炒作、技术争论、应用比赛、展会、评奖方式吸引业界关注</w:t>
      </w:r>
      <w:r>
        <w:rPr>
          <w:rFonts w:hint="eastAsia" w:ascii="宋体" w:hAnsi="宋体" w:cs="宋体"/>
          <w:b/>
          <w:sz w:val="28"/>
          <w:szCs w:val="28"/>
          <w:lang w:eastAsia="zh-CN"/>
        </w:rPr>
        <w:t>“女娲专家系统”</w:t>
      </w:r>
      <w:r>
        <w:rPr>
          <w:rFonts w:hint="eastAsia" w:ascii="宋体" w:hAnsi="宋体" w:cs="宋体"/>
          <w:b/>
          <w:sz w:val="28"/>
          <w:szCs w:val="28"/>
        </w:rPr>
        <w:t>技术，提高公司知名度，引起专业人士的兴趣。</w:t>
      </w:r>
    </w:p>
    <w:p>
      <w:pPr>
        <w:numPr>
          <w:ilvl w:val="0"/>
          <w:numId w:val="17"/>
        </w:numPr>
        <w:tabs>
          <w:tab w:val="left" w:pos="1060"/>
          <w:tab w:val="clear" w:pos="420"/>
        </w:tabs>
        <w:ind w:left="0" w:firstLine="641" w:firstLineChars="228"/>
        <w:rPr>
          <w:rFonts w:hint="eastAsia" w:ascii="宋体" w:hAnsi="宋体" w:cs="宋体"/>
          <w:bCs/>
          <w:sz w:val="28"/>
          <w:szCs w:val="28"/>
        </w:rPr>
      </w:pPr>
      <w:r>
        <w:rPr>
          <w:rFonts w:hint="eastAsia" w:ascii="宋体" w:hAnsi="宋体" w:cs="宋体"/>
          <w:b/>
          <w:sz w:val="28"/>
          <w:szCs w:val="28"/>
        </w:rPr>
        <w:t>开发国际市场。</w:t>
      </w:r>
      <w:r>
        <w:rPr>
          <w:rFonts w:hint="eastAsia" w:ascii="宋体" w:hAnsi="宋体" w:cs="宋体"/>
          <w:bCs/>
          <w:sz w:val="28"/>
          <w:szCs w:val="28"/>
        </w:rPr>
        <w:t>因为</w:t>
      </w:r>
      <w:r>
        <w:rPr>
          <w:rFonts w:hint="eastAsia" w:ascii="宋体" w:hAnsi="宋体" w:cs="宋体"/>
          <w:bCs/>
          <w:sz w:val="28"/>
          <w:szCs w:val="28"/>
          <w:lang w:eastAsia="zh-CN"/>
        </w:rPr>
        <w:t>“女娲专家系统”</w:t>
      </w:r>
      <w:r>
        <w:rPr>
          <w:rFonts w:hint="eastAsia" w:ascii="宋体" w:hAnsi="宋体" w:cs="宋体"/>
          <w:bCs/>
          <w:sz w:val="28"/>
          <w:szCs w:val="28"/>
        </w:rPr>
        <w:t>的技术领先优势，使它不仅是面向国内市场，也</w:t>
      </w:r>
      <w:r>
        <w:rPr>
          <w:rFonts w:hint="eastAsia" w:ascii="宋体" w:hAnsi="宋体" w:cs="宋体"/>
          <w:bCs/>
          <w:sz w:val="28"/>
          <w:szCs w:val="28"/>
          <w:lang w:eastAsia="zh-CN"/>
        </w:rPr>
        <w:t>是可以</w:t>
      </w:r>
      <w:r>
        <w:rPr>
          <w:rFonts w:hint="eastAsia" w:ascii="宋体" w:hAnsi="宋体" w:cs="宋体"/>
          <w:bCs/>
          <w:sz w:val="28"/>
          <w:szCs w:val="28"/>
        </w:rPr>
        <w:t>扩展到全球推广的技术。同时，由于欧、美、日等国外市场的应用程度要大大高于国内，应用环境也远远好于国内，因此，有着更广阔的市场空间和利润空间。在五年左右的时间，</w:t>
      </w:r>
      <w:r>
        <w:rPr>
          <w:rFonts w:hint="eastAsia" w:ascii="宋体" w:hAnsi="宋体" w:cs="宋体"/>
          <w:bCs/>
          <w:sz w:val="28"/>
          <w:szCs w:val="28"/>
          <w:lang w:eastAsia="zh-CN"/>
        </w:rPr>
        <w:t>“女娲专家系统”</w:t>
      </w:r>
      <w:r>
        <w:rPr>
          <w:rFonts w:hint="eastAsia" w:ascii="宋体" w:hAnsi="宋体" w:cs="宋体"/>
          <w:bCs/>
          <w:sz w:val="28"/>
          <w:szCs w:val="28"/>
        </w:rPr>
        <w:t>将逐步开发国际市场。</w:t>
      </w:r>
    </w:p>
    <w:p>
      <w:pPr>
        <w:numPr>
          <w:ilvl w:val="0"/>
          <w:numId w:val="17"/>
        </w:numPr>
        <w:tabs>
          <w:tab w:val="left" w:pos="1060"/>
        </w:tabs>
        <w:ind w:left="0" w:firstLine="641" w:firstLineChars="228"/>
        <w:rPr>
          <w:rFonts w:hint="eastAsia" w:ascii="宋体" w:hAnsi="宋体" w:cs="宋体"/>
          <w:b/>
          <w:bCs/>
          <w:sz w:val="28"/>
          <w:szCs w:val="28"/>
        </w:rPr>
      </w:pPr>
      <w:r>
        <w:rPr>
          <w:rFonts w:hint="eastAsia" w:ascii="宋体" w:hAnsi="宋体" w:cs="宋体"/>
          <w:b/>
          <w:bCs/>
          <w:sz w:val="28"/>
          <w:szCs w:val="28"/>
        </w:rPr>
        <w:t>在硅谷开设人工智能研究院。</w:t>
      </w:r>
      <w:r>
        <w:rPr>
          <w:rFonts w:hint="eastAsia" w:ascii="宋体" w:hAnsi="宋体" w:cs="宋体"/>
          <w:sz w:val="28"/>
          <w:szCs w:val="28"/>
        </w:rPr>
        <w:t>这将是龙天科技首个设立在海外的研发基地，以加速对人工智能的开发步伐。硅谷研究院将以人工智能的未来探索为主要研究方向，通过对全球先进技术的研究和分析，提升人工智能领域的研发能力。</w:t>
      </w:r>
    </w:p>
    <w:p>
      <w:pPr>
        <w:numPr>
          <w:ilvl w:val="0"/>
          <w:numId w:val="0"/>
        </w:numPr>
        <w:tabs>
          <w:tab w:val="left" w:pos="420"/>
          <w:tab w:val="left" w:pos="1060"/>
        </w:tabs>
        <w:ind w:left="479" w:leftChars="228" w:firstLine="0" w:firstLineChars="0"/>
        <w:rPr>
          <w:rFonts w:hint="eastAsia" w:ascii="宋体" w:hAnsi="宋体" w:cs="宋体"/>
          <w:b/>
          <w:bCs/>
          <w:sz w:val="28"/>
          <w:szCs w:val="28"/>
        </w:rPr>
      </w:pPr>
    </w:p>
    <w:p>
      <w:pPr>
        <w:outlineLvl w:val="2"/>
        <w:rPr>
          <w:rFonts w:hint="eastAsia" w:ascii="宋体" w:hAnsi="宋体" w:cs="宋体"/>
          <w:b/>
          <w:bCs/>
          <w:color w:val="006666"/>
          <w:sz w:val="28"/>
          <w:szCs w:val="28"/>
        </w:rPr>
      </w:pPr>
      <w:r>
        <w:rPr>
          <w:rFonts w:hint="eastAsia" w:ascii="宋体" w:hAnsi="宋体" w:cs="宋体"/>
          <w:b/>
          <w:bCs/>
          <w:color w:val="006666"/>
          <w:sz w:val="28"/>
          <w:szCs w:val="28"/>
        </w:rPr>
        <w:t xml:space="preserve">    </w:t>
      </w:r>
      <w:bookmarkStart w:id="323" w:name="_Toc2614"/>
      <w:bookmarkStart w:id="324" w:name="_Toc18608"/>
      <w:bookmarkStart w:id="325" w:name="_Toc28940"/>
      <w:bookmarkStart w:id="326" w:name="_Toc27602"/>
      <w:bookmarkStart w:id="327" w:name="_Toc1147"/>
      <w:bookmarkStart w:id="328" w:name="_Toc25939"/>
      <w:bookmarkStart w:id="329" w:name="_Toc32533"/>
      <w:bookmarkStart w:id="330" w:name="_Toc27722"/>
      <w:r>
        <w:rPr>
          <w:rFonts w:hint="eastAsia" w:ascii="宋体" w:hAnsi="宋体" w:cs="宋体"/>
          <w:b/>
          <w:bCs/>
          <w:color w:val="006666"/>
          <w:sz w:val="28"/>
          <w:szCs w:val="28"/>
        </w:rPr>
        <w:t>4-3-</w:t>
      </w:r>
      <w:r>
        <w:rPr>
          <w:rFonts w:hint="eastAsia" w:ascii="宋体" w:hAnsi="宋体" w:cs="宋体"/>
          <w:b/>
          <w:bCs/>
          <w:color w:val="006666"/>
          <w:sz w:val="28"/>
          <w:szCs w:val="28"/>
          <w:lang w:val="en-US" w:eastAsia="zh-CN"/>
        </w:rPr>
        <w:t>5</w:t>
      </w:r>
      <w:r>
        <w:rPr>
          <w:rFonts w:hint="eastAsia" w:ascii="宋体" w:hAnsi="宋体" w:cs="宋体"/>
          <w:b/>
          <w:bCs/>
          <w:color w:val="006666"/>
          <w:sz w:val="28"/>
          <w:szCs w:val="28"/>
        </w:rPr>
        <w:t xml:space="preserve"> </w:t>
      </w:r>
      <w:r>
        <w:rPr>
          <w:rFonts w:hint="eastAsia" w:ascii="宋体" w:hAnsi="宋体" w:cs="宋体"/>
          <w:b/>
          <w:bCs/>
          <w:color w:val="006666"/>
          <w:sz w:val="28"/>
          <w:szCs w:val="28"/>
          <w:lang w:eastAsia="zh-CN"/>
        </w:rPr>
        <w:t>市场</w:t>
      </w:r>
      <w:r>
        <w:rPr>
          <w:rFonts w:hint="eastAsia" w:ascii="宋体" w:hAnsi="宋体" w:cs="宋体"/>
          <w:b/>
          <w:bCs/>
          <w:color w:val="006666"/>
          <w:sz w:val="28"/>
          <w:szCs w:val="28"/>
        </w:rPr>
        <w:t>营销</w:t>
      </w:r>
      <w:r>
        <w:rPr>
          <w:rFonts w:hint="eastAsia" w:ascii="宋体" w:hAnsi="宋体" w:cs="宋体"/>
          <w:b/>
          <w:bCs/>
          <w:color w:val="006666"/>
          <w:sz w:val="28"/>
          <w:szCs w:val="28"/>
          <w:lang w:eastAsia="zh-CN"/>
        </w:rPr>
        <w:t>的</w:t>
      </w:r>
      <w:bookmarkEnd w:id="323"/>
      <w:bookmarkEnd w:id="324"/>
      <w:bookmarkEnd w:id="325"/>
      <w:bookmarkEnd w:id="326"/>
      <w:bookmarkEnd w:id="327"/>
      <w:bookmarkEnd w:id="328"/>
      <w:r>
        <w:rPr>
          <w:rFonts w:hint="eastAsia" w:ascii="宋体" w:hAnsi="宋体" w:cs="宋体"/>
          <w:b/>
          <w:bCs/>
          <w:color w:val="006666"/>
          <w:sz w:val="28"/>
          <w:szCs w:val="28"/>
          <w:lang w:eastAsia="zh-CN"/>
        </w:rPr>
        <w:t>保障措施</w:t>
      </w:r>
      <w:bookmarkEnd w:id="329"/>
      <w:bookmarkEnd w:id="330"/>
    </w:p>
    <w:p>
      <w:pPr>
        <w:ind w:firstLine="560" w:firstLineChars="200"/>
        <w:rPr>
          <w:rFonts w:hint="eastAsia" w:ascii="宋体" w:hAnsi="宋体" w:cs="宋体"/>
          <w:b/>
          <w:bCs/>
          <w:color w:val="FF6600"/>
          <w:sz w:val="28"/>
          <w:szCs w:val="28"/>
        </w:rPr>
      </w:pPr>
      <w:r>
        <w:rPr>
          <w:rFonts w:hint="eastAsia" w:ascii="宋体" w:hAnsi="宋体" w:cs="宋体"/>
          <w:sz w:val="28"/>
          <w:szCs w:val="28"/>
        </w:rPr>
        <w:t>根据</w:t>
      </w:r>
      <w:r>
        <w:rPr>
          <w:rFonts w:hint="eastAsia" w:ascii="宋体" w:hAnsi="宋体" w:cs="宋体"/>
          <w:sz w:val="28"/>
          <w:szCs w:val="28"/>
          <w:lang w:eastAsia="zh-CN"/>
        </w:rPr>
        <w:t>“女娲专家系统”</w:t>
      </w:r>
      <w:r>
        <w:rPr>
          <w:rFonts w:hint="eastAsia" w:ascii="宋体" w:hAnsi="宋体" w:cs="宋体"/>
          <w:sz w:val="28"/>
          <w:szCs w:val="28"/>
        </w:rPr>
        <w:t>的特点，龙天科技将</w:t>
      </w:r>
      <w:r>
        <w:rPr>
          <w:rFonts w:hint="eastAsia" w:ascii="宋体" w:hAnsi="宋体" w:cs="宋体"/>
          <w:b/>
          <w:bCs/>
          <w:color w:val="FF6600"/>
          <w:sz w:val="28"/>
          <w:szCs w:val="28"/>
        </w:rPr>
        <w:t>以具有优势的核心技术为中心，向技术支撑层及应用层面进行业务拓展，力求建立的全方位保障体系。</w:t>
      </w:r>
    </w:p>
    <w:p>
      <w:pPr>
        <w:ind w:firstLine="562" w:firstLineChars="200"/>
        <w:rPr>
          <w:rFonts w:hint="eastAsia" w:ascii="宋体" w:hAnsi="宋体" w:cs="宋体"/>
          <w:b/>
          <w:bCs/>
          <w:color w:val="FF6600"/>
          <w:sz w:val="28"/>
          <w:szCs w:val="28"/>
        </w:rPr>
      </w:pPr>
    </w:p>
    <w:p>
      <w:pPr>
        <w:numPr>
          <w:ilvl w:val="0"/>
          <w:numId w:val="15"/>
        </w:numPr>
        <w:tabs>
          <w:tab w:val="left" w:pos="1060"/>
          <w:tab w:val="clear" w:pos="420"/>
        </w:tabs>
        <w:ind w:left="0" w:firstLine="638" w:firstLineChars="228"/>
        <w:rPr>
          <w:rFonts w:hint="eastAsia" w:ascii="宋体" w:hAnsi="宋体" w:cs="宋体"/>
          <w:color w:val="000000"/>
          <w:sz w:val="28"/>
          <w:szCs w:val="28"/>
        </w:rPr>
      </w:pPr>
      <w:r>
        <w:rPr>
          <w:rFonts w:hint="eastAsia" w:ascii="宋体" w:hAnsi="宋体" w:cs="宋体"/>
          <w:color w:val="000000"/>
          <w:sz w:val="28"/>
          <w:szCs w:val="28"/>
        </w:rPr>
        <w:t>技术保障：世界独有的全理解式智能计算平台。</w:t>
      </w:r>
    </w:p>
    <w:p>
      <w:pPr>
        <w:numPr>
          <w:ilvl w:val="0"/>
          <w:numId w:val="15"/>
        </w:numPr>
        <w:tabs>
          <w:tab w:val="left" w:pos="1060"/>
          <w:tab w:val="clear" w:pos="420"/>
        </w:tabs>
        <w:ind w:left="0" w:firstLine="638" w:firstLineChars="228"/>
        <w:rPr>
          <w:rFonts w:hint="eastAsia" w:ascii="宋体" w:hAnsi="宋体" w:cs="宋体"/>
          <w:color w:val="000000"/>
          <w:sz w:val="28"/>
          <w:szCs w:val="28"/>
        </w:rPr>
      </w:pPr>
      <w:r>
        <w:rPr>
          <w:rFonts w:hint="eastAsia" w:ascii="宋体" w:hAnsi="宋体" w:cs="宋体"/>
          <w:color w:val="000000"/>
          <w:sz w:val="28"/>
          <w:szCs w:val="28"/>
        </w:rPr>
        <w:t>应用保障：提供多行业、多产品的数据接口。</w:t>
      </w:r>
    </w:p>
    <w:p>
      <w:pPr>
        <w:numPr>
          <w:ilvl w:val="0"/>
          <w:numId w:val="15"/>
        </w:numPr>
        <w:tabs>
          <w:tab w:val="left" w:pos="1060"/>
          <w:tab w:val="clear" w:pos="420"/>
        </w:tabs>
        <w:ind w:left="0" w:firstLine="638" w:firstLineChars="228"/>
        <w:rPr>
          <w:rFonts w:hint="eastAsia" w:ascii="宋体" w:hAnsi="宋体" w:cs="宋体"/>
          <w:color w:val="000000"/>
          <w:sz w:val="28"/>
          <w:szCs w:val="28"/>
        </w:rPr>
      </w:pPr>
      <w:r>
        <w:rPr>
          <w:rFonts w:hint="eastAsia" w:ascii="宋体" w:hAnsi="宋体" w:cs="宋体"/>
          <w:color w:val="000000"/>
          <w:sz w:val="28"/>
          <w:szCs w:val="28"/>
        </w:rPr>
        <w:t>需求保障：技术满足市场需求，引领科技进步。</w:t>
      </w:r>
    </w:p>
    <w:p>
      <w:pPr>
        <w:numPr>
          <w:ilvl w:val="0"/>
          <w:numId w:val="15"/>
        </w:numPr>
        <w:tabs>
          <w:tab w:val="left" w:pos="1060"/>
          <w:tab w:val="clear" w:pos="420"/>
        </w:tabs>
        <w:ind w:left="0" w:firstLine="638" w:firstLineChars="228"/>
        <w:rPr>
          <w:rFonts w:hint="eastAsia" w:ascii="宋体" w:hAnsi="宋体" w:cs="宋体"/>
          <w:color w:val="000000"/>
          <w:sz w:val="28"/>
          <w:szCs w:val="28"/>
        </w:rPr>
      </w:pPr>
      <w:r>
        <w:rPr>
          <w:rFonts w:hint="eastAsia" w:ascii="宋体" w:hAnsi="宋体" w:cs="宋体"/>
          <w:color w:val="000000"/>
          <w:sz w:val="28"/>
          <w:szCs w:val="28"/>
        </w:rPr>
        <w:t>体验保障：免费的线上体验和丰富的数据下载。</w:t>
      </w:r>
    </w:p>
    <w:p>
      <w:pPr>
        <w:numPr>
          <w:ilvl w:val="0"/>
          <w:numId w:val="15"/>
        </w:numPr>
        <w:tabs>
          <w:tab w:val="left" w:pos="1060"/>
          <w:tab w:val="clear" w:pos="420"/>
        </w:tabs>
        <w:ind w:left="0" w:firstLine="638" w:firstLineChars="228"/>
        <w:rPr>
          <w:rFonts w:hint="eastAsia" w:ascii="宋体" w:hAnsi="宋体" w:cs="宋体"/>
          <w:sz w:val="28"/>
          <w:szCs w:val="28"/>
        </w:rPr>
      </w:pPr>
      <w:r>
        <w:rPr>
          <w:rFonts w:hint="eastAsia" w:ascii="宋体" w:hAnsi="宋体" w:cs="宋体"/>
          <w:sz w:val="28"/>
          <w:szCs w:val="28"/>
        </w:rPr>
        <w:t>服务保障：支持系统培训、售后服务、故障维护等。</w:t>
      </w:r>
    </w:p>
    <w:p>
      <w:pPr>
        <w:jc w:val="center"/>
        <w:rPr>
          <w:rFonts w:hint="eastAsia" w:ascii="宋体" w:hAnsi="宋体" w:cs="宋体"/>
          <w:sz w:val="28"/>
          <w:szCs w:val="28"/>
        </w:rPr>
      </w:pPr>
      <w:r>
        <w:rPr>
          <w:rFonts w:hint="eastAsia" w:ascii="宋体" w:hAnsi="宋体" w:cs="宋体"/>
          <w:sz w:val="28"/>
          <w:szCs w:val="28"/>
        </w:rPr>
        <w:drawing>
          <wp:inline distT="0" distB="0" distL="114300" distR="114300">
            <wp:extent cx="5831205" cy="3742055"/>
            <wp:effectExtent l="0" t="0" r="5715" b="6985"/>
            <wp:docPr id="49" name="图片 73"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3" descr="图片2"/>
                    <pic:cNvPicPr>
                      <a:picLocks noChangeAspect="1"/>
                    </pic:cNvPicPr>
                  </pic:nvPicPr>
                  <pic:blipFill>
                    <a:blip r:embed="rId53"/>
                    <a:stretch>
                      <a:fillRect/>
                    </a:stretch>
                  </pic:blipFill>
                  <pic:spPr>
                    <a:xfrm>
                      <a:off x="0" y="0"/>
                      <a:ext cx="5831205" cy="3742055"/>
                    </a:xfrm>
                    <a:prstGeom prst="rect">
                      <a:avLst/>
                    </a:prstGeom>
                    <a:noFill/>
                    <a:ln>
                      <a:noFill/>
                    </a:ln>
                  </pic:spPr>
                </pic:pic>
              </a:graphicData>
            </a:graphic>
          </wp:inline>
        </w:drawing>
      </w:r>
    </w:p>
    <w:p>
      <w:pPr>
        <w:ind w:firstLine="562" w:firstLineChars="200"/>
        <w:jc w:val="center"/>
        <w:rPr>
          <w:rFonts w:hint="eastAsia" w:ascii="宋体" w:hAnsi="宋体" w:cs="宋体"/>
          <w:sz w:val="28"/>
          <w:szCs w:val="28"/>
        </w:rPr>
      </w:pPr>
      <w:r>
        <w:rPr>
          <w:rFonts w:hint="eastAsia" w:ascii="宋体" w:hAnsi="宋体" w:cs="宋体"/>
          <w:b/>
          <w:bCs/>
          <w:sz w:val="28"/>
          <w:szCs w:val="28"/>
        </w:rPr>
        <w:t>女娲智能平台</w:t>
      </w:r>
      <w:r>
        <w:rPr>
          <w:rFonts w:hint="eastAsia" w:ascii="宋体" w:hAnsi="宋体" w:cs="宋体"/>
          <w:b/>
          <w:bCs/>
          <w:sz w:val="28"/>
          <w:szCs w:val="28"/>
          <w:lang w:eastAsia="zh-CN"/>
        </w:rPr>
        <w:t>业务</w:t>
      </w:r>
      <w:r>
        <w:rPr>
          <w:rFonts w:hint="eastAsia" w:ascii="宋体" w:hAnsi="宋体" w:cs="宋体"/>
          <w:b/>
          <w:bCs/>
          <w:sz w:val="28"/>
          <w:szCs w:val="28"/>
        </w:rPr>
        <w:t>流程图</w:t>
      </w:r>
    </w:p>
    <w:p>
      <w:pPr>
        <w:numPr>
          <w:ilvl w:val="0"/>
          <w:numId w:val="17"/>
        </w:numPr>
        <w:tabs>
          <w:tab w:val="left" w:pos="1060"/>
          <w:tab w:val="clear" w:pos="420"/>
        </w:tabs>
        <w:ind w:left="0" w:firstLine="641" w:firstLineChars="228"/>
        <w:rPr>
          <w:rFonts w:hint="eastAsia" w:ascii="宋体" w:hAnsi="宋体" w:cs="宋体"/>
          <w:b/>
          <w:bCs/>
          <w:sz w:val="28"/>
          <w:szCs w:val="28"/>
        </w:rPr>
      </w:pPr>
      <w:r>
        <w:rPr>
          <w:rFonts w:hint="eastAsia" w:ascii="宋体" w:hAnsi="宋体" w:cs="宋体"/>
          <w:b/>
          <w:sz w:val="28"/>
          <w:szCs w:val="28"/>
        </w:rPr>
        <w:t>建立平台合作许可体系。</w:t>
      </w:r>
      <w:r>
        <w:rPr>
          <w:rFonts w:hint="eastAsia" w:ascii="宋体" w:hAnsi="宋体" w:cs="宋体"/>
          <w:bCs/>
          <w:sz w:val="28"/>
          <w:szCs w:val="28"/>
        </w:rPr>
        <w:t>在平台的不断开发中，我们将源源不断地更新女娲智能平台的创新技术，对于想要合作的商业伙伴，我们提供线上许可申请体系，通过申请并最终达成合作的商业伙伴，我们会提供技术许可证明。</w:t>
      </w:r>
    </w:p>
    <w:p>
      <w:pPr>
        <w:numPr>
          <w:ilvl w:val="0"/>
          <w:numId w:val="17"/>
        </w:numPr>
        <w:tabs>
          <w:tab w:val="left" w:pos="1060"/>
          <w:tab w:val="clear" w:pos="420"/>
        </w:tabs>
        <w:ind w:left="0" w:firstLine="641" w:firstLineChars="228"/>
        <w:rPr>
          <w:rFonts w:hint="eastAsia" w:ascii="宋体" w:hAnsi="宋体" w:cs="宋体"/>
          <w:b/>
          <w:bCs/>
          <w:sz w:val="28"/>
          <w:szCs w:val="28"/>
        </w:rPr>
      </w:pPr>
      <w:r>
        <w:rPr>
          <w:rFonts w:hint="eastAsia" w:ascii="宋体" w:hAnsi="宋体" w:cs="宋体"/>
          <w:b/>
          <w:sz w:val="28"/>
          <w:szCs w:val="28"/>
        </w:rPr>
        <w:t>建立应用认证中心。</w:t>
      </w:r>
      <w:r>
        <w:rPr>
          <w:rFonts w:hint="eastAsia" w:ascii="宋体" w:hAnsi="宋体" w:cs="宋体"/>
          <w:sz w:val="28"/>
          <w:szCs w:val="28"/>
        </w:rPr>
        <w:t>类似于苹果</w:t>
      </w:r>
      <w:r>
        <w:rPr>
          <w:rFonts w:hint="eastAsia" w:ascii="宋体" w:hAnsi="宋体" w:cs="宋体"/>
          <w:sz w:val="28"/>
          <w:szCs w:val="28"/>
          <w:lang w:val="en-US" w:eastAsia="zh-CN"/>
        </w:rPr>
        <w:t>i</w:t>
      </w:r>
      <w:r>
        <w:rPr>
          <w:rFonts w:hint="eastAsia" w:ascii="宋体" w:hAnsi="宋体" w:cs="宋体"/>
          <w:sz w:val="28"/>
          <w:szCs w:val="28"/>
        </w:rPr>
        <w:t>Phone的“应用商店”，该中心是负责</w:t>
      </w:r>
      <w:r>
        <w:rPr>
          <w:rFonts w:hint="eastAsia" w:ascii="宋体" w:hAnsi="宋体" w:cs="宋体"/>
          <w:sz w:val="28"/>
          <w:szCs w:val="28"/>
          <w:lang w:eastAsia="zh-CN"/>
        </w:rPr>
        <w:t>“女娲专家系统”</w:t>
      </w:r>
      <w:r>
        <w:rPr>
          <w:rFonts w:hint="eastAsia" w:ascii="宋体" w:hAnsi="宋体" w:cs="宋体"/>
          <w:sz w:val="28"/>
          <w:szCs w:val="28"/>
        </w:rPr>
        <w:t>的认证工作的权威机构。开发者的应用必须通过认证中心认证，</w:t>
      </w:r>
      <w:r>
        <w:rPr>
          <w:rFonts w:hint="eastAsia" w:ascii="宋体" w:hAnsi="宋体" w:cs="宋体"/>
          <w:sz w:val="28"/>
          <w:szCs w:val="28"/>
          <w:lang w:eastAsia="zh-CN"/>
        </w:rPr>
        <w:t>张贴“</w:t>
      </w:r>
      <w:r>
        <w:rPr>
          <w:rFonts w:hint="eastAsia" w:ascii="宋体" w:hAnsi="宋体" w:cs="宋体"/>
          <w:sz w:val="28"/>
          <w:szCs w:val="28"/>
          <w:lang w:val="en-US" w:eastAsia="zh-CN"/>
        </w:rPr>
        <w:t>Nvwa Support（女娲支持）</w:t>
      </w:r>
      <w:r>
        <w:rPr>
          <w:rFonts w:hint="eastAsia" w:ascii="宋体" w:hAnsi="宋体" w:cs="宋体"/>
          <w:sz w:val="28"/>
          <w:szCs w:val="28"/>
          <w:lang w:eastAsia="zh-CN"/>
        </w:rPr>
        <w:t>”标志，</w:t>
      </w:r>
      <w:r>
        <w:rPr>
          <w:rFonts w:hint="eastAsia" w:ascii="宋体" w:hAnsi="宋体" w:cs="宋体"/>
          <w:sz w:val="28"/>
          <w:szCs w:val="28"/>
        </w:rPr>
        <w:t>在用户</w:t>
      </w:r>
      <w:r>
        <w:rPr>
          <w:rFonts w:hint="eastAsia" w:ascii="宋体" w:hAnsi="宋体" w:cs="宋体"/>
          <w:sz w:val="28"/>
          <w:szCs w:val="28"/>
          <w:lang w:eastAsia="zh-CN"/>
        </w:rPr>
        <w:t>消费</w:t>
      </w:r>
      <w:r>
        <w:rPr>
          <w:rFonts w:hint="eastAsia" w:ascii="宋体" w:hAnsi="宋体" w:cs="宋体"/>
          <w:sz w:val="28"/>
          <w:szCs w:val="28"/>
        </w:rPr>
        <w:t>时，女娲智能平台与其按照一定比例分成。</w:t>
      </w:r>
    </w:p>
    <w:p>
      <w:pPr>
        <w:numPr>
          <w:ilvl w:val="0"/>
          <w:numId w:val="18"/>
        </w:numPr>
        <w:tabs>
          <w:tab w:val="left" w:pos="993"/>
        </w:tabs>
        <w:ind w:left="0" w:firstLine="567"/>
        <w:rPr>
          <w:rFonts w:hint="eastAsia" w:ascii="宋体" w:hAnsi="宋体" w:cs="宋体"/>
          <w:b/>
          <w:bCs/>
          <w:sz w:val="28"/>
          <w:szCs w:val="28"/>
        </w:rPr>
      </w:pPr>
      <w:r>
        <w:rPr>
          <w:rFonts w:hint="eastAsia" w:ascii="宋体" w:hAnsi="宋体" w:cs="宋体"/>
          <w:b/>
          <w:sz w:val="28"/>
          <w:szCs w:val="28"/>
        </w:rPr>
        <w:t>建立平台客服。</w:t>
      </w:r>
      <w:r>
        <w:rPr>
          <w:rFonts w:hint="eastAsia" w:ascii="宋体" w:hAnsi="宋体" w:cs="宋体"/>
          <w:sz w:val="28"/>
          <w:szCs w:val="28"/>
        </w:rPr>
        <w:t>为了能保障用户得到的技术服务能落实执行，平台设置独立的客服系统接受客户的咨询与投诉，保证客户能够得到等价的服务内容与保证服务质量。</w:t>
      </w:r>
    </w:p>
    <w:p>
      <w:pPr>
        <w:numPr>
          <w:ilvl w:val="0"/>
          <w:numId w:val="19"/>
        </w:numPr>
        <w:tabs>
          <w:tab w:val="left" w:pos="993"/>
        </w:tabs>
        <w:ind w:left="0" w:firstLine="567"/>
        <w:rPr>
          <w:rFonts w:hint="eastAsia" w:ascii="宋体" w:hAnsi="宋体" w:cs="宋体"/>
          <w:b/>
          <w:bCs/>
          <w:sz w:val="28"/>
          <w:szCs w:val="28"/>
        </w:rPr>
      </w:pPr>
      <w:r>
        <w:rPr>
          <w:rFonts w:hint="eastAsia" w:ascii="宋体" w:hAnsi="宋体" w:cs="宋体"/>
          <w:b/>
          <w:sz w:val="28"/>
          <w:szCs w:val="28"/>
        </w:rPr>
        <w:t>建立平台培训体系。</w:t>
      </w:r>
      <w:r>
        <w:rPr>
          <w:rFonts w:hint="eastAsia" w:ascii="宋体" w:hAnsi="宋体" w:cs="宋体"/>
          <w:sz w:val="28"/>
          <w:szCs w:val="28"/>
        </w:rPr>
        <w:t>平台定期</w:t>
      </w:r>
      <w:r>
        <w:rPr>
          <w:rFonts w:hint="eastAsia" w:ascii="宋体" w:hAnsi="宋体" w:cs="宋体"/>
          <w:sz w:val="28"/>
          <w:szCs w:val="28"/>
          <w:lang w:eastAsia="zh-CN"/>
        </w:rPr>
        <w:t>将</w:t>
      </w:r>
      <w:r>
        <w:rPr>
          <w:rFonts w:hint="eastAsia" w:ascii="宋体" w:hAnsi="宋体" w:cs="宋体"/>
          <w:sz w:val="28"/>
          <w:szCs w:val="28"/>
        </w:rPr>
        <w:t>向技术</w:t>
      </w:r>
      <w:r>
        <w:rPr>
          <w:rFonts w:hint="eastAsia" w:ascii="宋体" w:hAnsi="宋体" w:cs="宋体"/>
          <w:sz w:val="28"/>
          <w:szCs w:val="28"/>
          <w:lang w:eastAsia="zh-CN"/>
        </w:rPr>
        <w:t>开发</w:t>
      </w:r>
      <w:r>
        <w:rPr>
          <w:rFonts w:hint="eastAsia" w:ascii="宋体" w:hAnsi="宋体" w:cs="宋体"/>
          <w:sz w:val="28"/>
          <w:szCs w:val="28"/>
        </w:rPr>
        <w:t>用户提供集中式免费技术培训。对于有能力自行维</w:t>
      </w:r>
      <w:r>
        <w:rPr>
          <w:rFonts w:hint="eastAsia" w:ascii="宋体" w:hAnsi="宋体" w:cs="宋体"/>
          <w:sz w:val="28"/>
          <w:szCs w:val="28"/>
          <w:lang w:eastAsia="zh-CN"/>
        </w:rPr>
        <w:t>护</w:t>
      </w:r>
      <w:r>
        <w:rPr>
          <w:rFonts w:hint="eastAsia" w:ascii="宋体" w:hAnsi="宋体" w:cs="宋体"/>
          <w:sz w:val="28"/>
          <w:szCs w:val="28"/>
        </w:rPr>
        <w:t>并合法取得平台认证的客户，我们将本着提升人员技术水平的原则，提供完整的技术文档，并提供适当培训，具体培训内容、培训费用和时间安排将按双方协议。</w:t>
      </w:r>
    </w:p>
    <w:p>
      <w:pPr>
        <w:outlineLvl w:val="2"/>
        <w:rPr>
          <w:rFonts w:hint="eastAsia" w:ascii="宋体" w:hAnsi="宋体" w:cs="宋体"/>
          <w:b/>
          <w:bCs/>
          <w:color w:val="006666"/>
          <w:sz w:val="28"/>
          <w:szCs w:val="28"/>
        </w:rPr>
      </w:pPr>
      <w:r>
        <w:rPr>
          <w:rFonts w:hint="eastAsia" w:ascii="宋体" w:hAnsi="宋体" w:cs="宋体"/>
          <w:b/>
          <w:bCs/>
          <w:color w:val="006666"/>
          <w:sz w:val="28"/>
          <w:szCs w:val="28"/>
        </w:rPr>
        <w:t xml:space="preserve">    </w:t>
      </w:r>
      <w:bookmarkStart w:id="331" w:name="_Toc3172"/>
      <w:bookmarkStart w:id="332" w:name="_Toc28322"/>
      <w:bookmarkStart w:id="333" w:name="_Toc27600"/>
      <w:bookmarkStart w:id="334" w:name="_Toc15797"/>
      <w:bookmarkStart w:id="335" w:name="_Toc14564"/>
      <w:bookmarkStart w:id="336" w:name="_Toc2043"/>
      <w:bookmarkStart w:id="337" w:name="_Toc22163"/>
      <w:bookmarkStart w:id="338" w:name="_Toc31347"/>
      <w:r>
        <w:rPr>
          <w:rFonts w:hint="eastAsia" w:ascii="宋体" w:hAnsi="宋体" w:cs="宋体"/>
          <w:b/>
          <w:bCs/>
          <w:color w:val="006666"/>
          <w:sz w:val="28"/>
          <w:szCs w:val="28"/>
        </w:rPr>
        <w:t>4-3-</w:t>
      </w:r>
      <w:r>
        <w:rPr>
          <w:rFonts w:hint="eastAsia" w:ascii="宋体" w:hAnsi="宋体" w:cs="宋体"/>
          <w:b/>
          <w:bCs/>
          <w:color w:val="006666"/>
          <w:sz w:val="28"/>
          <w:szCs w:val="28"/>
          <w:lang w:val="en-US" w:eastAsia="zh-CN"/>
        </w:rPr>
        <w:t>6</w:t>
      </w:r>
      <w:r>
        <w:rPr>
          <w:rFonts w:hint="eastAsia" w:ascii="宋体" w:hAnsi="宋体" w:cs="宋体"/>
          <w:b/>
          <w:bCs/>
          <w:color w:val="006666"/>
          <w:sz w:val="28"/>
          <w:szCs w:val="28"/>
        </w:rPr>
        <w:t xml:space="preserve"> 市场推广方案</w:t>
      </w:r>
      <w:bookmarkEnd w:id="331"/>
      <w:bookmarkEnd w:id="332"/>
      <w:bookmarkEnd w:id="333"/>
      <w:bookmarkEnd w:id="334"/>
      <w:bookmarkEnd w:id="335"/>
      <w:bookmarkEnd w:id="336"/>
      <w:bookmarkEnd w:id="337"/>
      <w:bookmarkEnd w:id="338"/>
    </w:p>
    <w:p>
      <w:pPr>
        <w:jc w:val="center"/>
        <w:rPr>
          <w:rFonts w:hint="eastAsia" w:ascii="宋体" w:hAnsi="宋体" w:cs="宋体"/>
          <w:sz w:val="28"/>
          <w:szCs w:val="28"/>
        </w:rPr>
      </w:pPr>
      <w:r>
        <w:rPr>
          <w:rFonts w:hint="eastAsia" w:ascii="宋体" w:hAnsi="宋体" w:cs="宋体"/>
          <w:sz w:val="28"/>
          <w:szCs w:val="28"/>
        </w:rPr>
        <w:drawing>
          <wp:inline distT="0" distB="0" distL="114300" distR="114300">
            <wp:extent cx="2921635" cy="2931795"/>
            <wp:effectExtent l="0" t="0" r="4445" b="9525"/>
            <wp:docPr id="50" name="图片 51" descr="36a13e0c49438f8befa6832886c474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1" descr="36a13e0c49438f8befa6832886c4740a"/>
                    <pic:cNvPicPr>
                      <a:picLocks noChangeAspect="1"/>
                    </pic:cNvPicPr>
                  </pic:nvPicPr>
                  <pic:blipFill>
                    <a:blip r:embed="rId54"/>
                    <a:stretch>
                      <a:fillRect/>
                    </a:stretch>
                  </pic:blipFill>
                  <pic:spPr>
                    <a:xfrm>
                      <a:off x="0" y="0"/>
                      <a:ext cx="2921635" cy="2931795"/>
                    </a:xfrm>
                    <a:prstGeom prst="rect">
                      <a:avLst/>
                    </a:prstGeom>
                    <a:noFill/>
                    <a:ln>
                      <a:noFill/>
                    </a:ln>
                  </pic:spPr>
                </pic:pic>
              </a:graphicData>
            </a:graphic>
          </wp:inline>
        </w:drawing>
      </w:r>
    </w:p>
    <w:p>
      <w:pPr>
        <w:ind w:firstLine="562" w:firstLineChars="200"/>
        <w:jc w:val="center"/>
        <w:rPr>
          <w:rFonts w:hint="eastAsia" w:ascii="宋体" w:hAnsi="宋体" w:cs="宋体"/>
          <w:b/>
          <w:bCs/>
          <w:sz w:val="28"/>
          <w:szCs w:val="28"/>
        </w:rPr>
      </w:pPr>
      <w:r>
        <w:rPr>
          <w:rFonts w:hint="eastAsia" w:ascii="宋体" w:hAnsi="宋体" w:cs="宋体"/>
          <w:b/>
          <w:bCs/>
          <w:sz w:val="28"/>
          <w:szCs w:val="28"/>
        </w:rPr>
        <w:t>“女娲智能”平台合作关系图</w:t>
      </w:r>
    </w:p>
    <w:p>
      <w:pPr>
        <w:jc w:val="left"/>
        <w:outlineLvl w:val="3"/>
        <w:rPr>
          <w:rFonts w:hint="eastAsia" w:ascii="宋体" w:hAnsi="宋体" w:cs="宋体"/>
          <w:b/>
          <w:bCs/>
          <w:color w:val="006666"/>
          <w:sz w:val="28"/>
          <w:szCs w:val="28"/>
        </w:rPr>
      </w:pPr>
      <w:r>
        <w:rPr>
          <w:rFonts w:hint="eastAsia" w:ascii="宋体" w:hAnsi="宋体" w:cs="宋体"/>
          <w:b/>
          <w:bCs/>
          <w:color w:val="006666"/>
          <w:sz w:val="28"/>
          <w:szCs w:val="28"/>
        </w:rPr>
        <w:t xml:space="preserve">    4-3-</w:t>
      </w:r>
      <w:r>
        <w:rPr>
          <w:rFonts w:hint="eastAsia" w:ascii="宋体" w:hAnsi="宋体" w:cs="宋体"/>
          <w:b/>
          <w:bCs/>
          <w:color w:val="006666"/>
          <w:sz w:val="28"/>
          <w:szCs w:val="28"/>
          <w:lang w:val="en-US" w:eastAsia="zh-CN"/>
        </w:rPr>
        <w:t>6</w:t>
      </w:r>
      <w:r>
        <w:rPr>
          <w:rFonts w:hint="eastAsia" w:ascii="宋体" w:hAnsi="宋体" w:cs="宋体"/>
          <w:b/>
          <w:bCs/>
          <w:color w:val="006666"/>
          <w:sz w:val="28"/>
          <w:szCs w:val="28"/>
        </w:rPr>
        <w:t xml:space="preserve">-1 合作伙伴推广    </w:t>
      </w:r>
    </w:p>
    <w:p>
      <w:pPr>
        <w:ind w:firstLine="0" w:firstLineChars="0"/>
        <w:jc w:val="left"/>
        <w:rPr>
          <w:rFonts w:hint="eastAsia" w:ascii="宋体" w:hAnsi="宋体" w:cs="宋体"/>
          <w:sz w:val="28"/>
          <w:szCs w:val="28"/>
        </w:rPr>
      </w:pPr>
      <w:r>
        <w:rPr>
          <w:rFonts w:hint="eastAsia" w:ascii="宋体" w:hAnsi="宋体" w:cs="宋体"/>
          <w:b/>
          <w:bCs/>
          <w:color w:val="FF6600"/>
          <w:sz w:val="28"/>
          <w:szCs w:val="28"/>
        </w:rPr>
        <w:t xml:space="preserve">    </w:t>
      </w:r>
      <w:r>
        <w:rPr>
          <w:rFonts w:hint="eastAsia" w:ascii="宋体" w:hAnsi="宋体" w:cs="宋体"/>
          <w:b/>
          <w:bCs/>
          <w:color w:val="FF6600"/>
          <w:sz w:val="28"/>
          <w:szCs w:val="28"/>
          <w:lang w:eastAsia="zh-CN"/>
        </w:rPr>
        <w:t>“女娲专家系统”将</w:t>
      </w:r>
      <w:r>
        <w:rPr>
          <w:rFonts w:hint="eastAsia" w:ascii="宋体" w:hAnsi="宋体" w:cs="宋体"/>
          <w:b/>
          <w:bCs/>
          <w:color w:val="FF6600"/>
          <w:sz w:val="28"/>
          <w:szCs w:val="28"/>
        </w:rPr>
        <w:t>向在不同领域具有优势地位和资源的合作伙伴借力，形成利益共同体。</w:t>
      </w:r>
      <w:r>
        <w:rPr>
          <w:rFonts w:hint="eastAsia" w:ascii="宋体" w:hAnsi="宋体" w:cs="宋体"/>
          <w:sz w:val="28"/>
          <w:szCs w:val="28"/>
          <w:lang w:eastAsia="zh-CN"/>
        </w:rPr>
        <w:t>“女娲专家系统”</w:t>
      </w:r>
      <w:r>
        <w:rPr>
          <w:rFonts w:hint="eastAsia" w:ascii="宋体" w:hAnsi="宋体" w:cs="宋体"/>
          <w:sz w:val="28"/>
          <w:szCs w:val="28"/>
        </w:rPr>
        <w:t>可与各应用领域的龙头机构建立和合作关系，将之发展成为自己的合作伙伴、客户和渠道。通过对合作伙伴数据的采集与收纳，将客户捆绑为利益共同体，加速产品与服务的推广。</w:t>
      </w:r>
    </w:p>
    <w:p>
      <w:pPr>
        <w:ind w:firstLine="560" w:firstLineChars="200"/>
        <w:rPr>
          <w:rFonts w:hint="eastAsia" w:ascii="宋体" w:hAnsi="宋体" w:cs="宋体"/>
          <w:sz w:val="28"/>
          <w:szCs w:val="28"/>
        </w:rPr>
      </w:pPr>
      <w:r>
        <w:rPr>
          <w:rFonts w:hint="eastAsia" w:ascii="宋体" w:hAnsi="宋体" w:cs="宋体"/>
          <w:sz w:val="28"/>
          <w:szCs w:val="28"/>
          <w:lang w:eastAsia="zh-CN"/>
        </w:rPr>
        <w:t>“女娲专家系统”</w:t>
      </w:r>
      <w:r>
        <w:rPr>
          <w:rFonts w:hint="eastAsia" w:ascii="宋体" w:hAnsi="宋体" w:cs="宋体"/>
          <w:sz w:val="28"/>
          <w:szCs w:val="28"/>
        </w:rPr>
        <w:t>并不是希望只做单纯的技术提供方，我们认为与企业合作的关键，是在互利互惠的基础上找到合作的商业模式。</w:t>
      </w:r>
      <w:r>
        <w:rPr>
          <w:rFonts w:hint="eastAsia" w:ascii="宋体" w:hAnsi="宋体" w:cs="宋体"/>
          <w:sz w:val="28"/>
          <w:szCs w:val="28"/>
          <w:shd w:val="clear" w:color="auto" w:fill="FFFFFF"/>
        </w:rPr>
        <w:t>龙头企业用户群与渠道优势将为</w:t>
      </w:r>
      <w:r>
        <w:rPr>
          <w:rFonts w:hint="eastAsia" w:ascii="宋体" w:hAnsi="宋体" w:cs="宋体"/>
          <w:sz w:val="28"/>
          <w:szCs w:val="28"/>
          <w:shd w:val="clear" w:color="auto" w:fill="FFFFFF"/>
          <w:lang w:eastAsia="zh-CN"/>
        </w:rPr>
        <w:t>“女娲专家系统”</w:t>
      </w:r>
      <w:r>
        <w:rPr>
          <w:rFonts w:hint="eastAsia" w:ascii="宋体" w:hAnsi="宋体" w:cs="宋体"/>
          <w:sz w:val="28"/>
          <w:szCs w:val="28"/>
          <w:shd w:val="clear" w:color="auto" w:fill="FFFFFF"/>
        </w:rPr>
        <w:t>业务拓展提供巨大空间，因为用户群永远是互联网企业的灵魂，当有数亿用户时，我们的创利能力也随之大幅上升，从而带动平台价值的上升。</w:t>
      </w:r>
    </w:p>
    <w:p>
      <w:pPr>
        <w:outlineLvl w:val="3"/>
        <w:rPr>
          <w:rFonts w:hint="eastAsia" w:ascii="宋体" w:hAnsi="宋体" w:cs="宋体"/>
          <w:b/>
          <w:bCs/>
          <w:color w:val="006666"/>
          <w:sz w:val="28"/>
          <w:szCs w:val="28"/>
        </w:rPr>
      </w:pPr>
      <w:r>
        <w:rPr>
          <w:rFonts w:hint="eastAsia" w:ascii="宋体" w:hAnsi="宋体" w:cs="宋体"/>
          <w:b/>
          <w:bCs/>
          <w:color w:val="006666"/>
          <w:sz w:val="28"/>
          <w:szCs w:val="28"/>
        </w:rPr>
        <w:t xml:space="preserve">     4-3-</w:t>
      </w:r>
      <w:r>
        <w:rPr>
          <w:rFonts w:hint="eastAsia" w:ascii="宋体" w:hAnsi="宋体" w:cs="宋体"/>
          <w:b/>
          <w:bCs/>
          <w:color w:val="006666"/>
          <w:sz w:val="28"/>
          <w:szCs w:val="28"/>
          <w:lang w:val="en-US" w:eastAsia="zh-CN"/>
        </w:rPr>
        <w:t>6</w:t>
      </w:r>
      <w:r>
        <w:rPr>
          <w:rFonts w:hint="eastAsia" w:ascii="宋体" w:hAnsi="宋体" w:cs="宋体"/>
          <w:b/>
          <w:bCs/>
          <w:color w:val="006666"/>
          <w:sz w:val="28"/>
          <w:szCs w:val="28"/>
        </w:rPr>
        <w:t>-2 开发者与使用者推广</w:t>
      </w:r>
    </w:p>
    <w:p>
      <w:pPr>
        <w:spacing w:line="360" w:lineRule="auto"/>
        <w:ind w:firstLine="562" w:firstLineChars="200"/>
        <w:rPr>
          <w:rFonts w:hint="eastAsia" w:ascii="宋体" w:hAnsi="宋体" w:cs="宋体"/>
          <w:b/>
          <w:bCs/>
          <w:color w:val="FF6600"/>
          <w:sz w:val="28"/>
          <w:szCs w:val="28"/>
        </w:rPr>
      </w:pPr>
      <w:r>
        <w:rPr>
          <w:rFonts w:hint="eastAsia" w:ascii="宋体" w:hAnsi="宋体" w:cs="宋体"/>
          <w:b/>
          <w:bCs/>
          <w:color w:val="FF6600"/>
          <w:sz w:val="28"/>
          <w:szCs w:val="28"/>
          <w:lang w:eastAsia="zh-CN"/>
        </w:rPr>
        <w:t>各</w:t>
      </w:r>
      <w:r>
        <w:rPr>
          <w:rFonts w:hint="eastAsia" w:ascii="宋体" w:hAnsi="宋体" w:cs="宋体"/>
          <w:b/>
          <w:bCs/>
          <w:color w:val="FF6600"/>
          <w:sz w:val="28"/>
          <w:szCs w:val="28"/>
        </w:rPr>
        <w:t>领域的开发者及使用者，可以丰富</w:t>
      </w:r>
      <w:r>
        <w:rPr>
          <w:rFonts w:hint="eastAsia" w:ascii="宋体" w:hAnsi="宋体" w:cs="宋体"/>
          <w:b/>
          <w:bCs/>
          <w:color w:val="FF6600"/>
          <w:sz w:val="28"/>
          <w:szCs w:val="28"/>
          <w:lang w:eastAsia="zh-CN"/>
        </w:rPr>
        <w:t>“女娲专家系统”</w:t>
      </w:r>
      <w:r>
        <w:rPr>
          <w:rFonts w:hint="eastAsia" w:ascii="宋体" w:hAnsi="宋体" w:cs="宋体"/>
          <w:b/>
          <w:bCs/>
          <w:color w:val="FF6600"/>
          <w:sz w:val="28"/>
          <w:szCs w:val="28"/>
        </w:rPr>
        <w:t>的应用，扩充其逻辑计算数据库。</w:t>
      </w:r>
    </w:p>
    <w:p>
      <w:pPr>
        <w:pStyle w:val="20"/>
        <w:spacing w:beforeAutospacing="0" w:afterAutospacing="0" w:line="360" w:lineRule="auto"/>
        <w:ind w:firstLine="480"/>
        <w:rPr>
          <w:rFonts w:cs="宋体"/>
          <w:sz w:val="28"/>
          <w:szCs w:val="28"/>
        </w:rPr>
      </w:pPr>
      <w:r>
        <w:rPr>
          <w:rFonts w:cs="宋体"/>
          <w:sz w:val="28"/>
          <w:szCs w:val="28"/>
        </w:rPr>
        <w:t>通过</w:t>
      </w:r>
      <w:r>
        <w:rPr>
          <w:rFonts w:hint="eastAsia" w:cs="宋体"/>
          <w:sz w:val="28"/>
          <w:szCs w:val="28"/>
          <w:lang w:eastAsia="zh-CN"/>
        </w:rPr>
        <w:t>“女娲专家系统”</w:t>
      </w:r>
      <w:r>
        <w:rPr>
          <w:rFonts w:cs="宋体"/>
          <w:sz w:val="28"/>
          <w:szCs w:val="28"/>
        </w:rPr>
        <w:t>，为面向</w:t>
      </w:r>
      <w:r>
        <w:rPr>
          <w:rFonts w:hint="eastAsia" w:cs="宋体"/>
          <w:sz w:val="28"/>
          <w:szCs w:val="28"/>
          <w:lang w:eastAsia="zh-CN"/>
        </w:rPr>
        <w:t>各领域</w:t>
      </w:r>
      <w:r>
        <w:rPr>
          <w:rFonts w:cs="宋体"/>
          <w:sz w:val="28"/>
          <w:szCs w:val="28"/>
        </w:rPr>
        <w:t>的广大创业者和海量用户提供产品开发及技术服务能力，与开发者形成互惠共利的共生关系。</w:t>
      </w:r>
    </w:p>
    <w:p>
      <w:pPr>
        <w:spacing w:line="360" w:lineRule="auto"/>
        <w:jc w:val="center"/>
        <w:rPr>
          <w:rFonts w:hint="eastAsia" w:ascii="宋体" w:hAnsi="宋体" w:cs="宋体"/>
          <w:b/>
          <w:bCs/>
          <w:color w:val="006666"/>
          <w:sz w:val="30"/>
          <w:szCs w:val="30"/>
        </w:rPr>
      </w:pPr>
      <w:r>
        <w:rPr>
          <w:rFonts w:hint="eastAsia" w:ascii="宋体" w:hAnsi="宋体" w:cs="宋体"/>
          <w:b/>
          <w:bCs/>
          <w:color w:val="006666"/>
          <w:sz w:val="30"/>
          <w:szCs w:val="30"/>
        </w:rPr>
        <w:drawing>
          <wp:inline distT="0" distB="0" distL="114300" distR="114300">
            <wp:extent cx="3990975" cy="2132965"/>
            <wp:effectExtent l="0" t="0" r="1905" b="635"/>
            <wp:docPr id="51" name="图片 45" descr="未标题-1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5" descr="未标题-1副本"/>
                    <pic:cNvPicPr>
                      <a:picLocks noChangeAspect="1"/>
                    </pic:cNvPicPr>
                  </pic:nvPicPr>
                  <pic:blipFill>
                    <a:blip r:embed="rId55"/>
                    <a:srcRect t="15479"/>
                    <a:stretch>
                      <a:fillRect/>
                    </a:stretch>
                  </pic:blipFill>
                  <pic:spPr>
                    <a:xfrm>
                      <a:off x="0" y="0"/>
                      <a:ext cx="3990975" cy="2132965"/>
                    </a:xfrm>
                    <a:prstGeom prst="rect">
                      <a:avLst/>
                    </a:prstGeom>
                    <a:noFill/>
                    <a:ln>
                      <a:noFill/>
                    </a:ln>
                  </pic:spPr>
                </pic:pic>
              </a:graphicData>
            </a:graphic>
          </wp:inline>
        </w:drawing>
      </w:r>
    </w:p>
    <w:p>
      <w:pPr>
        <w:jc w:val="center"/>
        <w:rPr>
          <w:rFonts w:hint="eastAsia" w:ascii="宋体" w:hAnsi="宋体" w:cs="宋体"/>
          <w:b/>
          <w:bCs/>
          <w:sz w:val="24"/>
          <w:szCs w:val="24"/>
        </w:rPr>
      </w:pPr>
      <w:r>
        <w:rPr>
          <w:rFonts w:hint="eastAsia" w:ascii="宋体" w:hAnsi="宋体" w:cs="宋体"/>
          <w:b/>
          <w:bCs/>
          <w:sz w:val="24"/>
          <w:szCs w:val="24"/>
          <w:lang w:eastAsia="zh-CN"/>
        </w:rPr>
        <w:t>女娲智能</w:t>
      </w:r>
      <w:r>
        <w:rPr>
          <w:rFonts w:hint="eastAsia" w:ascii="宋体" w:hAnsi="宋体" w:cs="宋体"/>
          <w:b/>
          <w:bCs/>
          <w:sz w:val="24"/>
          <w:szCs w:val="24"/>
        </w:rPr>
        <w:t>产业价值链解析图</w:t>
      </w:r>
    </w:p>
    <w:p>
      <w:pPr>
        <w:jc w:val="center"/>
        <w:rPr>
          <w:rFonts w:hint="eastAsia" w:ascii="宋体" w:hAnsi="宋体" w:cs="宋体"/>
          <w:b/>
          <w:bCs/>
          <w:sz w:val="24"/>
          <w:szCs w:val="24"/>
        </w:rPr>
      </w:pPr>
    </w:p>
    <w:p>
      <w:pPr>
        <w:spacing w:line="360" w:lineRule="auto"/>
        <w:jc w:val="left"/>
        <w:rPr>
          <w:rFonts w:hint="eastAsia" w:ascii="宋体" w:hAnsi="宋体" w:cs="宋体"/>
          <w:sz w:val="28"/>
          <w:szCs w:val="28"/>
        </w:rPr>
      </w:pPr>
      <w:r>
        <w:rPr>
          <w:rFonts w:hint="eastAsia" w:ascii="宋体" w:hAnsi="宋体" w:cs="宋体"/>
          <w:sz w:val="28"/>
          <w:szCs w:val="28"/>
        </w:rPr>
        <w:t xml:space="preserve">    每一项智能产品的成功研发，在未来都可能为平台提供海量用户。我们的商业模式是通过与开发者的合作，共同打造产业生态链。我们之所以采用这种商业模式，是因为</w:t>
      </w:r>
      <w:r>
        <w:rPr>
          <w:rFonts w:hint="eastAsia" w:ascii="宋体" w:hAnsi="宋体" w:cs="宋体"/>
          <w:sz w:val="28"/>
          <w:szCs w:val="28"/>
          <w:lang w:eastAsia="zh-CN"/>
        </w:rPr>
        <w:t>“女娲专家系统”</w:t>
      </w:r>
      <w:r>
        <w:rPr>
          <w:rFonts w:hint="eastAsia" w:ascii="宋体" w:hAnsi="宋体" w:cs="宋体"/>
          <w:sz w:val="28"/>
          <w:szCs w:val="28"/>
        </w:rPr>
        <w:t>具有前瞻性、突破性的核心技术，这在为打造产业生态链提供了必要的条件。</w:t>
      </w:r>
    </w:p>
    <w:p>
      <w:pPr>
        <w:spacing w:line="360" w:lineRule="auto"/>
        <w:outlineLvl w:val="0"/>
        <w:rPr>
          <w:rFonts w:hint="eastAsia" w:ascii="宋体" w:hAnsi="宋体" w:cs="宋体"/>
          <w:b/>
          <w:bCs/>
          <w:color w:val="3366FF"/>
          <w:sz w:val="32"/>
          <w:szCs w:val="32"/>
        </w:rPr>
      </w:pPr>
      <w:r>
        <w:rPr>
          <w:rFonts w:hint="eastAsia" w:ascii="宋体" w:hAnsi="宋体" w:cs="宋体"/>
        </w:rPr>
        <w:br w:type="page"/>
      </w:r>
      <w:bookmarkStart w:id="339" w:name="_Toc30365"/>
      <w:bookmarkStart w:id="340" w:name="_Toc28644"/>
      <w:bookmarkStart w:id="341" w:name="_Toc22414"/>
      <w:bookmarkStart w:id="342" w:name="_Toc2282"/>
      <w:bookmarkStart w:id="343" w:name="_Toc16420"/>
      <w:bookmarkStart w:id="344" w:name="_Toc28466"/>
      <w:bookmarkStart w:id="345" w:name="_Toc12157"/>
      <w:bookmarkStart w:id="346" w:name="_Toc23896"/>
      <w:r>
        <w:rPr>
          <w:rFonts w:hint="eastAsia" w:ascii="宋体" w:hAnsi="宋体" w:cs="宋体"/>
          <w:b/>
          <w:bCs/>
          <w:color w:val="3366FF"/>
          <w:sz w:val="32"/>
          <w:szCs w:val="32"/>
        </w:rPr>
        <w:t>五、项目建设方案</w:t>
      </w:r>
      <w:bookmarkEnd w:id="339"/>
      <w:bookmarkEnd w:id="340"/>
      <w:bookmarkEnd w:id="341"/>
      <w:bookmarkEnd w:id="342"/>
      <w:bookmarkEnd w:id="343"/>
      <w:bookmarkEnd w:id="344"/>
      <w:bookmarkEnd w:id="345"/>
      <w:bookmarkEnd w:id="346"/>
    </w:p>
    <w:p>
      <w:pPr>
        <w:spacing w:line="360" w:lineRule="auto"/>
        <w:outlineLvl w:val="1"/>
        <w:rPr>
          <w:rFonts w:hint="eastAsia" w:ascii="宋体" w:hAnsi="宋体" w:cs="宋体"/>
          <w:b/>
          <w:color w:val="3366FF"/>
          <w:sz w:val="30"/>
          <w:szCs w:val="30"/>
        </w:rPr>
      </w:pPr>
      <w:r>
        <w:rPr>
          <w:rFonts w:hint="eastAsia" w:ascii="宋体" w:hAnsi="宋体" w:cs="宋体"/>
          <w:b/>
          <w:color w:val="3366FF"/>
          <w:sz w:val="30"/>
          <w:szCs w:val="30"/>
        </w:rPr>
        <w:t xml:space="preserve">    </w:t>
      </w:r>
      <w:bookmarkStart w:id="347" w:name="_Toc29065"/>
      <w:bookmarkStart w:id="348" w:name="_Toc2708"/>
      <w:bookmarkStart w:id="349" w:name="_Toc8168"/>
      <w:bookmarkStart w:id="350" w:name="_Toc24460"/>
      <w:bookmarkStart w:id="351" w:name="_Toc27041"/>
      <w:bookmarkStart w:id="352" w:name="_Toc8099"/>
      <w:bookmarkStart w:id="353" w:name="_Toc2814"/>
      <w:bookmarkStart w:id="354" w:name="_Toc14514"/>
      <w:r>
        <w:rPr>
          <w:rFonts w:hint="eastAsia" w:ascii="宋体" w:hAnsi="宋体" w:cs="宋体"/>
          <w:b/>
          <w:color w:val="3366FF"/>
          <w:sz w:val="30"/>
          <w:szCs w:val="30"/>
        </w:rPr>
        <w:t>5-1项目实施重点</w:t>
      </w:r>
      <w:bookmarkEnd w:id="347"/>
      <w:bookmarkEnd w:id="348"/>
      <w:bookmarkEnd w:id="349"/>
      <w:bookmarkEnd w:id="350"/>
      <w:bookmarkEnd w:id="351"/>
      <w:bookmarkEnd w:id="352"/>
      <w:bookmarkEnd w:id="353"/>
      <w:bookmarkEnd w:id="354"/>
    </w:p>
    <w:p>
      <w:pPr>
        <w:spacing w:line="360" w:lineRule="auto"/>
        <w:outlineLvl w:val="2"/>
        <w:rPr>
          <w:rFonts w:hint="eastAsia" w:ascii="宋体" w:hAnsi="宋体" w:cs="宋体"/>
          <w:b/>
          <w:color w:val="3366FF"/>
          <w:sz w:val="28"/>
          <w:szCs w:val="28"/>
        </w:rPr>
      </w:pPr>
      <w:r>
        <w:rPr>
          <w:rFonts w:hint="eastAsia" w:ascii="宋体" w:hAnsi="宋体" w:cs="宋体"/>
          <w:b/>
          <w:color w:val="3366FF"/>
          <w:sz w:val="28"/>
          <w:szCs w:val="28"/>
        </w:rPr>
        <w:t xml:space="preserve">    </w:t>
      </w:r>
      <w:bookmarkStart w:id="355" w:name="_Toc6529"/>
      <w:bookmarkStart w:id="356" w:name="_Toc19992"/>
      <w:bookmarkStart w:id="357" w:name="_Toc11939"/>
      <w:bookmarkStart w:id="358" w:name="_Toc582"/>
      <w:bookmarkStart w:id="359" w:name="_Toc25036"/>
      <w:bookmarkStart w:id="360" w:name="_Toc30287"/>
      <w:bookmarkStart w:id="361" w:name="_Toc856"/>
      <w:bookmarkStart w:id="362" w:name="_Toc30564"/>
      <w:r>
        <w:rPr>
          <w:rFonts w:hint="eastAsia" w:ascii="宋体" w:hAnsi="宋体" w:cs="宋体"/>
          <w:b/>
          <w:color w:val="3366FF"/>
          <w:sz w:val="28"/>
          <w:szCs w:val="28"/>
        </w:rPr>
        <w:t>5-1-1 项目实施内容</w:t>
      </w:r>
      <w:bookmarkEnd w:id="355"/>
      <w:bookmarkEnd w:id="356"/>
      <w:bookmarkEnd w:id="357"/>
      <w:bookmarkEnd w:id="358"/>
      <w:bookmarkEnd w:id="359"/>
      <w:bookmarkEnd w:id="360"/>
      <w:bookmarkEnd w:id="361"/>
      <w:bookmarkEnd w:id="362"/>
    </w:p>
    <w:p>
      <w:pPr>
        <w:spacing w:line="360" w:lineRule="auto"/>
        <w:ind w:firstLine="480"/>
        <w:rPr>
          <w:rFonts w:hint="eastAsia" w:ascii="宋体" w:hAnsi="宋体" w:cs="宋体"/>
          <w:sz w:val="28"/>
          <w:szCs w:val="28"/>
        </w:rPr>
      </w:pPr>
      <w:r>
        <w:rPr>
          <w:rFonts w:hint="eastAsia" w:ascii="宋体" w:hAnsi="宋体" w:cs="宋体"/>
          <w:sz w:val="28"/>
          <w:szCs w:val="28"/>
        </w:rPr>
        <w:t>包括</w:t>
      </w:r>
      <w:r>
        <w:rPr>
          <w:rFonts w:hint="eastAsia" w:ascii="宋体" w:hAnsi="宋体" w:cs="宋体"/>
          <w:sz w:val="28"/>
          <w:szCs w:val="28"/>
          <w:lang w:eastAsia="zh-CN"/>
        </w:rPr>
        <w:t>“女娲专家系统”</w:t>
      </w:r>
      <w:r>
        <w:rPr>
          <w:rFonts w:hint="eastAsia" w:ascii="宋体" w:hAnsi="宋体" w:cs="宋体"/>
          <w:sz w:val="28"/>
          <w:szCs w:val="28"/>
        </w:rPr>
        <w:t>的开发、市场营销、产品支持服务等。项目实施将全部由龙天科技负责。</w:t>
      </w:r>
    </w:p>
    <w:p>
      <w:pPr>
        <w:spacing w:line="360" w:lineRule="auto"/>
        <w:outlineLvl w:val="2"/>
        <w:rPr>
          <w:rFonts w:hint="eastAsia" w:ascii="宋体" w:hAnsi="宋体" w:cs="宋体"/>
          <w:b/>
          <w:color w:val="3366FF"/>
          <w:sz w:val="28"/>
          <w:szCs w:val="28"/>
        </w:rPr>
      </w:pPr>
      <w:r>
        <w:rPr>
          <w:rFonts w:hint="eastAsia" w:ascii="宋体" w:hAnsi="宋体" w:cs="宋体"/>
          <w:b/>
          <w:color w:val="3366FF"/>
          <w:sz w:val="28"/>
          <w:szCs w:val="28"/>
        </w:rPr>
        <w:t xml:space="preserve">    </w:t>
      </w:r>
      <w:bookmarkStart w:id="363" w:name="_Toc16046"/>
      <w:bookmarkStart w:id="364" w:name="_Toc28759"/>
      <w:bookmarkStart w:id="365" w:name="_Toc18348"/>
      <w:bookmarkStart w:id="366" w:name="_Toc24758"/>
      <w:bookmarkStart w:id="367" w:name="_Toc21940"/>
      <w:bookmarkStart w:id="368" w:name="_Toc8698"/>
      <w:bookmarkStart w:id="369" w:name="_Toc19817"/>
      <w:bookmarkStart w:id="370" w:name="_Toc5305"/>
      <w:r>
        <w:rPr>
          <w:rFonts w:hint="eastAsia" w:ascii="宋体" w:hAnsi="宋体" w:cs="宋体"/>
          <w:b/>
          <w:color w:val="3366FF"/>
          <w:sz w:val="28"/>
          <w:szCs w:val="28"/>
        </w:rPr>
        <w:t>5-1-2 项目实施重点和关键</w:t>
      </w:r>
      <w:bookmarkEnd w:id="363"/>
      <w:bookmarkEnd w:id="364"/>
      <w:bookmarkEnd w:id="365"/>
      <w:bookmarkEnd w:id="366"/>
      <w:bookmarkEnd w:id="367"/>
      <w:bookmarkEnd w:id="368"/>
      <w:bookmarkEnd w:id="369"/>
      <w:bookmarkEnd w:id="370"/>
    </w:p>
    <w:p>
      <w:pPr>
        <w:numPr>
          <w:ilvl w:val="0"/>
          <w:numId w:val="20"/>
        </w:numPr>
        <w:tabs>
          <w:tab w:val="left" w:pos="840"/>
          <w:tab w:val="clear" w:pos="900"/>
        </w:tabs>
        <w:spacing w:line="360" w:lineRule="auto"/>
        <w:ind w:left="0" w:firstLine="480"/>
        <w:rPr>
          <w:rFonts w:hint="eastAsia" w:ascii="宋体" w:hAnsi="宋体" w:cs="宋体"/>
          <w:sz w:val="28"/>
          <w:szCs w:val="28"/>
        </w:rPr>
      </w:pPr>
      <w:r>
        <w:rPr>
          <w:rFonts w:hint="eastAsia" w:ascii="宋体" w:hAnsi="宋体" w:cs="宋体"/>
          <w:sz w:val="28"/>
          <w:szCs w:val="28"/>
          <w:lang w:eastAsia="zh-CN"/>
        </w:rPr>
        <w:t>“女娲专家系统”</w:t>
      </w:r>
      <w:r>
        <w:rPr>
          <w:rFonts w:hint="eastAsia" w:ascii="宋体" w:hAnsi="宋体" w:cs="宋体"/>
          <w:sz w:val="28"/>
          <w:szCs w:val="28"/>
        </w:rPr>
        <w:t>的技术开发是整个项目的实施重点</w:t>
      </w:r>
      <w:r>
        <w:rPr>
          <w:rFonts w:hint="eastAsia" w:ascii="宋体" w:hAnsi="宋体" w:cs="宋体"/>
          <w:sz w:val="28"/>
          <w:szCs w:val="28"/>
          <w:lang w:eastAsia="zh-CN"/>
        </w:rPr>
        <w:t>。</w:t>
      </w:r>
    </w:p>
    <w:p>
      <w:pPr>
        <w:numPr>
          <w:ilvl w:val="0"/>
          <w:numId w:val="20"/>
        </w:numPr>
        <w:tabs>
          <w:tab w:val="left" w:pos="840"/>
          <w:tab w:val="clear" w:pos="900"/>
        </w:tabs>
        <w:spacing w:line="360" w:lineRule="auto"/>
        <w:ind w:left="0" w:firstLine="480"/>
        <w:rPr>
          <w:rFonts w:hint="eastAsia" w:ascii="宋体" w:hAnsi="宋体" w:cs="宋体"/>
          <w:sz w:val="28"/>
          <w:szCs w:val="28"/>
        </w:rPr>
      </w:pPr>
      <w:r>
        <w:rPr>
          <w:rFonts w:hint="eastAsia" w:ascii="宋体" w:hAnsi="宋体" w:cs="宋体"/>
          <w:sz w:val="28"/>
          <w:szCs w:val="28"/>
        </w:rPr>
        <w:t>项目实施的关键是向市场推广核心技术，直至其成为事实上的行业标准。</w:t>
      </w:r>
    </w:p>
    <w:p>
      <w:pPr>
        <w:numPr>
          <w:ilvl w:val="0"/>
          <w:numId w:val="0"/>
        </w:numPr>
        <w:tabs>
          <w:tab w:val="left" w:pos="840"/>
          <w:tab w:val="left" w:pos="900"/>
        </w:tabs>
        <w:spacing w:line="360" w:lineRule="auto"/>
        <w:ind w:left="480" w:firstLine="0"/>
        <w:rPr>
          <w:rFonts w:hint="eastAsia" w:ascii="宋体" w:hAnsi="宋体" w:cs="宋体"/>
          <w:sz w:val="28"/>
          <w:szCs w:val="28"/>
        </w:rPr>
      </w:pPr>
    </w:p>
    <w:p>
      <w:pPr>
        <w:spacing w:line="360" w:lineRule="auto"/>
        <w:outlineLvl w:val="1"/>
        <w:rPr>
          <w:rFonts w:hint="eastAsia" w:ascii="宋体" w:hAnsi="宋体" w:cs="宋体"/>
          <w:b/>
          <w:color w:val="3366FF"/>
          <w:sz w:val="30"/>
          <w:szCs w:val="30"/>
        </w:rPr>
      </w:pPr>
      <w:r>
        <w:rPr>
          <w:rFonts w:hint="eastAsia" w:ascii="宋体" w:hAnsi="宋体" w:cs="宋体"/>
          <w:b/>
          <w:color w:val="3366FF"/>
          <w:sz w:val="30"/>
          <w:szCs w:val="30"/>
        </w:rPr>
        <w:t xml:space="preserve">    </w:t>
      </w:r>
      <w:bookmarkStart w:id="371" w:name="_Toc32282"/>
      <w:bookmarkStart w:id="372" w:name="_Toc29125"/>
      <w:bookmarkStart w:id="373" w:name="_Toc7295"/>
      <w:bookmarkStart w:id="374" w:name="_Toc32164"/>
      <w:bookmarkStart w:id="375" w:name="_Toc12749"/>
      <w:bookmarkStart w:id="376" w:name="_Toc30257"/>
      <w:bookmarkStart w:id="377" w:name="_Toc21368"/>
      <w:bookmarkStart w:id="378" w:name="_Toc27894"/>
      <w:r>
        <w:rPr>
          <w:rFonts w:hint="eastAsia" w:ascii="宋体" w:hAnsi="宋体" w:cs="宋体"/>
          <w:b/>
          <w:color w:val="3366FF"/>
          <w:sz w:val="30"/>
          <w:szCs w:val="30"/>
        </w:rPr>
        <w:t>5-2 项目组织架构规划与管理</w:t>
      </w:r>
      <w:bookmarkEnd w:id="371"/>
      <w:bookmarkEnd w:id="372"/>
      <w:bookmarkEnd w:id="373"/>
      <w:bookmarkEnd w:id="374"/>
      <w:bookmarkEnd w:id="375"/>
      <w:bookmarkEnd w:id="376"/>
      <w:bookmarkEnd w:id="377"/>
      <w:bookmarkEnd w:id="378"/>
    </w:p>
    <w:p>
      <w:pPr>
        <w:spacing w:line="360" w:lineRule="auto"/>
        <w:ind w:firstLine="560" w:firstLineChars="200"/>
        <w:jc w:val="left"/>
        <w:rPr>
          <w:rFonts w:hint="eastAsia" w:ascii="宋体" w:hAnsi="宋体" w:cs="宋体"/>
          <w:sz w:val="28"/>
          <w:szCs w:val="28"/>
        </w:rPr>
      </w:pPr>
      <w:r>
        <w:rPr>
          <w:rFonts w:hint="eastAsia" w:ascii="宋体" w:hAnsi="宋体" w:cs="宋体"/>
          <w:sz w:val="28"/>
          <w:szCs w:val="28"/>
        </w:rPr>
        <w:object>
          <v:shape id="_x0000_i1031" o:spt="75" type="#_x0000_t75" style="height:198.65pt;width:405.7pt;" o:ole="t" filled="f" o:preferrelative="t" stroked="f" coordsize="21600,21600">
            <v:path/>
            <v:fill on="f" focussize="0,0"/>
            <v:stroke on="f"/>
            <v:imagedata r:id="rId57" cropbottom="22263f" o:title=""/>
            <o:lock v:ext="edit" grouping="f" rotation="f" text="f" aspectratio="t"/>
            <w10:wrap type="none"/>
            <w10:anchorlock/>
          </v:shape>
          <o:OLEObject Type="Embed" ProgID="Visio.Drawing.11" ShapeID="_x0000_i1031" DrawAspect="Content" ObjectID="_1468075731" r:id="rId56">
            <o:LockedField>false</o:LockedField>
          </o:OLEObject>
        </w:object>
      </w:r>
    </w:p>
    <w:p>
      <w:pPr>
        <w:spacing w:line="360" w:lineRule="auto"/>
        <w:ind w:firstLine="560" w:firstLineChars="200"/>
        <w:jc w:val="left"/>
        <w:rPr>
          <w:rFonts w:hint="eastAsia" w:ascii="宋体" w:hAnsi="宋体" w:cs="宋体"/>
          <w:sz w:val="28"/>
          <w:szCs w:val="28"/>
        </w:rPr>
      </w:pPr>
      <w:r>
        <w:rPr>
          <w:rFonts w:hint="eastAsia" w:ascii="宋体" w:hAnsi="宋体" w:cs="宋体"/>
          <w:sz w:val="28"/>
          <w:szCs w:val="28"/>
        </w:rPr>
        <w:t>为了更好地保证</w:t>
      </w:r>
      <w:r>
        <w:rPr>
          <w:rFonts w:hint="eastAsia" w:ascii="宋体" w:hAnsi="宋体" w:cs="宋体"/>
          <w:sz w:val="28"/>
          <w:szCs w:val="28"/>
          <w:lang w:eastAsia="zh-CN"/>
        </w:rPr>
        <w:t>“女娲专家系统”</w:t>
      </w:r>
      <w:r>
        <w:rPr>
          <w:rFonts w:hint="eastAsia" w:ascii="宋体" w:hAnsi="宋体" w:cs="宋体"/>
          <w:sz w:val="28"/>
          <w:szCs w:val="28"/>
        </w:rPr>
        <w:t>的技术开发及市场营销工作，沈阳龙天科技有限公司将按照现代企业制度建立，实行董事会领导下的总经理负责制，以事业部为责权利划分单位，建立事业部为主导的新型企业架构。企业职能部门的设置基本原则是：组织指挥统一，管理高效精干，职能协调灵活。</w:t>
      </w:r>
    </w:p>
    <w:p>
      <w:pPr>
        <w:spacing w:line="360" w:lineRule="auto"/>
        <w:outlineLvl w:val="2"/>
        <w:rPr>
          <w:rFonts w:hint="eastAsia" w:ascii="宋体" w:hAnsi="宋体" w:cs="宋体"/>
          <w:b/>
          <w:sz w:val="28"/>
          <w:szCs w:val="28"/>
        </w:rPr>
      </w:pPr>
      <w:r>
        <w:rPr>
          <w:rFonts w:hint="eastAsia" w:ascii="宋体" w:hAnsi="宋体" w:cs="宋体"/>
          <w:b/>
          <w:color w:val="3366FF"/>
          <w:sz w:val="28"/>
          <w:szCs w:val="28"/>
        </w:rPr>
        <w:t xml:space="preserve">    </w:t>
      </w:r>
      <w:bookmarkStart w:id="379" w:name="_Toc20195"/>
      <w:bookmarkStart w:id="380" w:name="_Toc32207"/>
      <w:bookmarkStart w:id="381" w:name="_Toc31609"/>
      <w:bookmarkStart w:id="382" w:name="_Toc28146"/>
      <w:bookmarkStart w:id="383" w:name="_Toc8615"/>
      <w:bookmarkStart w:id="384" w:name="_Toc19232"/>
      <w:bookmarkStart w:id="385" w:name="_Toc32363"/>
      <w:bookmarkStart w:id="386" w:name="_Toc17026"/>
      <w:r>
        <w:rPr>
          <w:rFonts w:hint="eastAsia" w:ascii="宋体" w:hAnsi="宋体" w:cs="宋体"/>
          <w:b/>
          <w:color w:val="3366FF"/>
          <w:sz w:val="28"/>
          <w:szCs w:val="28"/>
        </w:rPr>
        <w:t>5-2-1 各部门人员定额</w:t>
      </w:r>
      <w:bookmarkEnd w:id="379"/>
      <w:bookmarkEnd w:id="380"/>
      <w:bookmarkEnd w:id="381"/>
      <w:bookmarkEnd w:id="382"/>
      <w:bookmarkEnd w:id="383"/>
      <w:bookmarkEnd w:id="384"/>
      <w:bookmarkEnd w:id="385"/>
      <w:bookmarkEnd w:id="386"/>
    </w:p>
    <w:p>
      <w:pPr>
        <w:spacing w:line="360" w:lineRule="auto"/>
        <w:jc w:val="center"/>
        <w:rPr>
          <w:rFonts w:hint="eastAsia" w:ascii="宋体" w:hAnsi="宋体" w:cs="宋体"/>
          <w:b/>
          <w:sz w:val="28"/>
          <w:szCs w:val="28"/>
        </w:rPr>
      </w:pPr>
      <w:r>
        <w:rPr>
          <w:rFonts w:hint="eastAsia" w:ascii="宋体" w:hAnsi="宋体" w:cs="宋体"/>
          <w:b/>
          <w:sz w:val="28"/>
          <w:szCs w:val="28"/>
        </w:rPr>
        <w:t>管理人员编制表</w:t>
      </w:r>
    </w:p>
    <w:tbl>
      <w:tblPr>
        <w:tblStyle w:val="21"/>
        <w:tblW w:w="9617" w:type="dxa"/>
        <w:tblInd w:w="-167" w:type="dxa"/>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
      <w:tblGrid>
        <w:gridCol w:w="45"/>
        <w:gridCol w:w="1260"/>
        <w:gridCol w:w="105"/>
        <w:gridCol w:w="1682"/>
        <w:gridCol w:w="939"/>
        <w:gridCol w:w="43"/>
        <w:gridCol w:w="872"/>
        <w:gridCol w:w="121"/>
        <w:gridCol w:w="809"/>
        <w:gridCol w:w="183"/>
        <w:gridCol w:w="717"/>
        <w:gridCol w:w="275"/>
        <w:gridCol w:w="655"/>
        <w:gridCol w:w="1911"/>
      </w:tblGrid>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3" w:hRule="atLeast"/>
          <w:tblHeader/>
        </w:trPr>
        <w:tc>
          <w:tcPr>
            <w:tcW w:w="1305" w:type="dxa"/>
            <w:gridSpan w:val="2"/>
            <w:vMerge w:val="restart"/>
            <w:tcBorders>
              <w:top w:val="single" w:color="FFFFFF" w:sz="8" w:space="0"/>
              <w:left w:val="single" w:color="FFFFFF" w:sz="8" w:space="0"/>
              <w:bottom w:val="single" w:color="FFFFFF" w:sz="4" w:space="0"/>
              <w:right w:val="single" w:color="FFFFFF" w:sz="8" w:space="0"/>
            </w:tcBorders>
            <w:shd w:val="clear" w:color="auto" w:fill="F79646"/>
            <w:noWrap w:val="0"/>
            <w:vAlign w:val="center"/>
          </w:tcPr>
          <w:p>
            <w:pPr>
              <w:widowControl/>
              <w:jc w:val="center"/>
              <w:rPr>
                <w:rFonts w:hint="eastAsia" w:ascii="宋体" w:hAnsi="宋体" w:cs="宋体"/>
                <w:b/>
                <w:bCs/>
                <w:color w:val="FFFFFF"/>
                <w:kern w:val="0"/>
                <w:szCs w:val="21"/>
              </w:rPr>
            </w:pPr>
            <w:r>
              <w:rPr>
                <w:rFonts w:hint="eastAsia" w:ascii="宋体" w:hAnsi="宋体" w:cs="宋体"/>
                <w:b/>
                <w:bCs/>
                <w:color w:val="FFFFFF"/>
                <w:kern w:val="0"/>
                <w:szCs w:val="21"/>
              </w:rPr>
              <w:t>部门</w:t>
            </w:r>
          </w:p>
        </w:tc>
        <w:tc>
          <w:tcPr>
            <w:tcW w:w="1787" w:type="dxa"/>
            <w:gridSpan w:val="2"/>
            <w:vMerge w:val="restart"/>
            <w:tcBorders>
              <w:top w:val="single" w:color="FFFFFF" w:sz="8" w:space="0"/>
              <w:left w:val="single" w:color="FFFFFF" w:sz="8" w:space="0"/>
              <w:bottom w:val="single" w:color="FFFFFF" w:sz="4" w:space="0"/>
              <w:right w:val="single" w:color="FFFFFF" w:sz="8" w:space="0"/>
            </w:tcBorders>
            <w:shd w:val="clear" w:color="auto" w:fill="F79646"/>
            <w:noWrap w:val="0"/>
            <w:vAlign w:val="center"/>
          </w:tcPr>
          <w:p>
            <w:pPr>
              <w:widowControl/>
              <w:jc w:val="center"/>
              <w:rPr>
                <w:rFonts w:hint="eastAsia" w:ascii="宋体" w:hAnsi="宋体" w:cs="宋体"/>
                <w:b/>
                <w:bCs/>
                <w:color w:val="FFFFFF"/>
                <w:kern w:val="0"/>
                <w:szCs w:val="21"/>
              </w:rPr>
            </w:pPr>
            <w:r>
              <w:rPr>
                <w:rFonts w:hint="eastAsia" w:ascii="宋体" w:hAnsi="宋体" w:cs="宋体"/>
                <w:b/>
                <w:bCs/>
                <w:color w:val="FFFFFF"/>
                <w:kern w:val="0"/>
                <w:szCs w:val="21"/>
              </w:rPr>
              <w:t>职位</w:t>
            </w:r>
          </w:p>
        </w:tc>
        <w:tc>
          <w:tcPr>
            <w:tcW w:w="4614" w:type="dxa"/>
            <w:gridSpan w:val="9"/>
            <w:tcBorders>
              <w:top w:val="single" w:color="FFFFFF" w:sz="8" w:space="0"/>
              <w:left w:val="single" w:color="FFFFFF" w:sz="8" w:space="0"/>
              <w:bottom w:val="single" w:color="FFFFFF" w:sz="4" w:space="0"/>
              <w:right w:val="single" w:color="FFFFFF" w:sz="8" w:space="0"/>
            </w:tcBorders>
            <w:shd w:val="clear" w:color="auto" w:fill="F79646"/>
            <w:noWrap w:val="0"/>
            <w:vAlign w:val="center"/>
          </w:tcPr>
          <w:p>
            <w:pPr>
              <w:widowControl/>
              <w:jc w:val="center"/>
              <w:rPr>
                <w:rFonts w:hint="eastAsia" w:ascii="宋体" w:hAnsi="宋体" w:cs="宋体"/>
                <w:b/>
                <w:bCs/>
                <w:color w:val="FFFFFF"/>
                <w:kern w:val="0"/>
                <w:szCs w:val="21"/>
              </w:rPr>
            </w:pPr>
            <w:r>
              <w:rPr>
                <w:rFonts w:hint="eastAsia" w:ascii="宋体" w:hAnsi="宋体" w:cs="宋体"/>
                <w:b/>
                <w:bCs/>
                <w:color w:val="FFFFFF"/>
                <w:kern w:val="0"/>
                <w:szCs w:val="21"/>
              </w:rPr>
              <w:t>定  员</w:t>
            </w:r>
          </w:p>
        </w:tc>
        <w:tc>
          <w:tcPr>
            <w:tcW w:w="1911" w:type="dxa"/>
            <w:vMerge w:val="restart"/>
            <w:tcBorders>
              <w:top w:val="single" w:color="FFFFFF" w:sz="8" w:space="0"/>
              <w:left w:val="single" w:color="FFFFFF" w:sz="8" w:space="0"/>
              <w:bottom w:val="single" w:color="FFFFFF" w:sz="4" w:space="0"/>
              <w:right w:val="single" w:color="FFFFFF" w:sz="8" w:space="0"/>
            </w:tcBorders>
            <w:shd w:val="clear" w:color="auto" w:fill="F79646"/>
            <w:noWrap w:val="0"/>
            <w:vAlign w:val="center"/>
          </w:tcPr>
          <w:p>
            <w:pPr>
              <w:widowControl/>
              <w:jc w:val="center"/>
              <w:rPr>
                <w:rFonts w:hint="eastAsia" w:ascii="宋体" w:hAnsi="宋体" w:cs="宋体"/>
                <w:b/>
                <w:bCs/>
                <w:color w:val="FFFFFF"/>
                <w:kern w:val="0"/>
                <w:szCs w:val="21"/>
              </w:rPr>
            </w:pPr>
            <w:r>
              <w:rPr>
                <w:rFonts w:hint="eastAsia" w:ascii="宋体" w:hAnsi="宋体" w:cs="宋体"/>
                <w:b/>
                <w:bCs/>
                <w:color w:val="FFFFFF"/>
                <w:kern w:val="0"/>
                <w:szCs w:val="21"/>
              </w:rPr>
              <w:t>备注</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317" w:hRule="atLeast"/>
          <w:tblHeader/>
        </w:trPr>
        <w:tc>
          <w:tcPr>
            <w:tcW w:w="1305" w:type="dxa"/>
            <w:gridSpan w:val="2"/>
            <w:vMerge w:val="continue"/>
            <w:tcBorders>
              <w:top w:val="single" w:color="FFFFFF" w:sz="4"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b/>
                <w:bCs/>
                <w:color w:val="000000"/>
                <w:kern w:val="0"/>
                <w:szCs w:val="21"/>
              </w:rPr>
            </w:pPr>
          </w:p>
        </w:tc>
        <w:tc>
          <w:tcPr>
            <w:tcW w:w="1787" w:type="dxa"/>
            <w:gridSpan w:val="2"/>
            <w:vMerge w:val="continue"/>
            <w:tcBorders>
              <w:top w:val="single" w:color="FFFFFF" w:sz="4"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b/>
                <w:bCs/>
                <w:color w:val="000000"/>
                <w:kern w:val="0"/>
                <w:szCs w:val="21"/>
              </w:rPr>
            </w:pPr>
          </w:p>
        </w:tc>
        <w:tc>
          <w:tcPr>
            <w:tcW w:w="939" w:type="dxa"/>
            <w:tcBorders>
              <w:top w:val="single" w:color="FFFFFF" w:sz="0" w:space="0"/>
              <w:left w:val="single" w:color="FFFFFF" w:sz="8" w:space="0"/>
              <w:bottom w:val="single" w:color="FFFFFF" w:sz="8" w:space="0"/>
              <w:right w:val="single" w:color="FFFFFF" w:sz="8" w:space="0"/>
            </w:tcBorders>
            <w:shd w:val="clear" w:color="auto" w:fill="FF983D"/>
            <w:noWrap w:val="0"/>
            <w:vAlign w:val="center"/>
          </w:tcPr>
          <w:p>
            <w:pPr>
              <w:widowControl/>
              <w:jc w:val="center"/>
              <w:rPr>
                <w:rFonts w:hint="eastAsia" w:ascii="宋体" w:hAnsi="宋体" w:cs="宋体"/>
                <w:b/>
                <w:bCs/>
                <w:color w:val="FFFFFF"/>
                <w:kern w:val="0"/>
                <w:szCs w:val="21"/>
              </w:rPr>
            </w:pPr>
            <w:r>
              <w:rPr>
                <w:rFonts w:hint="eastAsia" w:ascii="宋体" w:hAnsi="宋体" w:cs="宋体"/>
                <w:b/>
                <w:bCs/>
                <w:color w:val="FFFFFF"/>
                <w:kern w:val="0"/>
                <w:szCs w:val="21"/>
              </w:rPr>
              <w:t>2015年</w:t>
            </w:r>
          </w:p>
        </w:tc>
        <w:tc>
          <w:tcPr>
            <w:tcW w:w="915" w:type="dxa"/>
            <w:gridSpan w:val="2"/>
            <w:tcBorders>
              <w:top w:val="single" w:color="FFFFFF" w:sz="0" w:space="0"/>
              <w:left w:val="single" w:color="FFFFFF" w:sz="8" w:space="0"/>
              <w:bottom w:val="single" w:color="FFFFFF" w:sz="8" w:space="0"/>
              <w:right w:val="single" w:color="FFFFFF" w:sz="8" w:space="0"/>
            </w:tcBorders>
            <w:shd w:val="clear" w:color="auto" w:fill="FF983D"/>
            <w:noWrap w:val="0"/>
            <w:vAlign w:val="center"/>
          </w:tcPr>
          <w:p>
            <w:pPr>
              <w:widowControl/>
              <w:jc w:val="center"/>
              <w:rPr>
                <w:rFonts w:hint="eastAsia" w:ascii="宋体" w:hAnsi="宋体" w:cs="宋体"/>
                <w:b/>
                <w:bCs/>
                <w:color w:val="FFFFFF"/>
                <w:kern w:val="0"/>
                <w:szCs w:val="21"/>
              </w:rPr>
            </w:pPr>
            <w:r>
              <w:rPr>
                <w:rFonts w:hint="eastAsia" w:ascii="宋体" w:hAnsi="宋体" w:cs="宋体"/>
                <w:b/>
                <w:bCs/>
                <w:color w:val="FFFFFF"/>
                <w:kern w:val="0"/>
                <w:szCs w:val="21"/>
              </w:rPr>
              <w:t>2016年</w:t>
            </w:r>
          </w:p>
        </w:tc>
        <w:tc>
          <w:tcPr>
            <w:tcW w:w="930" w:type="dxa"/>
            <w:gridSpan w:val="2"/>
            <w:tcBorders>
              <w:top w:val="single" w:color="FFFFFF" w:sz="0" w:space="0"/>
              <w:left w:val="single" w:color="FFFFFF" w:sz="8" w:space="0"/>
              <w:bottom w:val="single" w:color="FFFFFF" w:sz="8" w:space="0"/>
              <w:right w:val="single" w:color="FFFFFF" w:sz="8" w:space="0"/>
            </w:tcBorders>
            <w:shd w:val="clear" w:color="auto" w:fill="FF983D"/>
            <w:noWrap w:val="0"/>
            <w:vAlign w:val="center"/>
          </w:tcPr>
          <w:p>
            <w:pPr>
              <w:widowControl/>
              <w:jc w:val="center"/>
              <w:rPr>
                <w:rFonts w:hint="eastAsia" w:ascii="宋体" w:hAnsi="宋体" w:cs="宋体"/>
                <w:b/>
                <w:bCs/>
                <w:color w:val="FFFFFF"/>
                <w:kern w:val="0"/>
                <w:szCs w:val="21"/>
              </w:rPr>
            </w:pPr>
            <w:r>
              <w:rPr>
                <w:rFonts w:hint="eastAsia" w:ascii="宋体" w:hAnsi="宋体" w:cs="宋体"/>
                <w:b/>
                <w:bCs/>
                <w:color w:val="FFFFFF"/>
                <w:kern w:val="0"/>
                <w:szCs w:val="21"/>
              </w:rPr>
              <w:t>2017年</w:t>
            </w:r>
          </w:p>
        </w:tc>
        <w:tc>
          <w:tcPr>
            <w:tcW w:w="900" w:type="dxa"/>
            <w:gridSpan w:val="2"/>
            <w:tcBorders>
              <w:top w:val="single" w:color="FFFFFF" w:sz="0" w:space="0"/>
              <w:left w:val="single" w:color="FFFFFF" w:sz="8" w:space="0"/>
              <w:bottom w:val="single" w:color="FFFFFF" w:sz="8" w:space="0"/>
              <w:right w:val="single" w:color="FFFFFF" w:sz="8" w:space="0"/>
            </w:tcBorders>
            <w:shd w:val="clear" w:color="auto" w:fill="FF983D"/>
            <w:noWrap w:val="0"/>
            <w:vAlign w:val="center"/>
          </w:tcPr>
          <w:p>
            <w:pPr>
              <w:widowControl/>
              <w:jc w:val="center"/>
              <w:rPr>
                <w:rFonts w:hint="eastAsia" w:ascii="宋体" w:hAnsi="宋体" w:cs="宋体"/>
                <w:b/>
                <w:bCs/>
                <w:color w:val="FFFFFF"/>
                <w:kern w:val="0"/>
                <w:szCs w:val="21"/>
              </w:rPr>
            </w:pPr>
            <w:r>
              <w:rPr>
                <w:rFonts w:hint="eastAsia" w:ascii="宋体" w:hAnsi="宋体" w:cs="宋体"/>
                <w:b/>
                <w:bCs/>
                <w:color w:val="FFFFFF"/>
                <w:kern w:val="0"/>
                <w:szCs w:val="21"/>
              </w:rPr>
              <w:t>2018年</w:t>
            </w:r>
          </w:p>
        </w:tc>
        <w:tc>
          <w:tcPr>
            <w:tcW w:w="930" w:type="dxa"/>
            <w:gridSpan w:val="2"/>
            <w:tcBorders>
              <w:top w:val="single" w:color="FFFFFF" w:sz="0" w:space="0"/>
              <w:left w:val="single" w:color="FFFFFF" w:sz="8" w:space="0"/>
              <w:bottom w:val="single" w:color="FFFFFF" w:sz="8" w:space="0"/>
              <w:right w:val="single" w:color="FFFFFF" w:sz="8" w:space="0"/>
            </w:tcBorders>
            <w:shd w:val="clear" w:color="auto" w:fill="FF983D"/>
            <w:noWrap w:val="0"/>
            <w:vAlign w:val="center"/>
          </w:tcPr>
          <w:p>
            <w:pPr>
              <w:widowControl/>
              <w:jc w:val="center"/>
              <w:rPr>
                <w:rFonts w:hint="eastAsia" w:ascii="宋体" w:hAnsi="宋体" w:cs="宋体"/>
                <w:b/>
                <w:bCs/>
                <w:color w:val="FFFFFF"/>
                <w:kern w:val="0"/>
                <w:szCs w:val="21"/>
              </w:rPr>
            </w:pPr>
            <w:r>
              <w:rPr>
                <w:rFonts w:hint="eastAsia" w:ascii="宋体" w:hAnsi="宋体" w:cs="宋体"/>
                <w:b/>
                <w:bCs/>
                <w:color w:val="FFFFFF"/>
                <w:kern w:val="0"/>
                <w:szCs w:val="21"/>
              </w:rPr>
              <w:t>2019年</w:t>
            </w:r>
          </w:p>
        </w:tc>
        <w:tc>
          <w:tcPr>
            <w:tcW w:w="1911" w:type="dxa"/>
            <w:vMerge w:val="continue"/>
            <w:tcBorders>
              <w:top w:val="single" w:color="FFFFFF" w:sz="4"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b/>
                <w:bCs/>
                <w:color w:val="FFFFFF"/>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3" w:hRule="atLeast"/>
          <w:tblHeader/>
        </w:trPr>
        <w:tc>
          <w:tcPr>
            <w:tcW w:w="1305"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董事长</w:t>
            </w:r>
          </w:p>
        </w:tc>
        <w:tc>
          <w:tcPr>
            <w:tcW w:w="1787"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董事长</w:t>
            </w:r>
          </w:p>
        </w:tc>
        <w:tc>
          <w:tcPr>
            <w:tcW w:w="939"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15"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0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1911"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5" w:hRule="atLeast"/>
          <w:tblHeader/>
        </w:trPr>
        <w:tc>
          <w:tcPr>
            <w:tcW w:w="1305"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总经理</w:t>
            </w:r>
          </w:p>
        </w:tc>
        <w:tc>
          <w:tcPr>
            <w:tcW w:w="1787"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总经理</w:t>
            </w:r>
          </w:p>
        </w:tc>
        <w:tc>
          <w:tcPr>
            <w:tcW w:w="939"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15"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0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1911"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5" w:hRule="atLeast"/>
          <w:tblHeader/>
        </w:trPr>
        <w:tc>
          <w:tcPr>
            <w:tcW w:w="1305"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副总经理</w:t>
            </w:r>
          </w:p>
        </w:tc>
        <w:tc>
          <w:tcPr>
            <w:tcW w:w="1787"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副总经理</w:t>
            </w:r>
          </w:p>
        </w:tc>
        <w:tc>
          <w:tcPr>
            <w:tcW w:w="939"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15"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0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1911"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482" w:hRule="atLeast"/>
          <w:tblHeader/>
        </w:trPr>
        <w:tc>
          <w:tcPr>
            <w:tcW w:w="1305"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行政事业部</w:t>
            </w:r>
          </w:p>
        </w:tc>
        <w:tc>
          <w:tcPr>
            <w:tcW w:w="1787"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部长</w:t>
            </w:r>
          </w:p>
        </w:tc>
        <w:tc>
          <w:tcPr>
            <w:tcW w:w="939" w:type="dxa"/>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15"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30"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00"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30"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1911" w:type="dxa"/>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办公室主任兼</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3" w:hRule="atLeast"/>
          <w:tblHeader/>
        </w:trPr>
        <w:tc>
          <w:tcPr>
            <w:tcW w:w="1305" w:type="dxa"/>
            <w:gridSpan w:val="2"/>
            <w:vMerge w:val="restart"/>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办公室</w:t>
            </w:r>
          </w:p>
        </w:tc>
        <w:tc>
          <w:tcPr>
            <w:tcW w:w="1787"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办公室主任</w:t>
            </w:r>
          </w:p>
        </w:tc>
        <w:tc>
          <w:tcPr>
            <w:tcW w:w="939"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15"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0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1911"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5" w:hRule="atLeast"/>
          <w:tblHeader/>
        </w:trPr>
        <w:tc>
          <w:tcPr>
            <w:tcW w:w="1305" w:type="dxa"/>
            <w:gridSpan w:val="2"/>
            <w:vMerge w:val="continue"/>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p>
        </w:tc>
        <w:tc>
          <w:tcPr>
            <w:tcW w:w="1787"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文员</w:t>
            </w:r>
          </w:p>
        </w:tc>
        <w:tc>
          <w:tcPr>
            <w:tcW w:w="939"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15"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2</w:t>
            </w:r>
          </w:p>
        </w:tc>
        <w:tc>
          <w:tcPr>
            <w:tcW w:w="90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2</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3</w:t>
            </w:r>
          </w:p>
        </w:tc>
        <w:tc>
          <w:tcPr>
            <w:tcW w:w="1911"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5" w:hRule="atLeast"/>
          <w:tblHeader/>
        </w:trPr>
        <w:tc>
          <w:tcPr>
            <w:tcW w:w="1305" w:type="dxa"/>
            <w:gridSpan w:val="2"/>
            <w:vMerge w:val="restart"/>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人力资源部</w:t>
            </w:r>
          </w:p>
        </w:tc>
        <w:tc>
          <w:tcPr>
            <w:tcW w:w="1787"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部长</w:t>
            </w:r>
          </w:p>
        </w:tc>
        <w:tc>
          <w:tcPr>
            <w:tcW w:w="939"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15"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0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1911"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5" w:hRule="atLeast"/>
          <w:tblHeader/>
        </w:trPr>
        <w:tc>
          <w:tcPr>
            <w:tcW w:w="1305" w:type="dxa"/>
            <w:gridSpan w:val="2"/>
            <w:vMerge w:val="continue"/>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p>
        </w:tc>
        <w:tc>
          <w:tcPr>
            <w:tcW w:w="1787"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职员</w:t>
            </w:r>
          </w:p>
        </w:tc>
        <w:tc>
          <w:tcPr>
            <w:tcW w:w="939"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15"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2</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2</w:t>
            </w:r>
          </w:p>
        </w:tc>
        <w:tc>
          <w:tcPr>
            <w:tcW w:w="90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2</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3</w:t>
            </w:r>
          </w:p>
        </w:tc>
        <w:tc>
          <w:tcPr>
            <w:tcW w:w="1911"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5" w:hRule="atLeast"/>
          <w:tblHeader/>
        </w:trPr>
        <w:tc>
          <w:tcPr>
            <w:tcW w:w="1305" w:type="dxa"/>
            <w:gridSpan w:val="2"/>
            <w:vMerge w:val="restart"/>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质量管理部</w:t>
            </w:r>
          </w:p>
        </w:tc>
        <w:tc>
          <w:tcPr>
            <w:tcW w:w="1787"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部长</w:t>
            </w:r>
          </w:p>
        </w:tc>
        <w:tc>
          <w:tcPr>
            <w:tcW w:w="939"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15"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0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1911"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5" w:hRule="atLeast"/>
          <w:tblHeader/>
        </w:trPr>
        <w:tc>
          <w:tcPr>
            <w:tcW w:w="1305" w:type="dxa"/>
            <w:gridSpan w:val="2"/>
            <w:vMerge w:val="continue"/>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p>
        </w:tc>
        <w:tc>
          <w:tcPr>
            <w:tcW w:w="1787"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职员</w:t>
            </w:r>
          </w:p>
        </w:tc>
        <w:tc>
          <w:tcPr>
            <w:tcW w:w="939"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15"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2</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2</w:t>
            </w:r>
          </w:p>
        </w:tc>
        <w:tc>
          <w:tcPr>
            <w:tcW w:w="90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2</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3</w:t>
            </w:r>
          </w:p>
        </w:tc>
        <w:tc>
          <w:tcPr>
            <w:tcW w:w="1911"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5" w:hRule="atLeast"/>
          <w:tblHeader/>
        </w:trPr>
        <w:tc>
          <w:tcPr>
            <w:tcW w:w="3092" w:type="dxa"/>
            <w:gridSpan w:val="4"/>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b/>
                <w:bCs/>
                <w:color w:val="000000"/>
                <w:kern w:val="0"/>
                <w:szCs w:val="21"/>
              </w:rPr>
            </w:pPr>
            <w:r>
              <w:rPr>
                <w:rFonts w:hint="eastAsia" w:ascii="宋体" w:hAnsi="宋体" w:cs="宋体"/>
                <w:b/>
                <w:bCs/>
                <w:color w:val="000000"/>
                <w:kern w:val="0"/>
                <w:szCs w:val="21"/>
              </w:rPr>
              <w:t>小计</w:t>
            </w:r>
          </w:p>
        </w:tc>
        <w:tc>
          <w:tcPr>
            <w:tcW w:w="939" w:type="dxa"/>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b/>
                <w:bCs/>
                <w:color w:val="000000"/>
                <w:kern w:val="0"/>
                <w:szCs w:val="21"/>
              </w:rPr>
            </w:pPr>
            <w:r>
              <w:rPr>
                <w:rFonts w:hint="eastAsia" w:ascii="宋体" w:hAnsi="宋体" w:cs="宋体"/>
                <w:b/>
                <w:bCs/>
                <w:color w:val="000000"/>
                <w:kern w:val="0"/>
                <w:szCs w:val="21"/>
              </w:rPr>
              <w:t>5</w:t>
            </w:r>
          </w:p>
        </w:tc>
        <w:tc>
          <w:tcPr>
            <w:tcW w:w="915" w:type="dxa"/>
            <w:gridSpan w:val="2"/>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b/>
                <w:bCs/>
                <w:color w:val="000000"/>
                <w:kern w:val="0"/>
                <w:szCs w:val="21"/>
              </w:rPr>
            </w:pPr>
            <w:r>
              <w:rPr>
                <w:rFonts w:hint="eastAsia" w:ascii="宋体" w:hAnsi="宋体" w:cs="宋体"/>
                <w:b/>
                <w:bCs/>
                <w:color w:val="000000"/>
                <w:kern w:val="0"/>
                <w:szCs w:val="21"/>
              </w:rPr>
              <w:t>8</w:t>
            </w:r>
          </w:p>
        </w:tc>
        <w:tc>
          <w:tcPr>
            <w:tcW w:w="930" w:type="dxa"/>
            <w:gridSpan w:val="2"/>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b/>
                <w:bCs/>
                <w:color w:val="000000"/>
                <w:kern w:val="0"/>
                <w:szCs w:val="21"/>
              </w:rPr>
            </w:pPr>
            <w:r>
              <w:rPr>
                <w:rFonts w:hint="eastAsia" w:ascii="宋体" w:hAnsi="宋体" w:cs="宋体"/>
                <w:b/>
                <w:bCs/>
                <w:color w:val="000000"/>
                <w:kern w:val="0"/>
                <w:szCs w:val="21"/>
              </w:rPr>
              <w:t>9</w:t>
            </w:r>
          </w:p>
        </w:tc>
        <w:tc>
          <w:tcPr>
            <w:tcW w:w="900" w:type="dxa"/>
            <w:gridSpan w:val="2"/>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b/>
                <w:bCs/>
                <w:color w:val="000000"/>
                <w:kern w:val="0"/>
                <w:szCs w:val="21"/>
              </w:rPr>
            </w:pPr>
            <w:r>
              <w:rPr>
                <w:rFonts w:hint="eastAsia" w:ascii="宋体" w:hAnsi="宋体" w:cs="宋体"/>
                <w:b/>
                <w:bCs/>
                <w:color w:val="000000"/>
                <w:kern w:val="0"/>
                <w:szCs w:val="21"/>
              </w:rPr>
              <w:t>9</w:t>
            </w:r>
          </w:p>
        </w:tc>
        <w:tc>
          <w:tcPr>
            <w:tcW w:w="930" w:type="dxa"/>
            <w:gridSpan w:val="2"/>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b/>
                <w:bCs/>
                <w:color w:val="000000"/>
                <w:kern w:val="0"/>
                <w:szCs w:val="21"/>
              </w:rPr>
            </w:pPr>
            <w:r>
              <w:rPr>
                <w:rFonts w:hint="eastAsia" w:ascii="宋体" w:hAnsi="宋体" w:cs="宋体"/>
                <w:b/>
                <w:bCs/>
                <w:color w:val="000000"/>
                <w:kern w:val="0"/>
                <w:szCs w:val="21"/>
              </w:rPr>
              <w:t>12</w:t>
            </w:r>
          </w:p>
        </w:tc>
        <w:tc>
          <w:tcPr>
            <w:tcW w:w="1911" w:type="dxa"/>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b/>
                <w:bCs/>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482" w:hRule="atLeast"/>
          <w:tblHeader/>
        </w:trPr>
        <w:tc>
          <w:tcPr>
            <w:tcW w:w="1305"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财务总监</w:t>
            </w:r>
          </w:p>
        </w:tc>
        <w:tc>
          <w:tcPr>
            <w:tcW w:w="1787"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财务总监</w:t>
            </w:r>
          </w:p>
        </w:tc>
        <w:tc>
          <w:tcPr>
            <w:tcW w:w="939" w:type="dxa"/>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15"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30"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00"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30"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1911" w:type="dxa"/>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财务部部长兼</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3" w:hRule="atLeast"/>
          <w:tblHeader/>
        </w:trPr>
        <w:tc>
          <w:tcPr>
            <w:tcW w:w="1305" w:type="dxa"/>
            <w:gridSpan w:val="2"/>
            <w:vMerge w:val="restart"/>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财务部</w:t>
            </w:r>
          </w:p>
        </w:tc>
        <w:tc>
          <w:tcPr>
            <w:tcW w:w="1787"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部长</w:t>
            </w:r>
          </w:p>
        </w:tc>
        <w:tc>
          <w:tcPr>
            <w:tcW w:w="939"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15"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0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1911"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38" w:hRule="atLeast"/>
          <w:tblHeader/>
        </w:trPr>
        <w:tc>
          <w:tcPr>
            <w:tcW w:w="1305" w:type="dxa"/>
            <w:gridSpan w:val="2"/>
            <w:vMerge w:val="continue"/>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p>
        </w:tc>
        <w:tc>
          <w:tcPr>
            <w:tcW w:w="1787"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职员</w:t>
            </w:r>
          </w:p>
        </w:tc>
        <w:tc>
          <w:tcPr>
            <w:tcW w:w="939"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15"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0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1911"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会计部部长兼</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3" w:hRule="atLeast"/>
          <w:tblHeader/>
        </w:trPr>
        <w:tc>
          <w:tcPr>
            <w:tcW w:w="1305" w:type="dxa"/>
            <w:gridSpan w:val="2"/>
            <w:vMerge w:val="restart"/>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会计部</w:t>
            </w:r>
          </w:p>
        </w:tc>
        <w:tc>
          <w:tcPr>
            <w:tcW w:w="1787"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部长</w:t>
            </w:r>
          </w:p>
        </w:tc>
        <w:tc>
          <w:tcPr>
            <w:tcW w:w="939"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15"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0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1911"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兼会计</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5" w:hRule="atLeast"/>
          <w:tblHeader/>
        </w:trPr>
        <w:tc>
          <w:tcPr>
            <w:tcW w:w="1305" w:type="dxa"/>
            <w:gridSpan w:val="2"/>
            <w:vMerge w:val="continue"/>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p>
        </w:tc>
        <w:tc>
          <w:tcPr>
            <w:tcW w:w="1787"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会计</w:t>
            </w:r>
          </w:p>
        </w:tc>
        <w:tc>
          <w:tcPr>
            <w:tcW w:w="939"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15"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2</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2</w:t>
            </w:r>
          </w:p>
        </w:tc>
        <w:tc>
          <w:tcPr>
            <w:tcW w:w="90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2</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2</w:t>
            </w:r>
          </w:p>
        </w:tc>
        <w:tc>
          <w:tcPr>
            <w:tcW w:w="1911"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5" w:hRule="atLeast"/>
          <w:tblHeader/>
        </w:trPr>
        <w:tc>
          <w:tcPr>
            <w:tcW w:w="1305" w:type="dxa"/>
            <w:gridSpan w:val="2"/>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p>
        </w:tc>
        <w:tc>
          <w:tcPr>
            <w:tcW w:w="1787"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出纳</w:t>
            </w:r>
          </w:p>
        </w:tc>
        <w:tc>
          <w:tcPr>
            <w:tcW w:w="939"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15"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2</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3</w:t>
            </w:r>
          </w:p>
        </w:tc>
        <w:tc>
          <w:tcPr>
            <w:tcW w:w="90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3</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3</w:t>
            </w:r>
          </w:p>
        </w:tc>
        <w:tc>
          <w:tcPr>
            <w:tcW w:w="1911"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5" w:hRule="atLeast"/>
          <w:tblHeader/>
        </w:trPr>
        <w:tc>
          <w:tcPr>
            <w:tcW w:w="1305" w:type="dxa"/>
            <w:gridSpan w:val="2"/>
            <w:vMerge w:val="restart"/>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审计部</w:t>
            </w:r>
          </w:p>
        </w:tc>
        <w:tc>
          <w:tcPr>
            <w:tcW w:w="1787"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部长</w:t>
            </w:r>
          </w:p>
        </w:tc>
        <w:tc>
          <w:tcPr>
            <w:tcW w:w="939"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15"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0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1911"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5" w:hRule="atLeast"/>
          <w:tblHeader/>
        </w:trPr>
        <w:tc>
          <w:tcPr>
            <w:tcW w:w="1305" w:type="dxa"/>
            <w:gridSpan w:val="2"/>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p>
        </w:tc>
        <w:tc>
          <w:tcPr>
            <w:tcW w:w="1787"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职员</w:t>
            </w:r>
          </w:p>
        </w:tc>
        <w:tc>
          <w:tcPr>
            <w:tcW w:w="939"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15"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0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2</w:t>
            </w:r>
          </w:p>
        </w:tc>
        <w:tc>
          <w:tcPr>
            <w:tcW w:w="1911"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5" w:hRule="atLeast"/>
          <w:tblHeader/>
        </w:trPr>
        <w:tc>
          <w:tcPr>
            <w:tcW w:w="3092" w:type="dxa"/>
            <w:gridSpan w:val="4"/>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b/>
                <w:bCs/>
                <w:color w:val="000000"/>
                <w:kern w:val="0"/>
                <w:szCs w:val="21"/>
              </w:rPr>
            </w:pPr>
            <w:r>
              <w:rPr>
                <w:rFonts w:hint="eastAsia" w:ascii="宋体" w:hAnsi="宋体" w:cs="宋体"/>
                <w:b/>
                <w:bCs/>
                <w:color w:val="000000"/>
                <w:kern w:val="0"/>
                <w:szCs w:val="21"/>
              </w:rPr>
              <w:t>小计</w:t>
            </w:r>
          </w:p>
        </w:tc>
        <w:tc>
          <w:tcPr>
            <w:tcW w:w="939" w:type="dxa"/>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b/>
                <w:bCs/>
                <w:color w:val="000000"/>
                <w:kern w:val="0"/>
                <w:szCs w:val="21"/>
              </w:rPr>
            </w:pPr>
            <w:r>
              <w:rPr>
                <w:rFonts w:hint="eastAsia" w:ascii="宋体" w:hAnsi="宋体" w:cs="宋体"/>
                <w:b/>
                <w:bCs/>
                <w:color w:val="000000"/>
                <w:kern w:val="0"/>
                <w:szCs w:val="21"/>
              </w:rPr>
              <w:t>3</w:t>
            </w:r>
          </w:p>
        </w:tc>
        <w:tc>
          <w:tcPr>
            <w:tcW w:w="915"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b/>
                <w:bCs/>
                <w:color w:val="000000"/>
                <w:kern w:val="0"/>
                <w:szCs w:val="21"/>
              </w:rPr>
            </w:pPr>
            <w:r>
              <w:rPr>
                <w:rFonts w:hint="eastAsia" w:ascii="宋体" w:hAnsi="宋体" w:cs="宋体"/>
                <w:b/>
                <w:bCs/>
                <w:color w:val="000000"/>
                <w:kern w:val="0"/>
                <w:szCs w:val="21"/>
              </w:rPr>
              <w:t>8</w:t>
            </w:r>
          </w:p>
        </w:tc>
        <w:tc>
          <w:tcPr>
            <w:tcW w:w="930"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b/>
                <w:bCs/>
                <w:color w:val="000000"/>
                <w:kern w:val="0"/>
                <w:szCs w:val="21"/>
              </w:rPr>
            </w:pPr>
            <w:r>
              <w:rPr>
                <w:rFonts w:hint="eastAsia" w:ascii="宋体" w:hAnsi="宋体" w:cs="宋体"/>
                <w:b/>
                <w:bCs/>
                <w:color w:val="000000"/>
                <w:kern w:val="0"/>
                <w:szCs w:val="21"/>
              </w:rPr>
              <w:t>9</w:t>
            </w:r>
          </w:p>
        </w:tc>
        <w:tc>
          <w:tcPr>
            <w:tcW w:w="900"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b/>
                <w:bCs/>
                <w:color w:val="000000"/>
                <w:kern w:val="0"/>
                <w:szCs w:val="21"/>
              </w:rPr>
            </w:pPr>
            <w:r>
              <w:rPr>
                <w:rFonts w:hint="eastAsia" w:ascii="宋体" w:hAnsi="宋体" w:cs="宋体"/>
                <w:b/>
                <w:bCs/>
                <w:color w:val="000000"/>
                <w:kern w:val="0"/>
                <w:szCs w:val="21"/>
              </w:rPr>
              <w:t>9</w:t>
            </w:r>
          </w:p>
        </w:tc>
        <w:tc>
          <w:tcPr>
            <w:tcW w:w="930"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b/>
                <w:bCs/>
                <w:color w:val="000000"/>
                <w:kern w:val="0"/>
                <w:szCs w:val="21"/>
              </w:rPr>
            </w:pPr>
            <w:r>
              <w:rPr>
                <w:rFonts w:hint="eastAsia" w:ascii="宋体" w:hAnsi="宋体" w:cs="宋体"/>
                <w:b/>
                <w:bCs/>
                <w:color w:val="000000"/>
                <w:kern w:val="0"/>
                <w:szCs w:val="21"/>
              </w:rPr>
              <w:t>10</w:t>
            </w:r>
          </w:p>
        </w:tc>
        <w:tc>
          <w:tcPr>
            <w:tcW w:w="1911" w:type="dxa"/>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b/>
                <w:bCs/>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397" w:hRule="atLeast"/>
          <w:tblHeader/>
        </w:trPr>
        <w:tc>
          <w:tcPr>
            <w:tcW w:w="1305" w:type="dxa"/>
            <w:gridSpan w:val="2"/>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开发事业部</w:t>
            </w:r>
          </w:p>
        </w:tc>
        <w:tc>
          <w:tcPr>
            <w:tcW w:w="1787" w:type="dxa"/>
            <w:gridSpan w:val="2"/>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部长</w:t>
            </w:r>
          </w:p>
        </w:tc>
        <w:tc>
          <w:tcPr>
            <w:tcW w:w="939" w:type="dxa"/>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15" w:type="dxa"/>
            <w:gridSpan w:val="2"/>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30" w:type="dxa"/>
            <w:gridSpan w:val="2"/>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00" w:type="dxa"/>
            <w:gridSpan w:val="2"/>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30" w:type="dxa"/>
            <w:gridSpan w:val="2"/>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1911" w:type="dxa"/>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平台开发部部长兼</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3" w:hRule="atLeast"/>
          <w:tblHeader/>
        </w:trPr>
        <w:tc>
          <w:tcPr>
            <w:tcW w:w="1305" w:type="dxa"/>
            <w:gridSpan w:val="2"/>
            <w:vMerge w:val="restart"/>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平台开发部</w:t>
            </w:r>
          </w:p>
        </w:tc>
        <w:tc>
          <w:tcPr>
            <w:tcW w:w="1787"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部长</w:t>
            </w:r>
          </w:p>
        </w:tc>
        <w:tc>
          <w:tcPr>
            <w:tcW w:w="939"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15"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0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1911"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142" w:hRule="atLeast"/>
          <w:tblHeader/>
        </w:trPr>
        <w:tc>
          <w:tcPr>
            <w:tcW w:w="1305" w:type="dxa"/>
            <w:gridSpan w:val="2"/>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p>
        </w:tc>
        <w:tc>
          <w:tcPr>
            <w:tcW w:w="1787"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运行平台开发组</w:t>
            </w:r>
          </w:p>
        </w:tc>
        <w:tc>
          <w:tcPr>
            <w:tcW w:w="939"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15</w:t>
            </w:r>
          </w:p>
        </w:tc>
        <w:tc>
          <w:tcPr>
            <w:tcW w:w="915"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25</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35</w:t>
            </w:r>
          </w:p>
        </w:tc>
        <w:tc>
          <w:tcPr>
            <w:tcW w:w="90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50</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50</w:t>
            </w:r>
          </w:p>
        </w:tc>
        <w:tc>
          <w:tcPr>
            <w:tcW w:w="1911"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312" w:hRule="atLeast"/>
          <w:tblHeader/>
        </w:trPr>
        <w:tc>
          <w:tcPr>
            <w:tcW w:w="1305" w:type="dxa"/>
            <w:gridSpan w:val="2"/>
            <w:vMerge w:val="continue"/>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p>
        </w:tc>
        <w:tc>
          <w:tcPr>
            <w:tcW w:w="1787"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开发平台开发组</w:t>
            </w:r>
          </w:p>
        </w:tc>
        <w:tc>
          <w:tcPr>
            <w:tcW w:w="939"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10</w:t>
            </w:r>
          </w:p>
        </w:tc>
        <w:tc>
          <w:tcPr>
            <w:tcW w:w="915"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20</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30</w:t>
            </w:r>
          </w:p>
        </w:tc>
        <w:tc>
          <w:tcPr>
            <w:tcW w:w="90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50</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50</w:t>
            </w:r>
          </w:p>
        </w:tc>
        <w:tc>
          <w:tcPr>
            <w:tcW w:w="1911"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142" w:hRule="atLeast"/>
          <w:tblHeader/>
        </w:trPr>
        <w:tc>
          <w:tcPr>
            <w:tcW w:w="1305" w:type="dxa"/>
            <w:gridSpan w:val="2"/>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p>
        </w:tc>
        <w:tc>
          <w:tcPr>
            <w:tcW w:w="1787"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商务组件开发组</w:t>
            </w:r>
          </w:p>
        </w:tc>
        <w:tc>
          <w:tcPr>
            <w:tcW w:w="939"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8</w:t>
            </w:r>
          </w:p>
        </w:tc>
        <w:tc>
          <w:tcPr>
            <w:tcW w:w="915"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20</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30</w:t>
            </w:r>
          </w:p>
        </w:tc>
        <w:tc>
          <w:tcPr>
            <w:tcW w:w="90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50</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50</w:t>
            </w:r>
          </w:p>
        </w:tc>
        <w:tc>
          <w:tcPr>
            <w:tcW w:w="1911"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3" w:hRule="atLeast"/>
          <w:tblHeader/>
        </w:trPr>
        <w:tc>
          <w:tcPr>
            <w:tcW w:w="1305" w:type="dxa"/>
            <w:gridSpan w:val="2"/>
            <w:vMerge w:val="restart"/>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应用开发部</w:t>
            </w:r>
          </w:p>
        </w:tc>
        <w:tc>
          <w:tcPr>
            <w:tcW w:w="1787"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部长</w:t>
            </w:r>
          </w:p>
        </w:tc>
        <w:tc>
          <w:tcPr>
            <w:tcW w:w="939"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15"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0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1911"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5" w:hRule="atLeast"/>
          <w:tblHeader/>
        </w:trPr>
        <w:tc>
          <w:tcPr>
            <w:tcW w:w="1305" w:type="dxa"/>
            <w:gridSpan w:val="2"/>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p>
        </w:tc>
        <w:tc>
          <w:tcPr>
            <w:tcW w:w="1787"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开发人员</w:t>
            </w:r>
          </w:p>
        </w:tc>
        <w:tc>
          <w:tcPr>
            <w:tcW w:w="939"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10</w:t>
            </w:r>
          </w:p>
        </w:tc>
        <w:tc>
          <w:tcPr>
            <w:tcW w:w="915"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30</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50</w:t>
            </w:r>
          </w:p>
        </w:tc>
        <w:tc>
          <w:tcPr>
            <w:tcW w:w="90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80</w:t>
            </w:r>
          </w:p>
        </w:tc>
        <w:tc>
          <w:tcPr>
            <w:tcW w:w="930"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100</w:t>
            </w:r>
          </w:p>
        </w:tc>
        <w:tc>
          <w:tcPr>
            <w:tcW w:w="1911"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5" w:hRule="atLeast"/>
          <w:tblHeader/>
        </w:trPr>
        <w:tc>
          <w:tcPr>
            <w:tcW w:w="1305" w:type="dxa"/>
            <w:gridSpan w:val="2"/>
            <w:vMerge w:val="restart"/>
            <w:tcBorders>
              <w:top w:val="single" w:color="FFFFFF" w:sz="8" w:space="0"/>
              <w:left w:val="nil"/>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系统测试部</w:t>
            </w:r>
          </w:p>
        </w:tc>
        <w:tc>
          <w:tcPr>
            <w:tcW w:w="1787" w:type="dxa"/>
            <w:gridSpan w:val="2"/>
            <w:tcBorders>
              <w:top w:val="single" w:color="FFFFFF" w:sz="8" w:space="0"/>
              <w:left w:val="single" w:color="FFFFFF" w:sz="8" w:space="0"/>
              <w:bottom w:val="nil"/>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部长</w:t>
            </w:r>
          </w:p>
        </w:tc>
        <w:tc>
          <w:tcPr>
            <w:tcW w:w="939" w:type="dxa"/>
            <w:tcBorders>
              <w:top w:val="single" w:color="FFFFFF" w:sz="8" w:space="0"/>
              <w:left w:val="single" w:color="FFFFFF" w:sz="8" w:space="0"/>
              <w:bottom w:val="nil"/>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15" w:type="dxa"/>
            <w:gridSpan w:val="2"/>
            <w:tcBorders>
              <w:top w:val="single" w:color="FFFFFF" w:sz="8" w:space="0"/>
              <w:left w:val="single" w:color="FFFFFF" w:sz="8" w:space="0"/>
              <w:bottom w:val="nil"/>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nil"/>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00" w:type="dxa"/>
            <w:gridSpan w:val="2"/>
            <w:tcBorders>
              <w:top w:val="single" w:color="FFFFFF" w:sz="8" w:space="0"/>
              <w:left w:val="single" w:color="FFFFFF" w:sz="8" w:space="0"/>
              <w:bottom w:val="nil"/>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30" w:type="dxa"/>
            <w:gridSpan w:val="2"/>
            <w:tcBorders>
              <w:top w:val="single" w:color="FFFFFF" w:sz="8" w:space="0"/>
              <w:left w:val="single" w:color="FFFFFF" w:sz="8" w:space="0"/>
              <w:bottom w:val="nil"/>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w:t>
            </w:r>
          </w:p>
        </w:tc>
        <w:tc>
          <w:tcPr>
            <w:tcW w:w="1911" w:type="dxa"/>
            <w:tcBorders>
              <w:top w:val="single" w:color="FFFFFF" w:sz="8" w:space="0"/>
              <w:left w:val="single" w:color="FFFFFF" w:sz="8" w:space="0"/>
              <w:bottom w:val="nil"/>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5" w:hRule="atLeast"/>
          <w:tblHeader/>
        </w:trPr>
        <w:tc>
          <w:tcPr>
            <w:tcW w:w="1305" w:type="dxa"/>
            <w:gridSpan w:val="2"/>
            <w:vMerge w:val="continue"/>
            <w:tcBorders>
              <w:left w:val="nil"/>
              <w:bottom w:val="nil"/>
              <w:right w:val="single" w:color="FFFFFF" w:sz="8" w:space="0"/>
            </w:tcBorders>
            <w:shd w:val="clear" w:color="auto" w:fill="FCDDCF"/>
            <w:noWrap w:val="0"/>
            <w:vAlign w:val="center"/>
          </w:tcPr>
          <w:p>
            <w:pPr>
              <w:widowControl/>
              <w:jc w:val="center"/>
              <w:rPr>
                <w:rFonts w:hint="eastAsia" w:ascii="宋体" w:hAnsi="宋体" w:cs="宋体"/>
                <w:color w:val="000000"/>
                <w:kern w:val="0"/>
                <w:szCs w:val="21"/>
              </w:rPr>
            </w:pPr>
          </w:p>
        </w:tc>
        <w:tc>
          <w:tcPr>
            <w:tcW w:w="1787" w:type="dxa"/>
            <w:gridSpan w:val="2"/>
            <w:tcBorders>
              <w:top w:val="single" w:color="FFFFFF" w:sz="8" w:space="0"/>
              <w:left w:val="single" w:color="FFFFFF" w:sz="8" w:space="0"/>
              <w:bottom w:val="nil"/>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测试人员</w:t>
            </w:r>
          </w:p>
        </w:tc>
        <w:tc>
          <w:tcPr>
            <w:tcW w:w="939" w:type="dxa"/>
            <w:tcBorders>
              <w:top w:val="single" w:color="FFFFFF" w:sz="8" w:space="0"/>
              <w:left w:val="single" w:color="FFFFFF" w:sz="8" w:space="0"/>
              <w:bottom w:val="nil"/>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4</w:t>
            </w:r>
          </w:p>
        </w:tc>
        <w:tc>
          <w:tcPr>
            <w:tcW w:w="915" w:type="dxa"/>
            <w:gridSpan w:val="2"/>
            <w:tcBorders>
              <w:top w:val="single" w:color="FFFFFF" w:sz="8" w:space="0"/>
              <w:left w:val="single" w:color="FFFFFF" w:sz="8" w:space="0"/>
              <w:bottom w:val="nil"/>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15</w:t>
            </w:r>
          </w:p>
        </w:tc>
        <w:tc>
          <w:tcPr>
            <w:tcW w:w="930" w:type="dxa"/>
            <w:gridSpan w:val="2"/>
            <w:tcBorders>
              <w:top w:val="single" w:color="FFFFFF" w:sz="8" w:space="0"/>
              <w:left w:val="single" w:color="FFFFFF" w:sz="8" w:space="0"/>
              <w:bottom w:val="nil"/>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25</w:t>
            </w:r>
          </w:p>
        </w:tc>
        <w:tc>
          <w:tcPr>
            <w:tcW w:w="900" w:type="dxa"/>
            <w:gridSpan w:val="2"/>
            <w:tcBorders>
              <w:top w:val="single" w:color="FFFFFF" w:sz="8" w:space="0"/>
              <w:left w:val="single" w:color="FFFFFF" w:sz="8" w:space="0"/>
              <w:bottom w:val="nil"/>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35</w:t>
            </w:r>
          </w:p>
        </w:tc>
        <w:tc>
          <w:tcPr>
            <w:tcW w:w="930" w:type="dxa"/>
            <w:gridSpan w:val="2"/>
            <w:tcBorders>
              <w:top w:val="single" w:color="FFFFFF" w:sz="8" w:space="0"/>
              <w:left w:val="single" w:color="FFFFFF" w:sz="8" w:space="0"/>
              <w:bottom w:val="nil"/>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35</w:t>
            </w:r>
          </w:p>
        </w:tc>
        <w:tc>
          <w:tcPr>
            <w:tcW w:w="1911" w:type="dxa"/>
            <w:tcBorders>
              <w:top w:val="single" w:color="FFFFFF" w:sz="8" w:space="0"/>
              <w:left w:val="single" w:color="FFFFFF" w:sz="8" w:space="0"/>
              <w:bottom w:val="nil"/>
              <w:right w:val="single" w:color="FFFFFF" w:sz="8" w:space="0"/>
            </w:tcBorders>
            <w:shd w:val="clear" w:color="auto" w:fill="FDEFE9"/>
            <w:noWrap w:val="0"/>
            <w:vAlign w:val="center"/>
          </w:tcPr>
          <w:p>
            <w:pPr>
              <w:widowControl/>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285" w:hRule="atLeast"/>
          <w:tblHeader/>
        </w:trPr>
        <w:tc>
          <w:tcPr>
            <w:tcW w:w="3092" w:type="dxa"/>
            <w:gridSpan w:val="4"/>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b/>
                <w:bCs/>
                <w:color w:val="000000"/>
                <w:kern w:val="0"/>
                <w:szCs w:val="21"/>
              </w:rPr>
            </w:pPr>
            <w:r>
              <w:rPr>
                <w:rFonts w:hint="eastAsia" w:ascii="宋体" w:hAnsi="宋体" w:cs="宋体"/>
                <w:b/>
                <w:bCs/>
                <w:color w:val="000000"/>
                <w:kern w:val="0"/>
                <w:szCs w:val="21"/>
              </w:rPr>
              <w:t>小计</w:t>
            </w:r>
          </w:p>
        </w:tc>
        <w:tc>
          <w:tcPr>
            <w:tcW w:w="939" w:type="dxa"/>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b/>
                <w:bCs/>
                <w:color w:val="000000"/>
                <w:kern w:val="0"/>
                <w:szCs w:val="21"/>
              </w:rPr>
            </w:pPr>
            <w:r>
              <w:rPr>
                <w:rFonts w:hint="eastAsia" w:ascii="宋体" w:hAnsi="宋体" w:cs="宋体"/>
                <w:b/>
                <w:bCs/>
                <w:color w:val="000000"/>
                <w:kern w:val="0"/>
                <w:szCs w:val="21"/>
              </w:rPr>
              <w:t>50</w:t>
            </w:r>
          </w:p>
        </w:tc>
        <w:tc>
          <w:tcPr>
            <w:tcW w:w="915"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b/>
                <w:bCs/>
                <w:color w:val="000000"/>
                <w:kern w:val="0"/>
                <w:szCs w:val="21"/>
              </w:rPr>
            </w:pPr>
            <w:r>
              <w:rPr>
                <w:rFonts w:hint="eastAsia" w:ascii="宋体" w:hAnsi="宋体" w:cs="宋体"/>
                <w:b/>
                <w:bCs/>
                <w:color w:val="000000"/>
                <w:kern w:val="0"/>
                <w:szCs w:val="21"/>
              </w:rPr>
              <w:t>113</w:t>
            </w:r>
          </w:p>
        </w:tc>
        <w:tc>
          <w:tcPr>
            <w:tcW w:w="930"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b/>
                <w:bCs/>
                <w:color w:val="000000"/>
                <w:kern w:val="0"/>
                <w:szCs w:val="21"/>
              </w:rPr>
            </w:pPr>
            <w:r>
              <w:rPr>
                <w:rFonts w:hint="eastAsia" w:ascii="宋体" w:hAnsi="宋体" w:cs="宋体"/>
                <w:b/>
                <w:bCs/>
                <w:color w:val="000000"/>
                <w:kern w:val="0"/>
                <w:szCs w:val="21"/>
              </w:rPr>
              <w:t>173</w:t>
            </w:r>
          </w:p>
        </w:tc>
        <w:tc>
          <w:tcPr>
            <w:tcW w:w="900"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b/>
                <w:bCs/>
                <w:color w:val="000000"/>
                <w:kern w:val="0"/>
                <w:szCs w:val="21"/>
              </w:rPr>
            </w:pPr>
            <w:r>
              <w:rPr>
                <w:rFonts w:hint="eastAsia" w:ascii="宋体" w:hAnsi="宋体" w:cs="宋体"/>
                <w:b/>
                <w:bCs/>
                <w:color w:val="000000"/>
                <w:kern w:val="0"/>
                <w:szCs w:val="21"/>
              </w:rPr>
              <w:t>268</w:t>
            </w:r>
          </w:p>
        </w:tc>
        <w:tc>
          <w:tcPr>
            <w:tcW w:w="930"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b/>
                <w:bCs/>
                <w:color w:val="000000"/>
                <w:kern w:val="0"/>
                <w:szCs w:val="21"/>
              </w:rPr>
            </w:pPr>
            <w:r>
              <w:rPr>
                <w:rFonts w:hint="eastAsia" w:ascii="宋体" w:hAnsi="宋体" w:cs="宋体"/>
                <w:b/>
                <w:bCs/>
                <w:color w:val="000000"/>
                <w:kern w:val="0"/>
                <w:szCs w:val="21"/>
              </w:rPr>
              <w:t>288</w:t>
            </w:r>
          </w:p>
        </w:tc>
        <w:tc>
          <w:tcPr>
            <w:tcW w:w="1911" w:type="dxa"/>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jc w:val="center"/>
              <w:rPr>
                <w:rFonts w:hint="eastAsia" w:ascii="宋体" w:hAnsi="宋体" w:cs="宋体"/>
                <w:b/>
                <w:bCs/>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gridBefore w:val="1"/>
          <w:wBefore w:w="45" w:type="dxa"/>
          <w:trHeight w:val="480" w:hRule="atLeast"/>
          <w:tblHeader/>
        </w:trPr>
        <w:tc>
          <w:tcPr>
            <w:tcW w:w="9572" w:type="dxa"/>
            <w:gridSpan w:val="13"/>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val="0"/>
              <w:jc w:val="both"/>
              <w:rPr>
                <w:rFonts w:hint="eastAsia" w:ascii="宋体" w:hAnsi="宋体" w:cs="宋体"/>
                <w:color w:val="000000"/>
                <w:kern w:val="0"/>
                <w:szCs w:val="21"/>
              </w:rPr>
            </w:pPr>
            <w:bookmarkStart w:id="387" w:name="_Toc27892"/>
            <w:bookmarkStart w:id="388" w:name="_Toc23746"/>
            <w:bookmarkStart w:id="389" w:name="_Toc7575"/>
            <w:r>
              <w:rPr>
                <w:rFonts w:hint="eastAsia" w:ascii="宋体" w:hAnsi="宋体" w:cs="宋体"/>
                <w:b/>
                <w:bCs/>
                <w:color w:val="003366"/>
                <w:kern w:val="0"/>
                <w:szCs w:val="21"/>
                <w:lang w:eastAsia="zh-CN"/>
              </w:rPr>
              <w:t>（续上表）</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gridBefore w:val="1"/>
          <w:wBefore w:w="45" w:type="dxa"/>
          <w:trHeight w:val="283" w:hRule="atLeast"/>
          <w:tblHeader/>
        </w:trPr>
        <w:tc>
          <w:tcPr>
            <w:tcW w:w="1365" w:type="dxa"/>
            <w:gridSpan w:val="2"/>
            <w:vMerge w:val="restart"/>
            <w:tcBorders>
              <w:top w:val="single" w:color="FFFFFF" w:sz="8" w:space="0"/>
              <w:left w:val="single" w:color="FFFFFF" w:sz="8" w:space="0"/>
              <w:bottom w:val="single" w:color="FFFFFF" w:sz="4" w:space="0"/>
              <w:right w:val="single" w:color="FFFFFF" w:sz="8" w:space="0"/>
            </w:tcBorders>
            <w:shd w:val="clear" w:color="auto" w:fill="F79646"/>
            <w:noWrap w:val="0"/>
            <w:vAlign w:val="center"/>
          </w:tcPr>
          <w:p>
            <w:pPr>
              <w:widowControl/>
              <w:jc w:val="center"/>
              <w:rPr>
                <w:rFonts w:hint="eastAsia" w:ascii="宋体" w:hAnsi="宋体" w:cs="宋体"/>
                <w:b/>
                <w:bCs/>
                <w:color w:val="FFFFFF"/>
                <w:kern w:val="0"/>
                <w:szCs w:val="21"/>
              </w:rPr>
            </w:pPr>
            <w:r>
              <w:rPr>
                <w:rFonts w:hint="eastAsia" w:ascii="宋体" w:hAnsi="宋体" w:cs="宋体"/>
                <w:b/>
                <w:bCs/>
                <w:color w:val="FFFFFF"/>
                <w:kern w:val="0"/>
                <w:szCs w:val="21"/>
              </w:rPr>
              <w:t>部门</w:t>
            </w:r>
          </w:p>
        </w:tc>
        <w:tc>
          <w:tcPr>
            <w:tcW w:w="1682" w:type="dxa"/>
            <w:vMerge w:val="restart"/>
            <w:tcBorders>
              <w:top w:val="single" w:color="FFFFFF" w:sz="8" w:space="0"/>
              <w:left w:val="single" w:color="FFFFFF" w:sz="8" w:space="0"/>
              <w:bottom w:val="single" w:color="FFFFFF" w:sz="4" w:space="0"/>
              <w:right w:val="single" w:color="FFFFFF" w:sz="8" w:space="0"/>
            </w:tcBorders>
            <w:shd w:val="clear" w:color="auto" w:fill="F79646"/>
            <w:noWrap w:val="0"/>
            <w:vAlign w:val="center"/>
          </w:tcPr>
          <w:p>
            <w:pPr>
              <w:widowControl/>
              <w:jc w:val="center"/>
              <w:rPr>
                <w:rFonts w:hint="eastAsia" w:ascii="宋体" w:hAnsi="宋体" w:cs="宋体"/>
                <w:b/>
                <w:bCs/>
                <w:color w:val="FFFFFF"/>
                <w:kern w:val="0"/>
                <w:szCs w:val="21"/>
              </w:rPr>
            </w:pPr>
            <w:r>
              <w:rPr>
                <w:rFonts w:hint="eastAsia" w:ascii="宋体" w:hAnsi="宋体" w:cs="宋体"/>
                <w:b/>
                <w:bCs/>
                <w:color w:val="FFFFFF"/>
                <w:kern w:val="0"/>
                <w:szCs w:val="21"/>
              </w:rPr>
              <w:t>职位</w:t>
            </w:r>
          </w:p>
        </w:tc>
        <w:tc>
          <w:tcPr>
            <w:tcW w:w="4614" w:type="dxa"/>
            <w:gridSpan w:val="9"/>
            <w:tcBorders>
              <w:top w:val="single" w:color="FFFFFF" w:sz="8" w:space="0"/>
              <w:left w:val="single" w:color="FFFFFF" w:sz="8" w:space="0"/>
              <w:bottom w:val="single" w:color="FFFFFF" w:sz="4" w:space="0"/>
              <w:right w:val="single" w:color="FFFFFF" w:sz="8" w:space="0"/>
            </w:tcBorders>
            <w:shd w:val="clear" w:color="auto" w:fill="F79646"/>
            <w:noWrap w:val="0"/>
            <w:vAlign w:val="center"/>
          </w:tcPr>
          <w:p>
            <w:pPr>
              <w:widowControl/>
              <w:jc w:val="center"/>
              <w:rPr>
                <w:rFonts w:hint="eastAsia" w:ascii="宋体" w:hAnsi="宋体" w:cs="宋体"/>
                <w:b/>
                <w:bCs/>
                <w:color w:val="FFFFFF"/>
                <w:kern w:val="0"/>
                <w:szCs w:val="21"/>
              </w:rPr>
            </w:pPr>
            <w:r>
              <w:rPr>
                <w:rFonts w:hint="eastAsia" w:ascii="宋体" w:hAnsi="宋体" w:cs="宋体"/>
                <w:b/>
                <w:bCs/>
                <w:color w:val="FFFFFF"/>
                <w:kern w:val="0"/>
                <w:szCs w:val="21"/>
              </w:rPr>
              <w:t>定  员</w:t>
            </w:r>
          </w:p>
        </w:tc>
        <w:tc>
          <w:tcPr>
            <w:tcW w:w="1911" w:type="dxa"/>
            <w:vMerge w:val="restart"/>
            <w:tcBorders>
              <w:top w:val="single" w:color="FFFFFF" w:sz="8" w:space="0"/>
              <w:left w:val="single" w:color="FFFFFF" w:sz="8" w:space="0"/>
              <w:bottom w:val="single" w:color="FFFFFF" w:sz="4" w:space="0"/>
              <w:right w:val="single" w:color="FFFFFF" w:sz="8" w:space="0"/>
            </w:tcBorders>
            <w:shd w:val="clear" w:color="auto" w:fill="F79646"/>
            <w:noWrap w:val="0"/>
            <w:vAlign w:val="center"/>
          </w:tcPr>
          <w:p>
            <w:pPr>
              <w:widowControl/>
              <w:jc w:val="center"/>
              <w:rPr>
                <w:rFonts w:hint="eastAsia" w:ascii="宋体" w:hAnsi="宋体" w:cs="宋体"/>
                <w:b/>
                <w:bCs/>
                <w:color w:val="FFFFFF"/>
                <w:kern w:val="0"/>
                <w:szCs w:val="21"/>
              </w:rPr>
            </w:pPr>
            <w:r>
              <w:rPr>
                <w:rFonts w:hint="eastAsia" w:ascii="宋体" w:hAnsi="宋体" w:cs="宋体"/>
                <w:b/>
                <w:bCs/>
                <w:color w:val="FFFFFF"/>
                <w:kern w:val="0"/>
                <w:szCs w:val="21"/>
              </w:rPr>
              <w:t>备注</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gridBefore w:val="1"/>
          <w:wBefore w:w="45" w:type="dxa"/>
          <w:trHeight w:val="317" w:hRule="atLeast"/>
          <w:tblHeader/>
        </w:trPr>
        <w:tc>
          <w:tcPr>
            <w:tcW w:w="1365" w:type="dxa"/>
            <w:gridSpan w:val="2"/>
            <w:vMerge w:val="continue"/>
            <w:tcBorders>
              <w:top w:val="single" w:color="FFFFFF" w:sz="4"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b/>
                <w:bCs/>
                <w:color w:val="000000"/>
                <w:kern w:val="0"/>
                <w:szCs w:val="21"/>
              </w:rPr>
            </w:pPr>
          </w:p>
        </w:tc>
        <w:tc>
          <w:tcPr>
            <w:tcW w:w="1682" w:type="dxa"/>
            <w:vMerge w:val="continue"/>
            <w:tcBorders>
              <w:top w:val="single" w:color="FFFFFF" w:sz="4"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b/>
                <w:bCs/>
                <w:color w:val="000000"/>
                <w:kern w:val="0"/>
                <w:szCs w:val="21"/>
              </w:rPr>
            </w:pPr>
          </w:p>
        </w:tc>
        <w:tc>
          <w:tcPr>
            <w:tcW w:w="939" w:type="dxa"/>
            <w:tcBorders>
              <w:top w:val="single" w:color="FFFFFF" w:sz="0" w:space="0"/>
              <w:left w:val="single" w:color="FFFFFF" w:sz="8" w:space="0"/>
              <w:bottom w:val="single" w:color="FFFFFF" w:sz="8" w:space="0"/>
              <w:right w:val="single" w:color="FFFFFF" w:sz="8" w:space="0"/>
            </w:tcBorders>
            <w:shd w:val="clear" w:color="auto" w:fill="FF983D"/>
            <w:noWrap w:val="0"/>
            <w:vAlign w:val="center"/>
          </w:tcPr>
          <w:p>
            <w:pPr>
              <w:widowControl/>
              <w:jc w:val="center"/>
              <w:rPr>
                <w:rFonts w:hint="eastAsia" w:ascii="宋体" w:hAnsi="宋体" w:cs="宋体"/>
                <w:b/>
                <w:bCs/>
                <w:color w:val="FFFFFF"/>
                <w:kern w:val="0"/>
                <w:szCs w:val="21"/>
              </w:rPr>
            </w:pPr>
            <w:r>
              <w:rPr>
                <w:rFonts w:hint="eastAsia" w:ascii="宋体" w:hAnsi="宋体" w:cs="宋体"/>
                <w:b/>
                <w:bCs/>
                <w:color w:val="FFFFFF"/>
                <w:kern w:val="0"/>
                <w:szCs w:val="21"/>
              </w:rPr>
              <w:t>2015年</w:t>
            </w:r>
          </w:p>
        </w:tc>
        <w:tc>
          <w:tcPr>
            <w:tcW w:w="915" w:type="dxa"/>
            <w:gridSpan w:val="2"/>
            <w:tcBorders>
              <w:top w:val="single" w:color="FFFFFF" w:sz="0" w:space="0"/>
              <w:left w:val="single" w:color="FFFFFF" w:sz="8" w:space="0"/>
              <w:bottom w:val="single" w:color="FFFFFF" w:sz="8" w:space="0"/>
              <w:right w:val="single" w:color="FFFFFF" w:sz="8" w:space="0"/>
            </w:tcBorders>
            <w:shd w:val="clear" w:color="auto" w:fill="FF983D"/>
            <w:noWrap w:val="0"/>
            <w:vAlign w:val="center"/>
          </w:tcPr>
          <w:p>
            <w:pPr>
              <w:widowControl/>
              <w:jc w:val="center"/>
              <w:rPr>
                <w:rFonts w:hint="eastAsia" w:ascii="宋体" w:hAnsi="宋体" w:cs="宋体"/>
                <w:b/>
                <w:bCs/>
                <w:color w:val="FFFFFF"/>
                <w:kern w:val="0"/>
                <w:szCs w:val="21"/>
              </w:rPr>
            </w:pPr>
            <w:r>
              <w:rPr>
                <w:rFonts w:hint="eastAsia" w:ascii="宋体" w:hAnsi="宋体" w:cs="宋体"/>
                <w:b/>
                <w:bCs/>
                <w:color w:val="FFFFFF"/>
                <w:kern w:val="0"/>
                <w:szCs w:val="21"/>
              </w:rPr>
              <w:t>2016年</w:t>
            </w:r>
          </w:p>
        </w:tc>
        <w:tc>
          <w:tcPr>
            <w:tcW w:w="930" w:type="dxa"/>
            <w:gridSpan w:val="2"/>
            <w:tcBorders>
              <w:top w:val="single" w:color="FFFFFF" w:sz="0" w:space="0"/>
              <w:left w:val="single" w:color="FFFFFF" w:sz="8" w:space="0"/>
              <w:bottom w:val="single" w:color="FFFFFF" w:sz="8" w:space="0"/>
              <w:right w:val="single" w:color="FFFFFF" w:sz="8" w:space="0"/>
            </w:tcBorders>
            <w:shd w:val="clear" w:color="auto" w:fill="FF983D"/>
            <w:noWrap w:val="0"/>
            <w:vAlign w:val="center"/>
          </w:tcPr>
          <w:p>
            <w:pPr>
              <w:widowControl/>
              <w:jc w:val="center"/>
              <w:rPr>
                <w:rFonts w:hint="eastAsia" w:ascii="宋体" w:hAnsi="宋体" w:cs="宋体"/>
                <w:b/>
                <w:bCs/>
                <w:color w:val="FFFFFF"/>
                <w:kern w:val="0"/>
                <w:szCs w:val="21"/>
              </w:rPr>
            </w:pPr>
            <w:r>
              <w:rPr>
                <w:rFonts w:hint="eastAsia" w:ascii="宋体" w:hAnsi="宋体" w:cs="宋体"/>
                <w:b/>
                <w:bCs/>
                <w:color w:val="FFFFFF"/>
                <w:kern w:val="0"/>
                <w:szCs w:val="21"/>
              </w:rPr>
              <w:t>2017年</w:t>
            </w:r>
          </w:p>
        </w:tc>
        <w:tc>
          <w:tcPr>
            <w:tcW w:w="900" w:type="dxa"/>
            <w:gridSpan w:val="2"/>
            <w:tcBorders>
              <w:top w:val="single" w:color="FFFFFF" w:sz="0" w:space="0"/>
              <w:left w:val="single" w:color="FFFFFF" w:sz="8" w:space="0"/>
              <w:bottom w:val="single" w:color="FFFFFF" w:sz="8" w:space="0"/>
              <w:right w:val="single" w:color="FFFFFF" w:sz="8" w:space="0"/>
            </w:tcBorders>
            <w:shd w:val="clear" w:color="auto" w:fill="FF983D"/>
            <w:noWrap w:val="0"/>
            <w:vAlign w:val="center"/>
          </w:tcPr>
          <w:p>
            <w:pPr>
              <w:widowControl/>
              <w:jc w:val="center"/>
              <w:rPr>
                <w:rFonts w:hint="eastAsia" w:ascii="宋体" w:hAnsi="宋体" w:cs="宋体"/>
                <w:b/>
                <w:bCs/>
                <w:color w:val="FFFFFF"/>
                <w:kern w:val="0"/>
                <w:szCs w:val="21"/>
              </w:rPr>
            </w:pPr>
            <w:r>
              <w:rPr>
                <w:rFonts w:hint="eastAsia" w:ascii="宋体" w:hAnsi="宋体" w:cs="宋体"/>
                <w:b/>
                <w:bCs/>
                <w:color w:val="FFFFFF"/>
                <w:kern w:val="0"/>
                <w:szCs w:val="21"/>
              </w:rPr>
              <w:t>2018年</w:t>
            </w:r>
          </w:p>
        </w:tc>
        <w:tc>
          <w:tcPr>
            <w:tcW w:w="930" w:type="dxa"/>
            <w:gridSpan w:val="2"/>
            <w:tcBorders>
              <w:top w:val="single" w:color="FFFFFF" w:sz="0" w:space="0"/>
              <w:left w:val="single" w:color="FFFFFF" w:sz="8" w:space="0"/>
              <w:bottom w:val="single" w:color="FFFFFF" w:sz="8" w:space="0"/>
              <w:right w:val="single" w:color="FFFFFF" w:sz="8" w:space="0"/>
            </w:tcBorders>
            <w:shd w:val="clear" w:color="auto" w:fill="FF983D"/>
            <w:noWrap w:val="0"/>
            <w:vAlign w:val="center"/>
          </w:tcPr>
          <w:p>
            <w:pPr>
              <w:widowControl/>
              <w:jc w:val="center"/>
              <w:rPr>
                <w:rFonts w:hint="eastAsia" w:ascii="宋体" w:hAnsi="宋体" w:cs="宋体"/>
                <w:b/>
                <w:bCs/>
                <w:color w:val="FFFFFF"/>
                <w:kern w:val="0"/>
                <w:szCs w:val="21"/>
              </w:rPr>
            </w:pPr>
            <w:r>
              <w:rPr>
                <w:rFonts w:hint="eastAsia" w:ascii="宋体" w:hAnsi="宋体" w:cs="宋体"/>
                <w:b/>
                <w:bCs/>
                <w:color w:val="FFFFFF"/>
                <w:kern w:val="0"/>
                <w:szCs w:val="21"/>
              </w:rPr>
              <w:t>2019年</w:t>
            </w:r>
          </w:p>
        </w:tc>
        <w:tc>
          <w:tcPr>
            <w:tcW w:w="1911" w:type="dxa"/>
            <w:vMerge w:val="continue"/>
            <w:tcBorders>
              <w:top w:val="single" w:color="FFFFFF" w:sz="4" w:space="0"/>
              <w:left w:val="single" w:color="FFFFFF" w:sz="8" w:space="0"/>
              <w:bottom w:val="single" w:color="FFFFFF" w:sz="8" w:space="0"/>
              <w:right w:val="single" w:color="FFFFFF" w:sz="8" w:space="0"/>
            </w:tcBorders>
            <w:shd w:val="clear" w:color="auto" w:fill="FCDDCF"/>
            <w:noWrap w:val="0"/>
            <w:vAlign w:val="center"/>
          </w:tcPr>
          <w:p>
            <w:pPr>
              <w:widowControl/>
              <w:jc w:val="center"/>
              <w:rPr>
                <w:rFonts w:hint="eastAsia" w:ascii="宋体" w:hAnsi="宋体" w:cs="宋体"/>
                <w:b/>
                <w:bCs/>
                <w:color w:val="FFFFFF"/>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gridBefore w:val="1"/>
          <w:wBefore w:w="45" w:type="dxa"/>
          <w:trHeight w:val="480" w:hRule="atLeast"/>
          <w:tblHeader/>
        </w:trPr>
        <w:tc>
          <w:tcPr>
            <w:tcW w:w="1365" w:type="dxa"/>
            <w:gridSpan w:val="2"/>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推广事业部</w:t>
            </w:r>
          </w:p>
        </w:tc>
        <w:tc>
          <w:tcPr>
            <w:tcW w:w="1682" w:type="dxa"/>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部长</w:t>
            </w:r>
          </w:p>
        </w:tc>
        <w:tc>
          <w:tcPr>
            <w:tcW w:w="939" w:type="dxa"/>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15" w:type="dxa"/>
            <w:gridSpan w:val="2"/>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30" w:type="dxa"/>
            <w:gridSpan w:val="2"/>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00" w:type="dxa"/>
            <w:gridSpan w:val="2"/>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930" w:type="dxa"/>
            <w:gridSpan w:val="2"/>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w:t>
            </w:r>
          </w:p>
        </w:tc>
        <w:tc>
          <w:tcPr>
            <w:tcW w:w="1911" w:type="dxa"/>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jc w:val="center"/>
              <w:rPr>
                <w:rFonts w:hint="eastAsia" w:ascii="宋体" w:hAnsi="宋体" w:cs="宋体"/>
                <w:color w:val="000000"/>
                <w:kern w:val="0"/>
                <w:szCs w:val="21"/>
              </w:rPr>
            </w:pPr>
            <w:r>
              <w:rPr>
                <w:rFonts w:hint="eastAsia" w:ascii="宋体" w:hAnsi="宋体" w:cs="宋体"/>
                <w:color w:val="000000"/>
                <w:kern w:val="0"/>
                <w:szCs w:val="21"/>
              </w:rPr>
              <w:t>市场部部长兼</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gridBefore w:val="1"/>
          <w:wBefore w:w="45" w:type="dxa"/>
          <w:trHeight w:val="285" w:hRule="atLeast"/>
          <w:tblHeader/>
        </w:trPr>
        <w:tc>
          <w:tcPr>
            <w:tcW w:w="1365" w:type="dxa"/>
            <w:gridSpan w:val="2"/>
            <w:vMerge w:val="restart"/>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市场部</w:t>
            </w:r>
          </w:p>
        </w:tc>
        <w:tc>
          <w:tcPr>
            <w:tcW w:w="1682"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部长</w:t>
            </w:r>
          </w:p>
        </w:tc>
        <w:tc>
          <w:tcPr>
            <w:tcW w:w="982"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93"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92"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92"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655"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1911"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gridBefore w:val="1"/>
          <w:wBefore w:w="45" w:type="dxa"/>
          <w:trHeight w:val="285" w:hRule="atLeast"/>
          <w:tblHeader/>
        </w:trPr>
        <w:tc>
          <w:tcPr>
            <w:tcW w:w="1365" w:type="dxa"/>
            <w:gridSpan w:val="2"/>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c>
          <w:tcPr>
            <w:tcW w:w="1682"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职员</w:t>
            </w:r>
          </w:p>
        </w:tc>
        <w:tc>
          <w:tcPr>
            <w:tcW w:w="982"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93"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5</w:t>
            </w:r>
          </w:p>
        </w:tc>
        <w:tc>
          <w:tcPr>
            <w:tcW w:w="992"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10</w:t>
            </w:r>
          </w:p>
        </w:tc>
        <w:tc>
          <w:tcPr>
            <w:tcW w:w="992"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10</w:t>
            </w:r>
          </w:p>
        </w:tc>
        <w:tc>
          <w:tcPr>
            <w:tcW w:w="655"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10</w:t>
            </w:r>
          </w:p>
        </w:tc>
        <w:tc>
          <w:tcPr>
            <w:tcW w:w="1911"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gridBefore w:val="1"/>
          <w:wBefore w:w="45" w:type="dxa"/>
          <w:trHeight w:val="285" w:hRule="atLeast"/>
          <w:tblHeader/>
        </w:trPr>
        <w:tc>
          <w:tcPr>
            <w:tcW w:w="1365" w:type="dxa"/>
            <w:gridSpan w:val="2"/>
            <w:vMerge w:val="restart"/>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企划部</w:t>
            </w:r>
          </w:p>
        </w:tc>
        <w:tc>
          <w:tcPr>
            <w:tcW w:w="1682"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部长</w:t>
            </w:r>
          </w:p>
        </w:tc>
        <w:tc>
          <w:tcPr>
            <w:tcW w:w="982"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93"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92"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92"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655"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1911"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gridBefore w:val="1"/>
          <w:wBefore w:w="45" w:type="dxa"/>
          <w:trHeight w:val="285" w:hRule="atLeast"/>
          <w:tblHeader/>
        </w:trPr>
        <w:tc>
          <w:tcPr>
            <w:tcW w:w="1365" w:type="dxa"/>
            <w:gridSpan w:val="2"/>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c>
          <w:tcPr>
            <w:tcW w:w="1682"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职员</w:t>
            </w:r>
          </w:p>
        </w:tc>
        <w:tc>
          <w:tcPr>
            <w:tcW w:w="982"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2</w:t>
            </w:r>
          </w:p>
        </w:tc>
        <w:tc>
          <w:tcPr>
            <w:tcW w:w="993"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4</w:t>
            </w:r>
          </w:p>
        </w:tc>
        <w:tc>
          <w:tcPr>
            <w:tcW w:w="992"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5</w:t>
            </w:r>
          </w:p>
        </w:tc>
        <w:tc>
          <w:tcPr>
            <w:tcW w:w="992"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5</w:t>
            </w:r>
          </w:p>
        </w:tc>
        <w:tc>
          <w:tcPr>
            <w:tcW w:w="655"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5</w:t>
            </w:r>
          </w:p>
        </w:tc>
        <w:tc>
          <w:tcPr>
            <w:tcW w:w="1911"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gridBefore w:val="1"/>
          <w:wBefore w:w="45" w:type="dxa"/>
          <w:trHeight w:val="285" w:hRule="atLeast"/>
          <w:tblHeader/>
        </w:trPr>
        <w:tc>
          <w:tcPr>
            <w:tcW w:w="1365" w:type="dxa"/>
            <w:gridSpan w:val="2"/>
            <w:vMerge w:val="restart"/>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销售部</w:t>
            </w:r>
          </w:p>
        </w:tc>
        <w:tc>
          <w:tcPr>
            <w:tcW w:w="1682"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部长</w:t>
            </w:r>
          </w:p>
        </w:tc>
        <w:tc>
          <w:tcPr>
            <w:tcW w:w="982"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93"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92"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92"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655"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1911"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gridBefore w:val="1"/>
          <w:wBefore w:w="45" w:type="dxa"/>
          <w:trHeight w:val="285" w:hRule="atLeast"/>
          <w:tblHeader/>
        </w:trPr>
        <w:tc>
          <w:tcPr>
            <w:tcW w:w="1365" w:type="dxa"/>
            <w:gridSpan w:val="2"/>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c>
          <w:tcPr>
            <w:tcW w:w="1682"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职员</w:t>
            </w:r>
          </w:p>
        </w:tc>
        <w:tc>
          <w:tcPr>
            <w:tcW w:w="982"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5</w:t>
            </w:r>
          </w:p>
        </w:tc>
        <w:tc>
          <w:tcPr>
            <w:tcW w:w="993"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15</w:t>
            </w:r>
          </w:p>
        </w:tc>
        <w:tc>
          <w:tcPr>
            <w:tcW w:w="992"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25</w:t>
            </w:r>
          </w:p>
        </w:tc>
        <w:tc>
          <w:tcPr>
            <w:tcW w:w="992"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35</w:t>
            </w:r>
          </w:p>
        </w:tc>
        <w:tc>
          <w:tcPr>
            <w:tcW w:w="655"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45</w:t>
            </w:r>
          </w:p>
        </w:tc>
        <w:tc>
          <w:tcPr>
            <w:tcW w:w="1911"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gridBefore w:val="1"/>
          <w:wBefore w:w="45" w:type="dxa"/>
          <w:trHeight w:val="285" w:hRule="atLeast"/>
          <w:tblHeader/>
        </w:trPr>
        <w:tc>
          <w:tcPr>
            <w:tcW w:w="1365" w:type="dxa"/>
            <w:gridSpan w:val="2"/>
            <w:vMerge w:val="restart"/>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系统实施部</w:t>
            </w:r>
          </w:p>
        </w:tc>
        <w:tc>
          <w:tcPr>
            <w:tcW w:w="1682"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部长</w:t>
            </w:r>
          </w:p>
        </w:tc>
        <w:tc>
          <w:tcPr>
            <w:tcW w:w="982"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93"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92"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92"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655"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1911"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gridBefore w:val="1"/>
          <w:wBefore w:w="45" w:type="dxa"/>
          <w:trHeight w:val="285" w:hRule="atLeast"/>
          <w:tblHeader/>
        </w:trPr>
        <w:tc>
          <w:tcPr>
            <w:tcW w:w="1365" w:type="dxa"/>
            <w:gridSpan w:val="2"/>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c>
          <w:tcPr>
            <w:tcW w:w="1682"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职员</w:t>
            </w:r>
          </w:p>
        </w:tc>
        <w:tc>
          <w:tcPr>
            <w:tcW w:w="982"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5</w:t>
            </w:r>
          </w:p>
        </w:tc>
        <w:tc>
          <w:tcPr>
            <w:tcW w:w="993"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10</w:t>
            </w:r>
          </w:p>
        </w:tc>
        <w:tc>
          <w:tcPr>
            <w:tcW w:w="992"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20</w:t>
            </w:r>
          </w:p>
        </w:tc>
        <w:tc>
          <w:tcPr>
            <w:tcW w:w="992"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40</w:t>
            </w:r>
          </w:p>
        </w:tc>
        <w:tc>
          <w:tcPr>
            <w:tcW w:w="655"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50</w:t>
            </w:r>
          </w:p>
        </w:tc>
        <w:tc>
          <w:tcPr>
            <w:tcW w:w="1911"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gridBefore w:val="1"/>
          <w:wBefore w:w="45" w:type="dxa"/>
          <w:trHeight w:val="285" w:hRule="atLeast"/>
          <w:tblHeader/>
        </w:trPr>
        <w:tc>
          <w:tcPr>
            <w:tcW w:w="1365" w:type="dxa"/>
            <w:gridSpan w:val="2"/>
            <w:vMerge w:val="restart"/>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技术服务部</w:t>
            </w:r>
          </w:p>
        </w:tc>
        <w:tc>
          <w:tcPr>
            <w:tcW w:w="1682"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部长</w:t>
            </w:r>
          </w:p>
        </w:tc>
        <w:tc>
          <w:tcPr>
            <w:tcW w:w="982"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w:t>
            </w:r>
          </w:p>
        </w:tc>
        <w:tc>
          <w:tcPr>
            <w:tcW w:w="993"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92"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92" w:type="dxa"/>
            <w:gridSpan w:val="2"/>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655"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1911"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gridBefore w:val="1"/>
          <w:wBefore w:w="45" w:type="dxa"/>
          <w:trHeight w:val="285" w:hRule="atLeast"/>
          <w:tblHeader/>
        </w:trPr>
        <w:tc>
          <w:tcPr>
            <w:tcW w:w="1365" w:type="dxa"/>
            <w:gridSpan w:val="2"/>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c>
          <w:tcPr>
            <w:tcW w:w="1682"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开发培训部</w:t>
            </w:r>
          </w:p>
        </w:tc>
        <w:tc>
          <w:tcPr>
            <w:tcW w:w="982"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93"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15</w:t>
            </w:r>
          </w:p>
        </w:tc>
        <w:tc>
          <w:tcPr>
            <w:tcW w:w="992"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20</w:t>
            </w:r>
          </w:p>
        </w:tc>
        <w:tc>
          <w:tcPr>
            <w:tcW w:w="992" w:type="dxa"/>
            <w:gridSpan w:val="2"/>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30</w:t>
            </w:r>
          </w:p>
        </w:tc>
        <w:tc>
          <w:tcPr>
            <w:tcW w:w="655"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50</w:t>
            </w:r>
          </w:p>
        </w:tc>
        <w:tc>
          <w:tcPr>
            <w:tcW w:w="1911"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gridBefore w:val="1"/>
          <w:wBefore w:w="45" w:type="dxa"/>
          <w:trHeight w:val="468" w:hRule="atLeast"/>
          <w:tblHeader/>
        </w:trPr>
        <w:tc>
          <w:tcPr>
            <w:tcW w:w="1365" w:type="dxa"/>
            <w:gridSpan w:val="2"/>
            <w:vMerge w:val="continue"/>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p>
        </w:tc>
        <w:tc>
          <w:tcPr>
            <w:tcW w:w="1682" w:type="dxa"/>
            <w:vMerge w:val="restart"/>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客户服务</w:t>
            </w:r>
          </w:p>
        </w:tc>
        <w:tc>
          <w:tcPr>
            <w:tcW w:w="982" w:type="dxa"/>
            <w:gridSpan w:val="2"/>
            <w:vMerge w:val="restart"/>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93" w:type="dxa"/>
            <w:gridSpan w:val="2"/>
            <w:vMerge w:val="restart"/>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10</w:t>
            </w:r>
          </w:p>
        </w:tc>
        <w:tc>
          <w:tcPr>
            <w:tcW w:w="992" w:type="dxa"/>
            <w:gridSpan w:val="2"/>
            <w:vMerge w:val="restart"/>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10</w:t>
            </w:r>
          </w:p>
        </w:tc>
        <w:tc>
          <w:tcPr>
            <w:tcW w:w="992" w:type="dxa"/>
            <w:gridSpan w:val="2"/>
            <w:vMerge w:val="restart"/>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15</w:t>
            </w:r>
          </w:p>
        </w:tc>
        <w:tc>
          <w:tcPr>
            <w:tcW w:w="655" w:type="dxa"/>
            <w:vMerge w:val="restart"/>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15</w:t>
            </w:r>
          </w:p>
        </w:tc>
        <w:tc>
          <w:tcPr>
            <w:tcW w:w="1911" w:type="dxa"/>
            <w:vMerge w:val="restart"/>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gridBefore w:val="1"/>
          <w:wBefore w:w="45" w:type="dxa"/>
          <w:trHeight w:val="312" w:hRule="atLeast"/>
          <w:tblHeader/>
        </w:trPr>
        <w:tc>
          <w:tcPr>
            <w:tcW w:w="1365" w:type="dxa"/>
            <w:gridSpan w:val="2"/>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c>
          <w:tcPr>
            <w:tcW w:w="1682" w:type="dxa"/>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c>
          <w:tcPr>
            <w:tcW w:w="982" w:type="dxa"/>
            <w:gridSpan w:val="2"/>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c>
          <w:tcPr>
            <w:tcW w:w="993" w:type="dxa"/>
            <w:gridSpan w:val="2"/>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c>
          <w:tcPr>
            <w:tcW w:w="992" w:type="dxa"/>
            <w:gridSpan w:val="2"/>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c>
          <w:tcPr>
            <w:tcW w:w="992" w:type="dxa"/>
            <w:gridSpan w:val="2"/>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c>
          <w:tcPr>
            <w:tcW w:w="655" w:type="dxa"/>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c>
          <w:tcPr>
            <w:tcW w:w="1911" w:type="dxa"/>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gridBefore w:val="1"/>
          <w:wBefore w:w="45" w:type="dxa"/>
          <w:trHeight w:val="468" w:hRule="atLeast"/>
          <w:tblHeader/>
        </w:trPr>
        <w:tc>
          <w:tcPr>
            <w:tcW w:w="1365" w:type="dxa"/>
            <w:gridSpan w:val="2"/>
            <w:vMerge w:val="continue"/>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p>
        </w:tc>
        <w:tc>
          <w:tcPr>
            <w:tcW w:w="1682" w:type="dxa"/>
            <w:vMerge w:val="restart"/>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数据维护</w:t>
            </w:r>
          </w:p>
        </w:tc>
        <w:tc>
          <w:tcPr>
            <w:tcW w:w="982" w:type="dxa"/>
            <w:gridSpan w:val="2"/>
            <w:vMerge w:val="restart"/>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1</w:t>
            </w:r>
          </w:p>
        </w:tc>
        <w:tc>
          <w:tcPr>
            <w:tcW w:w="993" w:type="dxa"/>
            <w:gridSpan w:val="2"/>
            <w:vMerge w:val="restart"/>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5</w:t>
            </w:r>
          </w:p>
        </w:tc>
        <w:tc>
          <w:tcPr>
            <w:tcW w:w="992" w:type="dxa"/>
            <w:gridSpan w:val="2"/>
            <w:vMerge w:val="restart"/>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5</w:t>
            </w:r>
          </w:p>
        </w:tc>
        <w:tc>
          <w:tcPr>
            <w:tcW w:w="992" w:type="dxa"/>
            <w:gridSpan w:val="2"/>
            <w:vMerge w:val="restart"/>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5</w:t>
            </w:r>
          </w:p>
        </w:tc>
        <w:tc>
          <w:tcPr>
            <w:tcW w:w="655" w:type="dxa"/>
            <w:vMerge w:val="restart"/>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r>
              <w:rPr>
                <w:rFonts w:hint="eastAsia" w:ascii="宋体" w:hAnsi="宋体" w:cs="宋体"/>
                <w:color w:val="000000"/>
                <w:kern w:val="0"/>
                <w:szCs w:val="21"/>
              </w:rPr>
              <w:t>5</w:t>
            </w:r>
          </w:p>
        </w:tc>
        <w:tc>
          <w:tcPr>
            <w:tcW w:w="1911" w:type="dxa"/>
            <w:vMerge w:val="restart"/>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widowControl/>
              <w:spacing w:line="360" w:lineRule="auto"/>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gridBefore w:val="1"/>
          <w:wBefore w:w="45" w:type="dxa"/>
          <w:trHeight w:val="312" w:hRule="atLeast"/>
          <w:tblHeader/>
        </w:trPr>
        <w:tc>
          <w:tcPr>
            <w:tcW w:w="1365" w:type="dxa"/>
            <w:gridSpan w:val="2"/>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c>
          <w:tcPr>
            <w:tcW w:w="1682" w:type="dxa"/>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c>
          <w:tcPr>
            <w:tcW w:w="982" w:type="dxa"/>
            <w:gridSpan w:val="2"/>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c>
          <w:tcPr>
            <w:tcW w:w="993" w:type="dxa"/>
            <w:gridSpan w:val="2"/>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c>
          <w:tcPr>
            <w:tcW w:w="992" w:type="dxa"/>
            <w:gridSpan w:val="2"/>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c>
          <w:tcPr>
            <w:tcW w:w="992" w:type="dxa"/>
            <w:gridSpan w:val="2"/>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c>
          <w:tcPr>
            <w:tcW w:w="655" w:type="dxa"/>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c>
          <w:tcPr>
            <w:tcW w:w="1911" w:type="dxa"/>
            <w:vMerge w:val="continue"/>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widowControl/>
              <w:spacing w:line="360" w:lineRule="auto"/>
              <w:jc w:val="center"/>
              <w:rPr>
                <w:rFonts w:hint="eastAsia"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gridBefore w:val="1"/>
          <w:wBefore w:w="45" w:type="dxa"/>
          <w:trHeight w:val="285" w:hRule="atLeast"/>
          <w:tblHeader/>
        </w:trPr>
        <w:tc>
          <w:tcPr>
            <w:tcW w:w="3047" w:type="dxa"/>
            <w:gridSpan w:val="3"/>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spacing w:line="360" w:lineRule="auto"/>
              <w:jc w:val="center"/>
              <w:rPr>
                <w:rFonts w:hint="eastAsia" w:ascii="宋体" w:hAnsi="宋体" w:cs="宋体"/>
                <w:b/>
                <w:bCs/>
                <w:color w:val="000000"/>
                <w:kern w:val="0"/>
                <w:szCs w:val="21"/>
              </w:rPr>
            </w:pPr>
            <w:r>
              <w:rPr>
                <w:rFonts w:hint="eastAsia" w:ascii="宋体" w:hAnsi="宋体" w:cs="宋体"/>
                <w:b/>
                <w:bCs/>
                <w:color w:val="000000"/>
                <w:kern w:val="0"/>
                <w:szCs w:val="21"/>
              </w:rPr>
              <w:t>小计</w:t>
            </w:r>
          </w:p>
        </w:tc>
        <w:tc>
          <w:tcPr>
            <w:tcW w:w="982"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spacing w:line="360" w:lineRule="auto"/>
              <w:jc w:val="center"/>
              <w:rPr>
                <w:rFonts w:hint="eastAsia" w:ascii="宋体" w:hAnsi="宋体" w:cs="宋体"/>
                <w:b/>
                <w:bCs/>
                <w:color w:val="000000"/>
                <w:kern w:val="0"/>
                <w:szCs w:val="21"/>
              </w:rPr>
            </w:pPr>
            <w:r>
              <w:rPr>
                <w:rFonts w:hint="eastAsia" w:ascii="宋体" w:hAnsi="宋体" w:cs="宋体"/>
                <w:b/>
                <w:bCs/>
                <w:color w:val="000000"/>
                <w:kern w:val="0"/>
                <w:szCs w:val="21"/>
              </w:rPr>
              <w:t>20</w:t>
            </w:r>
          </w:p>
        </w:tc>
        <w:tc>
          <w:tcPr>
            <w:tcW w:w="993"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spacing w:line="360" w:lineRule="auto"/>
              <w:jc w:val="center"/>
              <w:rPr>
                <w:rFonts w:hint="eastAsia" w:ascii="宋体" w:hAnsi="宋体" w:cs="宋体"/>
                <w:b/>
                <w:bCs/>
                <w:color w:val="000000"/>
                <w:kern w:val="0"/>
                <w:szCs w:val="21"/>
              </w:rPr>
            </w:pPr>
            <w:r>
              <w:rPr>
                <w:rFonts w:hint="eastAsia" w:ascii="宋体" w:hAnsi="宋体" w:cs="宋体"/>
                <w:b/>
                <w:bCs/>
                <w:color w:val="000000"/>
                <w:kern w:val="0"/>
                <w:szCs w:val="21"/>
              </w:rPr>
              <w:t>69</w:t>
            </w:r>
          </w:p>
        </w:tc>
        <w:tc>
          <w:tcPr>
            <w:tcW w:w="992"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spacing w:line="360" w:lineRule="auto"/>
              <w:jc w:val="center"/>
              <w:rPr>
                <w:rFonts w:hint="eastAsia" w:ascii="宋体" w:hAnsi="宋体" w:cs="宋体"/>
                <w:b/>
                <w:bCs/>
                <w:color w:val="000000"/>
                <w:kern w:val="0"/>
                <w:szCs w:val="21"/>
              </w:rPr>
            </w:pPr>
            <w:r>
              <w:rPr>
                <w:rFonts w:hint="eastAsia" w:ascii="宋体" w:hAnsi="宋体" w:cs="宋体"/>
                <w:b/>
                <w:bCs/>
                <w:color w:val="000000"/>
                <w:kern w:val="0"/>
                <w:szCs w:val="21"/>
              </w:rPr>
              <w:t>100</w:t>
            </w:r>
          </w:p>
        </w:tc>
        <w:tc>
          <w:tcPr>
            <w:tcW w:w="992" w:type="dxa"/>
            <w:gridSpan w:val="2"/>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spacing w:line="360" w:lineRule="auto"/>
              <w:jc w:val="center"/>
              <w:rPr>
                <w:rFonts w:hint="eastAsia" w:ascii="宋体" w:hAnsi="宋体" w:cs="宋体"/>
                <w:b/>
                <w:bCs/>
                <w:color w:val="000000"/>
                <w:kern w:val="0"/>
                <w:szCs w:val="21"/>
              </w:rPr>
            </w:pPr>
            <w:r>
              <w:rPr>
                <w:rFonts w:hint="eastAsia" w:ascii="宋体" w:hAnsi="宋体" w:cs="宋体"/>
                <w:b/>
                <w:bCs/>
                <w:color w:val="000000"/>
                <w:kern w:val="0"/>
                <w:szCs w:val="21"/>
              </w:rPr>
              <w:t>145</w:t>
            </w:r>
          </w:p>
        </w:tc>
        <w:tc>
          <w:tcPr>
            <w:tcW w:w="655" w:type="dxa"/>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spacing w:line="360" w:lineRule="auto"/>
              <w:jc w:val="center"/>
              <w:rPr>
                <w:rFonts w:hint="eastAsia" w:ascii="宋体" w:hAnsi="宋体" w:cs="宋体"/>
                <w:b/>
                <w:bCs/>
                <w:color w:val="000000"/>
                <w:kern w:val="0"/>
                <w:szCs w:val="21"/>
              </w:rPr>
            </w:pPr>
            <w:r>
              <w:rPr>
                <w:rFonts w:hint="eastAsia" w:ascii="宋体" w:hAnsi="宋体" w:cs="宋体"/>
                <w:b/>
                <w:bCs/>
                <w:color w:val="000000"/>
                <w:kern w:val="0"/>
                <w:szCs w:val="21"/>
              </w:rPr>
              <w:t>185</w:t>
            </w:r>
          </w:p>
        </w:tc>
        <w:tc>
          <w:tcPr>
            <w:tcW w:w="1911" w:type="dxa"/>
            <w:tcBorders>
              <w:top w:val="single" w:color="FFFFFF" w:sz="8" w:space="0"/>
              <w:left w:val="single" w:color="FFFFFF" w:sz="8" w:space="0"/>
              <w:bottom w:val="single" w:color="FFFFFF" w:sz="8" w:space="0"/>
              <w:right w:val="single" w:color="FFFFFF" w:sz="8" w:space="0"/>
            </w:tcBorders>
            <w:shd w:val="clear" w:color="000000" w:fill="FCDDCF"/>
            <w:noWrap w:val="0"/>
            <w:vAlign w:val="center"/>
          </w:tcPr>
          <w:p>
            <w:pPr>
              <w:widowControl/>
              <w:spacing w:line="360" w:lineRule="auto"/>
              <w:jc w:val="center"/>
              <w:rPr>
                <w:rFonts w:hint="eastAsia" w:ascii="宋体" w:hAnsi="宋体" w:cs="宋体"/>
                <w:b/>
                <w:bCs/>
                <w:color w:val="000000"/>
                <w:kern w:val="0"/>
                <w:szCs w:val="21"/>
              </w:rPr>
            </w:pP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gridBefore w:val="1"/>
          <w:wBefore w:w="45" w:type="dxa"/>
          <w:trHeight w:val="285" w:hRule="atLeast"/>
          <w:tblHeader/>
        </w:trPr>
        <w:tc>
          <w:tcPr>
            <w:tcW w:w="3047" w:type="dxa"/>
            <w:gridSpan w:val="3"/>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spacing w:line="360" w:lineRule="auto"/>
              <w:jc w:val="center"/>
              <w:rPr>
                <w:rFonts w:hint="eastAsia" w:ascii="宋体" w:hAnsi="宋体" w:cs="宋体"/>
                <w:b/>
                <w:bCs/>
                <w:color w:val="000000"/>
                <w:kern w:val="0"/>
                <w:szCs w:val="21"/>
              </w:rPr>
            </w:pPr>
            <w:r>
              <w:rPr>
                <w:rFonts w:hint="eastAsia" w:ascii="宋体" w:hAnsi="宋体" w:cs="宋体"/>
                <w:b/>
                <w:bCs/>
                <w:color w:val="000000"/>
                <w:kern w:val="0"/>
                <w:szCs w:val="21"/>
              </w:rPr>
              <w:t>合计</w:t>
            </w:r>
          </w:p>
        </w:tc>
        <w:tc>
          <w:tcPr>
            <w:tcW w:w="982" w:type="dxa"/>
            <w:gridSpan w:val="2"/>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spacing w:line="360" w:lineRule="auto"/>
              <w:jc w:val="center"/>
              <w:rPr>
                <w:rFonts w:hint="eastAsia" w:ascii="宋体" w:hAnsi="宋体" w:cs="宋体"/>
                <w:b/>
                <w:bCs/>
                <w:color w:val="000000"/>
                <w:kern w:val="0"/>
                <w:szCs w:val="21"/>
              </w:rPr>
            </w:pPr>
            <w:r>
              <w:rPr>
                <w:rFonts w:hint="eastAsia" w:ascii="宋体" w:hAnsi="宋体" w:cs="宋体"/>
                <w:b/>
                <w:bCs/>
                <w:color w:val="000000"/>
                <w:kern w:val="0"/>
                <w:szCs w:val="21"/>
              </w:rPr>
              <w:t>80</w:t>
            </w:r>
          </w:p>
        </w:tc>
        <w:tc>
          <w:tcPr>
            <w:tcW w:w="993" w:type="dxa"/>
            <w:gridSpan w:val="2"/>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spacing w:line="360" w:lineRule="auto"/>
              <w:jc w:val="center"/>
              <w:rPr>
                <w:rFonts w:hint="eastAsia" w:ascii="宋体" w:hAnsi="宋体" w:cs="宋体"/>
                <w:b/>
                <w:bCs/>
                <w:color w:val="000000"/>
                <w:kern w:val="0"/>
                <w:szCs w:val="21"/>
              </w:rPr>
            </w:pPr>
            <w:r>
              <w:rPr>
                <w:rFonts w:hint="eastAsia" w:ascii="宋体" w:hAnsi="宋体" w:cs="宋体"/>
                <w:b/>
                <w:bCs/>
                <w:color w:val="000000"/>
                <w:kern w:val="0"/>
                <w:szCs w:val="21"/>
              </w:rPr>
              <w:t>200</w:t>
            </w:r>
          </w:p>
        </w:tc>
        <w:tc>
          <w:tcPr>
            <w:tcW w:w="992" w:type="dxa"/>
            <w:gridSpan w:val="2"/>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spacing w:line="360" w:lineRule="auto"/>
              <w:jc w:val="center"/>
              <w:rPr>
                <w:rFonts w:hint="eastAsia" w:ascii="宋体" w:hAnsi="宋体" w:cs="宋体"/>
                <w:b/>
                <w:bCs/>
                <w:color w:val="000000"/>
                <w:kern w:val="0"/>
                <w:szCs w:val="21"/>
              </w:rPr>
            </w:pPr>
            <w:r>
              <w:rPr>
                <w:rFonts w:hint="eastAsia" w:ascii="宋体" w:hAnsi="宋体" w:cs="宋体"/>
                <w:b/>
                <w:bCs/>
                <w:color w:val="000000"/>
                <w:kern w:val="0"/>
                <w:szCs w:val="21"/>
              </w:rPr>
              <w:t>294</w:t>
            </w:r>
          </w:p>
        </w:tc>
        <w:tc>
          <w:tcPr>
            <w:tcW w:w="992" w:type="dxa"/>
            <w:gridSpan w:val="2"/>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spacing w:line="360" w:lineRule="auto"/>
              <w:jc w:val="center"/>
              <w:rPr>
                <w:rFonts w:hint="eastAsia" w:ascii="宋体" w:hAnsi="宋体" w:cs="宋体"/>
                <w:b/>
                <w:bCs/>
                <w:color w:val="000000"/>
                <w:kern w:val="0"/>
                <w:szCs w:val="21"/>
              </w:rPr>
            </w:pPr>
            <w:r>
              <w:rPr>
                <w:rFonts w:hint="eastAsia" w:ascii="宋体" w:hAnsi="宋体" w:cs="宋体"/>
                <w:b/>
                <w:bCs/>
                <w:color w:val="000000"/>
                <w:kern w:val="0"/>
                <w:szCs w:val="21"/>
              </w:rPr>
              <w:t>434</w:t>
            </w:r>
          </w:p>
        </w:tc>
        <w:tc>
          <w:tcPr>
            <w:tcW w:w="655" w:type="dxa"/>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spacing w:line="360" w:lineRule="auto"/>
              <w:jc w:val="center"/>
              <w:rPr>
                <w:rFonts w:hint="eastAsia" w:ascii="宋体" w:hAnsi="宋体" w:cs="宋体"/>
                <w:b/>
                <w:bCs/>
                <w:color w:val="000000"/>
                <w:kern w:val="0"/>
                <w:szCs w:val="21"/>
              </w:rPr>
            </w:pPr>
            <w:r>
              <w:rPr>
                <w:rFonts w:hint="eastAsia" w:ascii="宋体" w:hAnsi="宋体" w:cs="宋体"/>
                <w:b/>
                <w:bCs/>
                <w:color w:val="000000"/>
                <w:kern w:val="0"/>
                <w:szCs w:val="21"/>
              </w:rPr>
              <w:t>498</w:t>
            </w:r>
          </w:p>
        </w:tc>
        <w:tc>
          <w:tcPr>
            <w:tcW w:w="1911" w:type="dxa"/>
            <w:tcBorders>
              <w:top w:val="single" w:color="FFFFFF" w:sz="8" w:space="0"/>
              <w:left w:val="single" w:color="FFFFFF" w:sz="8" w:space="0"/>
              <w:bottom w:val="single" w:color="FFFFFF" w:sz="8" w:space="0"/>
              <w:right w:val="single" w:color="FFFFFF" w:sz="8" w:space="0"/>
            </w:tcBorders>
            <w:shd w:val="clear" w:color="000000" w:fill="FDEFE9"/>
            <w:noWrap w:val="0"/>
            <w:vAlign w:val="center"/>
          </w:tcPr>
          <w:p>
            <w:pPr>
              <w:widowControl/>
              <w:spacing w:line="360" w:lineRule="auto"/>
              <w:jc w:val="center"/>
              <w:rPr>
                <w:rFonts w:hint="eastAsia" w:ascii="宋体" w:hAnsi="宋体" w:cs="宋体"/>
                <w:b/>
                <w:bCs/>
                <w:color w:val="000000"/>
                <w:kern w:val="0"/>
                <w:szCs w:val="21"/>
              </w:rPr>
            </w:pPr>
          </w:p>
        </w:tc>
      </w:tr>
    </w:tbl>
    <w:p>
      <w:pPr>
        <w:spacing w:line="360" w:lineRule="auto"/>
        <w:outlineLvl w:val="9"/>
        <w:rPr>
          <w:rFonts w:hint="eastAsia" w:ascii="宋体" w:hAnsi="宋体" w:cs="宋体"/>
          <w:b/>
          <w:color w:val="3366FF"/>
          <w:sz w:val="28"/>
          <w:szCs w:val="28"/>
        </w:rPr>
      </w:pPr>
    </w:p>
    <w:p>
      <w:pPr>
        <w:spacing w:line="360" w:lineRule="auto"/>
        <w:outlineLvl w:val="2"/>
        <w:rPr>
          <w:rFonts w:hint="eastAsia" w:ascii="宋体" w:hAnsi="宋体" w:cs="宋体"/>
          <w:b/>
          <w:color w:val="3366FF"/>
          <w:sz w:val="28"/>
          <w:szCs w:val="28"/>
        </w:rPr>
      </w:pPr>
      <w:bookmarkStart w:id="390" w:name="_Toc31302"/>
      <w:bookmarkStart w:id="391" w:name="_Toc24364"/>
      <w:bookmarkStart w:id="392" w:name="_Toc3957"/>
      <w:bookmarkStart w:id="393" w:name="_Toc2314"/>
      <w:bookmarkStart w:id="394" w:name="_Toc21433"/>
      <w:r>
        <w:rPr>
          <w:rFonts w:hint="eastAsia" w:ascii="宋体" w:hAnsi="宋体" w:cs="宋体"/>
          <w:b/>
          <w:color w:val="3366FF"/>
          <w:sz w:val="28"/>
          <w:szCs w:val="28"/>
        </w:rPr>
        <w:t>5-2-2 各人员培训</w:t>
      </w:r>
      <w:bookmarkEnd w:id="387"/>
      <w:bookmarkEnd w:id="388"/>
      <w:bookmarkEnd w:id="389"/>
      <w:bookmarkEnd w:id="390"/>
      <w:bookmarkEnd w:id="391"/>
      <w:bookmarkEnd w:id="392"/>
      <w:bookmarkEnd w:id="393"/>
      <w:bookmarkEnd w:id="394"/>
    </w:p>
    <w:p>
      <w:pPr>
        <w:spacing w:line="360" w:lineRule="auto"/>
        <w:ind w:firstLine="480"/>
        <w:rPr>
          <w:rFonts w:hint="eastAsia" w:ascii="宋体" w:hAnsi="宋体" w:cs="宋体"/>
          <w:sz w:val="28"/>
          <w:szCs w:val="28"/>
        </w:rPr>
      </w:pPr>
      <w:r>
        <w:rPr>
          <w:rFonts w:hint="eastAsia" w:ascii="宋体" w:hAnsi="宋体" w:cs="宋体"/>
          <w:sz w:val="28"/>
          <w:szCs w:val="28"/>
        </w:rPr>
        <w:t>按照项目技术的要求，采用理论与实践相结合的培训方式，对管理人员、技术人员和员工根据不同的对象，采用不同的方式分别进行岗前培训、常规培训和定期培训。</w:t>
      </w:r>
    </w:p>
    <w:p>
      <w:pPr>
        <w:spacing w:line="360" w:lineRule="auto"/>
        <w:ind w:firstLine="480"/>
        <w:rPr>
          <w:rFonts w:hint="eastAsia" w:ascii="宋体" w:hAnsi="宋体" w:cs="宋体"/>
          <w:sz w:val="28"/>
          <w:szCs w:val="28"/>
        </w:rPr>
      </w:pPr>
      <w:r>
        <w:rPr>
          <w:rFonts w:hint="eastAsia" w:ascii="宋体" w:hAnsi="宋体" w:cs="宋体"/>
          <w:sz w:val="28"/>
          <w:szCs w:val="28"/>
        </w:rPr>
        <w:t>培训由公司人力资源按培训体系统一组织实施。</w:t>
      </w:r>
    </w:p>
    <w:p>
      <w:pPr>
        <w:spacing w:line="360" w:lineRule="auto"/>
        <w:outlineLvl w:val="1"/>
        <w:rPr>
          <w:rFonts w:hint="eastAsia" w:ascii="宋体" w:hAnsi="宋体" w:cs="宋体"/>
          <w:b/>
          <w:color w:val="3366FF"/>
          <w:sz w:val="30"/>
          <w:szCs w:val="30"/>
        </w:rPr>
      </w:pPr>
      <w:r>
        <w:rPr>
          <w:rFonts w:hint="eastAsia" w:ascii="宋体" w:hAnsi="宋体" w:cs="宋体"/>
          <w:b/>
          <w:color w:val="3366FF"/>
          <w:sz w:val="30"/>
          <w:szCs w:val="30"/>
        </w:rPr>
        <w:t xml:space="preserve">    </w:t>
      </w:r>
      <w:bookmarkStart w:id="395" w:name="_Toc11385"/>
      <w:bookmarkStart w:id="396" w:name="_Toc24589"/>
      <w:bookmarkStart w:id="397" w:name="_Toc11175"/>
      <w:bookmarkStart w:id="398" w:name="_Toc20165"/>
      <w:bookmarkStart w:id="399" w:name="_Toc12182"/>
      <w:bookmarkStart w:id="400" w:name="_Toc18351"/>
      <w:bookmarkStart w:id="401" w:name="_Toc18611"/>
      <w:bookmarkStart w:id="402" w:name="_Toc15922"/>
      <w:r>
        <w:rPr>
          <w:rFonts w:hint="eastAsia" w:ascii="宋体" w:hAnsi="宋体" w:cs="宋体"/>
          <w:b/>
          <w:color w:val="3366FF"/>
          <w:sz w:val="30"/>
          <w:szCs w:val="30"/>
        </w:rPr>
        <w:t>5-3 项目实施流程及质量控制</w:t>
      </w:r>
      <w:bookmarkEnd w:id="395"/>
      <w:bookmarkEnd w:id="396"/>
      <w:bookmarkEnd w:id="397"/>
      <w:bookmarkEnd w:id="398"/>
      <w:bookmarkEnd w:id="399"/>
      <w:bookmarkEnd w:id="400"/>
      <w:bookmarkEnd w:id="401"/>
      <w:bookmarkEnd w:id="402"/>
      <w:r>
        <w:rPr>
          <w:rFonts w:hint="eastAsia" w:ascii="宋体" w:hAnsi="宋体" w:cs="宋体"/>
          <w:b/>
          <w:color w:val="3366FF"/>
          <w:sz w:val="30"/>
          <w:szCs w:val="30"/>
        </w:rPr>
        <w:t xml:space="preserve"> </w:t>
      </w:r>
    </w:p>
    <w:p>
      <w:pPr>
        <w:spacing w:line="360" w:lineRule="auto"/>
        <w:outlineLvl w:val="2"/>
        <w:rPr>
          <w:rFonts w:hint="eastAsia" w:ascii="宋体" w:hAnsi="宋体" w:cs="宋体"/>
          <w:b/>
          <w:color w:val="3366FF"/>
          <w:sz w:val="28"/>
          <w:szCs w:val="28"/>
        </w:rPr>
      </w:pPr>
      <w:r>
        <w:rPr>
          <w:rFonts w:hint="eastAsia" w:ascii="宋体" w:hAnsi="宋体" w:cs="宋体"/>
          <w:b/>
          <w:color w:val="3366FF"/>
          <w:sz w:val="28"/>
          <w:szCs w:val="28"/>
        </w:rPr>
        <w:t xml:space="preserve">    </w:t>
      </w:r>
      <w:bookmarkStart w:id="403" w:name="_Toc10316"/>
      <w:bookmarkStart w:id="404" w:name="_Toc32697"/>
      <w:bookmarkStart w:id="405" w:name="_Toc30189"/>
      <w:bookmarkStart w:id="406" w:name="_Toc30465"/>
      <w:bookmarkStart w:id="407" w:name="_Toc14779"/>
      <w:bookmarkStart w:id="408" w:name="_Toc12757"/>
      <w:bookmarkStart w:id="409" w:name="_Toc4543"/>
      <w:bookmarkStart w:id="410" w:name="_Toc11549"/>
      <w:r>
        <w:rPr>
          <w:rFonts w:hint="eastAsia" w:ascii="宋体" w:hAnsi="宋体" w:cs="宋体"/>
          <w:b/>
          <w:color w:val="3366FF"/>
          <w:sz w:val="28"/>
          <w:szCs w:val="28"/>
        </w:rPr>
        <w:t xml:space="preserve">5-3-1 </w:t>
      </w:r>
      <w:r>
        <w:rPr>
          <w:rFonts w:hint="eastAsia" w:ascii="宋体" w:hAnsi="宋体" w:cs="宋体"/>
          <w:b/>
          <w:color w:val="3366FF"/>
          <w:sz w:val="28"/>
          <w:szCs w:val="28"/>
          <w:lang w:eastAsia="zh-CN"/>
        </w:rPr>
        <w:t>软件</w:t>
      </w:r>
      <w:r>
        <w:rPr>
          <w:rFonts w:hint="eastAsia" w:ascii="宋体" w:hAnsi="宋体" w:cs="宋体"/>
          <w:b/>
          <w:color w:val="3366FF"/>
          <w:sz w:val="28"/>
          <w:szCs w:val="28"/>
        </w:rPr>
        <w:t>开发流程及质量控制</w:t>
      </w:r>
      <w:bookmarkEnd w:id="403"/>
      <w:bookmarkEnd w:id="404"/>
      <w:bookmarkEnd w:id="405"/>
      <w:bookmarkEnd w:id="406"/>
      <w:bookmarkEnd w:id="407"/>
      <w:bookmarkEnd w:id="408"/>
      <w:bookmarkEnd w:id="409"/>
      <w:bookmarkEnd w:id="410"/>
    </w:p>
    <w:p>
      <w:pPr>
        <w:spacing w:line="360" w:lineRule="auto"/>
        <w:ind w:firstLine="480"/>
        <w:rPr>
          <w:rFonts w:hint="eastAsia" w:ascii="宋体" w:hAnsi="宋体" w:cs="宋体"/>
          <w:sz w:val="28"/>
          <w:szCs w:val="28"/>
        </w:rPr>
      </w:pPr>
      <w:r>
        <w:rPr>
          <w:rFonts w:hint="eastAsia" w:ascii="宋体" w:hAnsi="宋体" w:cs="宋体"/>
          <w:sz w:val="28"/>
          <w:szCs w:val="28"/>
        </w:rPr>
        <w:t>公司将按照ISO9000，建立开发质量保证体系，并逐步引入CMM项目成熟度模型，计划在3年内，达到CMM3，在5年内，实现CMM5。流程及质量控制过程如下图：</w:t>
      </w:r>
    </w:p>
    <w:p>
      <w:pPr>
        <w:spacing w:line="360" w:lineRule="auto"/>
        <w:jc w:val="center"/>
        <w:rPr>
          <w:rFonts w:hint="eastAsia" w:ascii="宋体" w:hAnsi="宋体" w:cs="宋体"/>
          <w:b/>
          <w:color w:val="3366FF"/>
          <w:sz w:val="28"/>
          <w:szCs w:val="28"/>
        </w:rPr>
      </w:pPr>
      <w:r>
        <w:rPr>
          <w:rFonts w:hint="eastAsia" w:ascii="宋体" w:hAnsi="宋体" w:cs="宋体"/>
          <w:sz w:val="28"/>
          <w:szCs w:val="28"/>
        </w:rPr>
        <w:object>
          <v:shape id="_x0000_i1032" o:spt="75" type="#_x0000_t75" style="height:199.85pt;width:406.6pt;" o:ole="t" filled="f" o:preferrelative="t" stroked="f" coordsize="21600,21600">
            <v:path/>
            <v:fill on="f" focussize="0,0"/>
            <v:stroke on="f"/>
            <v:imagedata r:id="rId59" o:title=""/>
            <o:lock v:ext="edit" grouping="f" rotation="f" text="f" aspectratio="t"/>
            <w10:wrap type="none"/>
            <w10:anchorlock/>
          </v:shape>
          <o:OLEObject Type="Embed" ProgID="Visio.Drawing.11" ShapeID="_x0000_i1032" DrawAspect="Content" ObjectID="_1468075732" r:id="rId58">
            <o:LockedField>false</o:LockedField>
          </o:OLEObject>
        </w:object>
      </w:r>
    </w:p>
    <w:p>
      <w:pPr>
        <w:spacing w:line="360" w:lineRule="auto"/>
        <w:outlineLvl w:val="2"/>
        <w:rPr>
          <w:rFonts w:hint="eastAsia" w:ascii="宋体" w:hAnsi="宋体" w:cs="宋体"/>
          <w:b/>
          <w:color w:val="3366FF"/>
          <w:sz w:val="28"/>
          <w:szCs w:val="28"/>
        </w:rPr>
      </w:pPr>
      <w:r>
        <w:rPr>
          <w:rFonts w:hint="eastAsia" w:ascii="宋体" w:hAnsi="宋体" w:cs="宋体"/>
          <w:b/>
          <w:color w:val="3366FF"/>
          <w:sz w:val="28"/>
          <w:szCs w:val="28"/>
        </w:rPr>
        <w:t xml:space="preserve">    </w:t>
      </w:r>
      <w:bookmarkStart w:id="411" w:name="_Toc18488"/>
      <w:bookmarkStart w:id="412" w:name="_Toc22922"/>
      <w:bookmarkStart w:id="413" w:name="_Toc4458"/>
      <w:bookmarkStart w:id="414" w:name="_Toc14909"/>
      <w:bookmarkStart w:id="415" w:name="_Toc13553"/>
      <w:bookmarkStart w:id="416" w:name="_Toc4938"/>
      <w:bookmarkStart w:id="417" w:name="_Toc19687"/>
      <w:bookmarkStart w:id="418" w:name="_Toc11637"/>
      <w:r>
        <w:rPr>
          <w:rFonts w:hint="eastAsia" w:ascii="宋体" w:hAnsi="宋体" w:cs="宋体"/>
          <w:b/>
          <w:color w:val="3366FF"/>
          <w:sz w:val="28"/>
          <w:szCs w:val="28"/>
        </w:rPr>
        <w:t>5-3-2 市场实施、维护流程</w:t>
      </w:r>
      <w:bookmarkEnd w:id="411"/>
      <w:bookmarkEnd w:id="412"/>
      <w:bookmarkEnd w:id="413"/>
      <w:bookmarkEnd w:id="414"/>
      <w:bookmarkEnd w:id="415"/>
      <w:bookmarkEnd w:id="416"/>
      <w:bookmarkEnd w:id="417"/>
      <w:bookmarkEnd w:id="418"/>
    </w:p>
    <w:p>
      <w:pPr>
        <w:numPr>
          <w:ilvl w:val="0"/>
          <w:numId w:val="21"/>
        </w:numPr>
        <w:spacing w:line="360" w:lineRule="auto"/>
        <w:rPr>
          <w:rStyle w:val="24"/>
          <w:rFonts w:hint="eastAsia" w:ascii="宋体" w:hAnsi="宋体" w:cs="宋体"/>
          <w:b w:val="0"/>
          <w:iCs/>
          <w:sz w:val="28"/>
          <w:szCs w:val="28"/>
        </w:rPr>
      </w:pPr>
      <w:r>
        <w:rPr>
          <w:rStyle w:val="24"/>
          <w:rFonts w:hint="eastAsia" w:ascii="宋体" w:hAnsi="宋体" w:cs="宋体"/>
          <w:iCs/>
          <w:sz w:val="28"/>
          <w:szCs w:val="28"/>
        </w:rPr>
        <w:t>渠道建设流程图</w:t>
      </w:r>
    </w:p>
    <w:p>
      <w:pPr>
        <w:spacing w:line="360" w:lineRule="auto"/>
        <w:jc w:val="center"/>
        <w:rPr>
          <w:rFonts w:hint="eastAsia" w:ascii="宋体" w:hAnsi="宋体" w:cs="宋体"/>
          <w:b/>
          <w:iCs/>
          <w:sz w:val="28"/>
          <w:szCs w:val="28"/>
        </w:rPr>
      </w:pPr>
      <w:r>
        <w:rPr>
          <w:rStyle w:val="24"/>
          <w:rFonts w:hint="eastAsia" w:ascii="宋体" w:hAnsi="宋体" w:cs="宋体"/>
          <w:b/>
          <w:iCs/>
          <w:sz w:val="28"/>
          <w:szCs w:val="28"/>
        </w:rPr>
        <w:object>
          <v:shape id="_x0000_i1033" o:spt="75" type="#_x0000_t75" style="height:188.1pt;width:363.4pt;" o:ole="t" filled="f" o:preferrelative="t" stroked="f" coordsize="21600,21600">
            <v:path/>
            <v:fill on="f" focussize="0,0"/>
            <v:stroke on="f"/>
            <v:imagedata r:id="rId61" cropright="5364f" o:title=""/>
            <o:lock v:ext="edit" grouping="f" rotation="f" text="f" aspectratio="t"/>
            <w10:wrap type="none"/>
            <w10:anchorlock/>
          </v:shape>
          <o:OLEObject Type="Embed" ProgID="Visio.Drawing.11" ShapeID="_x0000_i1033" DrawAspect="Content" ObjectID="_1468075733" r:id="rId60">
            <o:LockedField>false</o:LockedField>
          </o:OLEObject>
        </w:object>
      </w:r>
    </w:p>
    <w:p>
      <w:pPr>
        <w:spacing w:line="360" w:lineRule="auto"/>
        <w:jc w:val="center"/>
        <w:rPr>
          <w:rFonts w:hint="eastAsia" w:ascii="宋体" w:hAnsi="宋体" w:cs="宋体"/>
          <w:b/>
          <w:iCs/>
          <w:sz w:val="28"/>
          <w:szCs w:val="28"/>
        </w:rPr>
      </w:pPr>
    </w:p>
    <w:p>
      <w:pPr>
        <w:numPr>
          <w:ilvl w:val="0"/>
          <w:numId w:val="21"/>
        </w:numPr>
        <w:spacing w:line="360" w:lineRule="auto"/>
        <w:rPr>
          <w:rStyle w:val="24"/>
          <w:rFonts w:hint="eastAsia" w:ascii="宋体" w:hAnsi="宋体" w:cs="宋体"/>
          <w:iCs/>
          <w:sz w:val="28"/>
          <w:szCs w:val="28"/>
        </w:rPr>
      </w:pPr>
      <w:r>
        <w:rPr>
          <w:rStyle w:val="24"/>
          <w:rFonts w:hint="eastAsia" w:ascii="宋体" w:hAnsi="宋体" w:cs="宋体"/>
          <w:iCs/>
          <w:sz w:val="28"/>
          <w:szCs w:val="28"/>
        </w:rPr>
        <w:t>销售业务流程图</w:t>
      </w:r>
    </w:p>
    <w:p>
      <w:pPr>
        <w:tabs>
          <w:tab w:val="left" w:pos="1440"/>
        </w:tabs>
        <w:spacing w:line="360" w:lineRule="auto"/>
        <w:jc w:val="center"/>
        <w:rPr>
          <w:rFonts w:hint="eastAsia" w:ascii="宋体" w:hAnsi="宋体" w:cs="宋体"/>
          <w:sz w:val="28"/>
          <w:szCs w:val="28"/>
        </w:rPr>
      </w:pPr>
      <w:r>
        <w:rPr>
          <w:rFonts w:hint="eastAsia" w:ascii="宋体" w:hAnsi="宋体" w:cs="宋体"/>
          <w:sz w:val="28"/>
          <w:szCs w:val="28"/>
        </w:rPr>
        <w:object>
          <v:shape id="_x0000_i1034" o:spt="75" type="#_x0000_t75" style="height:197.1pt;width:402.15pt;" o:ole="t" filled="f" o:preferrelative="t" stroked="f" coordsize="21600,21600">
            <v:path/>
            <v:fill on="f" focussize="0,0"/>
            <v:stroke on="f"/>
            <v:imagedata r:id="rId63" o:title=""/>
            <o:lock v:ext="edit" grouping="f" rotation="f" text="f" aspectratio="t"/>
            <w10:wrap type="none"/>
            <w10:anchorlock/>
          </v:shape>
          <o:OLEObject Type="Embed" ProgID="Visio.Drawing.11" ShapeID="_x0000_i1034" DrawAspect="Content" ObjectID="_1468075734" r:id="rId62">
            <o:LockedField>false</o:LockedField>
          </o:OLEObject>
        </w:object>
      </w:r>
    </w:p>
    <w:p>
      <w:pPr>
        <w:tabs>
          <w:tab w:val="left" w:pos="1440"/>
        </w:tabs>
        <w:spacing w:line="360" w:lineRule="auto"/>
        <w:jc w:val="center"/>
        <w:rPr>
          <w:rFonts w:hint="eastAsia" w:ascii="宋体" w:hAnsi="宋体" w:cs="宋体"/>
          <w:sz w:val="28"/>
          <w:szCs w:val="28"/>
        </w:rPr>
      </w:pPr>
    </w:p>
    <w:p>
      <w:pPr>
        <w:tabs>
          <w:tab w:val="left" w:pos="1440"/>
        </w:tabs>
        <w:spacing w:line="360" w:lineRule="auto"/>
        <w:outlineLvl w:val="1"/>
        <w:rPr>
          <w:rFonts w:hint="eastAsia" w:ascii="宋体" w:hAnsi="宋体" w:cs="宋体"/>
          <w:b/>
          <w:color w:val="3366FF"/>
          <w:sz w:val="30"/>
          <w:szCs w:val="30"/>
        </w:rPr>
      </w:pPr>
      <w:r>
        <w:rPr>
          <w:rFonts w:hint="eastAsia" w:ascii="宋体" w:hAnsi="宋体" w:cs="宋体"/>
          <w:b/>
          <w:color w:val="3366FF"/>
          <w:sz w:val="30"/>
          <w:szCs w:val="30"/>
        </w:rPr>
        <w:t xml:space="preserve">    </w:t>
      </w:r>
      <w:bookmarkStart w:id="419" w:name="_Toc8411"/>
      <w:bookmarkStart w:id="420" w:name="_Toc28885"/>
      <w:bookmarkStart w:id="421" w:name="_Toc7832"/>
      <w:bookmarkStart w:id="422" w:name="_Toc20927"/>
      <w:bookmarkStart w:id="423" w:name="_Toc29874"/>
      <w:bookmarkStart w:id="424" w:name="_Toc31207"/>
      <w:bookmarkStart w:id="425" w:name="_Toc5133"/>
      <w:bookmarkStart w:id="426" w:name="_Toc17601"/>
      <w:r>
        <w:rPr>
          <w:rFonts w:hint="eastAsia" w:ascii="宋体" w:hAnsi="宋体" w:cs="宋体"/>
          <w:b/>
          <w:color w:val="3366FF"/>
          <w:sz w:val="30"/>
          <w:szCs w:val="30"/>
        </w:rPr>
        <w:t>5-4 项目实施进度安排</w:t>
      </w:r>
      <w:bookmarkEnd w:id="419"/>
      <w:bookmarkEnd w:id="420"/>
      <w:bookmarkEnd w:id="421"/>
      <w:bookmarkEnd w:id="422"/>
      <w:bookmarkEnd w:id="423"/>
      <w:bookmarkEnd w:id="424"/>
      <w:bookmarkEnd w:id="425"/>
      <w:bookmarkEnd w:id="426"/>
    </w:p>
    <w:p>
      <w:pPr>
        <w:spacing w:line="360" w:lineRule="auto"/>
        <w:jc w:val="center"/>
        <w:rPr>
          <w:rFonts w:hint="eastAsia" w:ascii="宋体" w:hAnsi="宋体" w:cs="宋体"/>
          <w:b/>
          <w:bCs/>
          <w:sz w:val="28"/>
          <w:szCs w:val="28"/>
        </w:rPr>
      </w:pPr>
      <w:r>
        <w:rPr>
          <w:rFonts w:hint="eastAsia" w:ascii="宋体" w:hAnsi="宋体" w:cs="宋体"/>
          <w:b/>
          <w:bCs/>
          <w:sz w:val="28"/>
          <w:szCs w:val="28"/>
        </w:rPr>
        <w:t>项目建设计划进度表</w:t>
      </w:r>
    </w:p>
    <w:p>
      <w:pP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5825490" cy="3258820"/>
            <wp:effectExtent l="0" t="0" r="11430" b="2540"/>
            <wp:docPr id="52" name="图片 83"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3" descr="图片2"/>
                    <pic:cNvPicPr>
                      <a:picLocks noChangeAspect="1"/>
                    </pic:cNvPicPr>
                  </pic:nvPicPr>
                  <pic:blipFill>
                    <a:blip r:embed="rId64"/>
                    <a:stretch>
                      <a:fillRect/>
                    </a:stretch>
                  </pic:blipFill>
                  <pic:spPr>
                    <a:xfrm>
                      <a:off x="0" y="0"/>
                      <a:ext cx="5825490" cy="3258820"/>
                    </a:xfrm>
                    <a:prstGeom prst="rect">
                      <a:avLst/>
                    </a:prstGeom>
                    <a:noFill/>
                    <a:ln>
                      <a:noFill/>
                    </a:ln>
                  </pic:spPr>
                </pic:pic>
              </a:graphicData>
            </a:graphic>
          </wp:inline>
        </w:drawing>
      </w:r>
    </w:p>
    <w:p>
      <w:pPr>
        <w:spacing w:line="360" w:lineRule="auto"/>
        <w:outlineLvl w:val="0"/>
        <w:rPr>
          <w:rFonts w:hint="eastAsia" w:ascii="宋体" w:hAnsi="宋体" w:cs="宋体"/>
          <w:b/>
          <w:bCs/>
          <w:color w:val="993300"/>
          <w:sz w:val="32"/>
          <w:szCs w:val="32"/>
        </w:rPr>
      </w:pPr>
      <w:r>
        <w:rPr>
          <w:rFonts w:hint="eastAsia" w:ascii="宋体" w:hAnsi="宋体" w:cs="宋体"/>
          <w:b/>
          <w:bCs/>
          <w:color w:val="993300"/>
          <w:sz w:val="32"/>
          <w:szCs w:val="32"/>
        </w:rPr>
        <w:br w:type="page"/>
      </w:r>
      <w:bookmarkStart w:id="427" w:name="_Toc10383"/>
      <w:bookmarkStart w:id="428" w:name="_Toc6772"/>
      <w:bookmarkStart w:id="429" w:name="_Toc20947"/>
      <w:bookmarkStart w:id="430" w:name="_Toc32462"/>
      <w:bookmarkStart w:id="431" w:name="_Toc8472"/>
      <w:bookmarkStart w:id="432" w:name="_Toc25701"/>
      <w:bookmarkStart w:id="433" w:name="_Toc25942"/>
      <w:bookmarkStart w:id="434" w:name="_Toc24630"/>
      <w:r>
        <w:rPr>
          <w:rFonts w:hint="eastAsia" w:ascii="宋体" w:hAnsi="宋体" w:cs="宋体"/>
          <w:b/>
          <w:bCs/>
          <w:color w:val="993300"/>
          <w:sz w:val="32"/>
          <w:szCs w:val="32"/>
        </w:rPr>
        <w:t>六、风险分析及对策</w:t>
      </w:r>
      <w:bookmarkEnd w:id="427"/>
      <w:bookmarkEnd w:id="428"/>
      <w:bookmarkEnd w:id="429"/>
      <w:bookmarkEnd w:id="430"/>
      <w:bookmarkEnd w:id="431"/>
      <w:bookmarkEnd w:id="432"/>
      <w:bookmarkEnd w:id="433"/>
      <w:bookmarkEnd w:id="434"/>
    </w:p>
    <w:p>
      <w:pPr>
        <w:spacing w:line="360" w:lineRule="auto"/>
        <w:ind w:firstLine="480"/>
        <w:rPr>
          <w:rFonts w:hint="eastAsia" w:ascii="宋体" w:hAnsi="宋体" w:cs="宋体"/>
          <w:sz w:val="28"/>
          <w:szCs w:val="28"/>
        </w:rPr>
      </w:pPr>
      <w:r>
        <w:rPr>
          <w:rFonts w:hint="eastAsia" w:ascii="宋体" w:hAnsi="宋体" w:cs="宋体"/>
          <w:sz w:val="28"/>
          <w:szCs w:val="28"/>
        </w:rPr>
        <w:t>“未料胜，先料败”，项目发起人在项目设计阶段，对本项目在今后发展中所能遇到的各种风险进行了分析，同时提出了解决方案</w:t>
      </w:r>
      <w:r>
        <w:rPr>
          <w:rFonts w:hint="eastAsia" w:ascii="宋体" w:hAnsi="宋体" w:cs="宋体"/>
          <w:sz w:val="28"/>
          <w:szCs w:val="28"/>
          <w:lang w:eastAsia="zh-CN"/>
        </w:rPr>
        <w:t>。</w:t>
      </w:r>
      <w:r>
        <w:rPr>
          <w:rFonts w:hint="eastAsia" w:ascii="宋体" w:hAnsi="宋体" w:cs="宋体"/>
          <w:sz w:val="28"/>
          <w:szCs w:val="28"/>
        </w:rPr>
        <w:t>更详细的风险对策，我们将在以后的</w:t>
      </w:r>
      <w:r>
        <w:rPr>
          <w:rFonts w:hint="eastAsia" w:ascii="宋体" w:hAnsi="宋体" w:cs="宋体"/>
          <w:sz w:val="28"/>
          <w:szCs w:val="28"/>
          <w:lang w:eastAsia="zh-CN"/>
        </w:rPr>
        <w:t>具体方案</w:t>
      </w:r>
      <w:r>
        <w:rPr>
          <w:rFonts w:hint="eastAsia" w:ascii="宋体" w:hAnsi="宋体" w:cs="宋体"/>
          <w:sz w:val="28"/>
          <w:szCs w:val="28"/>
        </w:rPr>
        <w:t>中加以论述。</w:t>
      </w:r>
    </w:p>
    <w:p>
      <w:pPr>
        <w:spacing w:line="360" w:lineRule="auto"/>
        <w:outlineLvl w:val="1"/>
        <w:rPr>
          <w:rFonts w:hint="eastAsia" w:ascii="宋体" w:hAnsi="宋体" w:cs="宋体"/>
          <w:b/>
          <w:color w:val="993300"/>
          <w:sz w:val="32"/>
          <w:szCs w:val="32"/>
        </w:rPr>
      </w:pPr>
      <w:r>
        <w:rPr>
          <w:rFonts w:hint="eastAsia" w:ascii="宋体" w:hAnsi="宋体" w:cs="宋体"/>
          <w:b/>
          <w:color w:val="993300"/>
          <w:sz w:val="32"/>
          <w:szCs w:val="32"/>
        </w:rPr>
        <w:t xml:space="preserve">    </w:t>
      </w:r>
      <w:bookmarkStart w:id="435" w:name="_Toc15101"/>
      <w:bookmarkStart w:id="436" w:name="_Toc12531"/>
      <w:bookmarkStart w:id="437" w:name="_Toc13300"/>
      <w:bookmarkStart w:id="438" w:name="_Toc4058"/>
      <w:bookmarkStart w:id="439" w:name="_Toc32696"/>
      <w:bookmarkStart w:id="440" w:name="_Toc8733"/>
      <w:bookmarkStart w:id="441" w:name="_Toc31390"/>
      <w:bookmarkStart w:id="442" w:name="_Toc17317"/>
      <w:r>
        <w:rPr>
          <w:rFonts w:hint="eastAsia" w:ascii="宋体" w:hAnsi="宋体" w:cs="宋体"/>
          <w:b/>
          <w:color w:val="993300"/>
          <w:sz w:val="32"/>
          <w:szCs w:val="32"/>
        </w:rPr>
        <w:t>6-1 风险分析</w:t>
      </w:r>
      <w:bookmarkEnd w:id="435"/>
      <w:bookmarkEnd w:id="436"/>
      <w:bookmarkEnd w:id="437"/>
      <w:bookmarkEnd w:id="438"/>
      <w:bookmarkEnd w:id="439"/>
      <w:bookmarkEnd w:id="440"/>
      <w:bookmarkEnd w:id="441"/>
      <w:bookmarkEnd w:id="442"/>
    </w:p>
    <w:p>
      <w:pPr>
        <w:spacing w:line="360" w:lineRule="auto"/>
        <w:outlineLvl w:val="2"/>
        <w:rPr>
          <w:rFonts w:hint="eastAsia" w:ascii="宋体" w:hAnsi="宋体" w:cs="宋体"/>
          <w:b/>
          <w:color w:val="993300"/>
          <w:sz w:val="28"/>
          <w:szCs w:val="28"/>
        </w:rPr>
      </w:pPr>
      <w:r>
        <w:rPr>
          <w:rFonts w:hint="eastAsia" w:ascii="宋体" w:hAnsi="宋体" w:cs="宋体"/>
          <w:b/>
          <w:color w:val="993300"/>
          <w:sz w:val="28"/>
          <w:szCs w:val="28"/>
        </w:rPr>
        <w:t xml:space="preserve">    </w:t>
      </w:r>
      <w:bookmarkStart w:id="443" w:name="_Toc13864"/>
      <w:bookmarkStart w:id="444" w:name="_Toc19393"/>
      <w:bookmarkStart w:id="445" w:name="_Toc23574"/>
      <w:bookmarkStart w:id="446" w:name="_Toc25803"/>
      <w:bookmarkStart w:id="447" w:name="_Toc30814"/>
      <w:bookmarkStart w:id="448" w:name="_Toc4349"/>
      <w:bookmarkStart w:id="449" w:name="_Toc4501"/>
      <w:bookmarkStart w:id="450" w:name="_Toc2916"/>
      <w:r>
        <w:rPr>
          <w:rFonts w:hint="eastAsia" w:ascii="宋体" w:hAnsi="宋体" w:cs="宋体"/>
          <w:b/>
          <w:color w:val="993300"/>
          <w:sz w:val="28"/>
          <w:szCs w:val="28"/>
        </w:rPr>
        <w:t>6-1-1</w:t>
      </w:r>
      <w:r>
        <w:rPr>
          <w:rFonts w:hint="eastAsia" w:ascii="宋体" w:hAnsi="宋体" w:cs="宋体"/>
          <w:b/>
          <w:color w:val="993300"/>
          <w:sz w:val="28"/>
          <w:szCs w:val="28"/>
          <w:lang w:val="en-US" w:eastAsia="zh-CN"/>
        </w:rPr>
        <w:t xml:space="preserve"> </w:t>
      </w:r>
      <w:r>
        <w:rPr>
          <w:rFonts w:hint="eastAsia" w:ascii="宋体" w:hAnsi="宋体" w:cs="宋体"/>
          <w:b/>
          <w:color w:val="993300"/>
          <w:sz w:val="28"/>
          <w:szCs w:val="28"/>
        </w:rPr>
        <w:t>技术风险</w:t>
      </w:r>
      <w:bookmarkEnd w:id="443"/>
      <w:bookmarkEnd w:id="444"/>
      <w:bookmarkEnd w:id="445"/>
      <w:bookmarkEnd w:id="446"/>
      <w:bookmarkEnd w:id="447"/>
      <w:bookmarkEnd w:id="448"/>
      <w:bookmarkEnd w:id="449"/>
      <w:bookmarkEnd w:id="450"/>
    </w:p>
    <w:p>
      <w:pPr>
        <w:numPr>
          <w:ilvl w:val="0"/>
          <w:numId w:val="22"/>
        </w:numPr>
        <w:tabs>
          <w:tab w:val="left" w:pos="840"/>
        </w:tabs>
        <w:spacing w:line="360" w:lineRule="auto"/>
        <w:ind w:left="0" w:firstLine="478" w:firstLineChars="171"/>
        <w:rPr>
          <w:rFonts w:hint="eastAsia" w:ascii="宋体" w:hAnsi="宋体" w:cs="宋体"/>
          <w:sz w:val="28"/>
          <w:szCs w:val="28"/>
        </w:rPr>
      </w:pPr>
      <w:r>
        <w:rPr>
          <w:rFonts w:hint="eastAsia" w:ascii="宋体" w:hAnsi="宋体" w:cs="宋体"/>
          <w:sz w:val="28"/>
          <w:szCs w:val="28"/>
        </w:rPr>
        <w:t>技术先进性风险。IT行业本身是一个风险很大的企业，技术更新日新月异，一项技术今天本来可能还很先进，但是明天就有可能另一项更先进的技术取代前者。</w:t>
      </w:r>
      <w:r>
        <w:rPr>
          <w:rFonts w:hint="eastAsia" w:ascii="宋体" w:hAnsi="宋体" w:cs="宋体"/>
          <w:sz w:val="28"/>
          <w:szCs w:val="28"/>
          <w:lang w:val="en-US" w:eastAsia="zh-CN"/>
        </w:rPr>
        <w:t>Goggle的</w:t>
      </w:r>
      <w:r>
        <w:rPr>
          <w:rFonts w:hint="eastAsia" w:ascii="宋体" w:hAnsi="宋体" w:cs="宋体"/>
          <w:sz w:val="28"/>
          <w:szCs w:val="28"/>
          <w:lang w:eastAsia="zh-CN"/>
        </w:rPr>
        <w:t>搜索引擎</w:t>
      </w:r>
      <w:r>
        <w:rPr>
          <w:rFonts w:hint="eastAsia" w:ascii="宋体" w:hAnsi="宋体" w:cs="宋体"/>
          <w:sz w:val="28"/>
          <w:szCs w:val="28"/>
        </w:rPr>
        <w:t>挑战</w:t>
      </w:r>
      <w:r>
        <w:rPr>
          <w:rFonts w:hint="eastAsia" w:ascii="宋体" w:hAnsi="宋体" w:cs="宋体"/>
          <w:sz w:val="28"/>
          <w:szCs w:val="28"/>
          <w:lang w:val="en-US" w:eastAsia="zh-CN"/>
        </w:rPr>
        <w:t>Yahoo的</w:t>
      </w:r>
      <w:r>
        <w:rPr>
          <w:rFonts w:hint="eastAsia" w:ascii="宋体" w:hAnsi="宋体" w:cs="宋体"/>
          <w:sz w:val="28"/>
          <w:szCs w:val="28"/>
          <w:lang w:eastAsia="zh-CN"/>
        </w:rPr>
        <w:t>手工分类</w:t>
      </w:r>
      <w:r>
        <w:rPr>
          <w:rFonts w:hint="eastAsia" w:ascii="宋体" w:hAnsi="宋体" w:cs="宋体"/>
          <w:sz w:val="28"/>
          <w:szCs w:val="28"/>
        </w:rPr>
        <w:t>，Linux挑战Window，该等事例比比皆是，如果企业不能够居安思危，抢占技术的制高点，直接后果就是企业衰退倒闭，王安公司、</w:t>
      </w:r>
      <w:r>
        <w:rPr>
          <w:rFonts w:hint="eastAsia" w:ascii="宋体" w:hAnsi="宋体" w:cs="宋体"/>
          <w:sz w:val="28"/>
          <w:szCs w:val="28"/>
          <w:lang w:val="en-US" w:eastAsia="zh-CN"/>
        </w:rPr>
        <w:t>Kodak</w:t>
      </w:r>
      <w:r>
        <w:rPr>
          <w:rFonts w:hint="eastAsia" w:ascii="宋体" w:hAnsi="宋体" w:cs="宋体"/>
          <w:sz w:val="28"/>
          <w:szCs w:val="28"/>
        </w:rPr>
        <w:t>公司等就是最好的案例。公司能否始终保持领先的技术水平，将直接影响其未来的兴衰成败。</w:t>
      </w:r>
    </w:p>
    <w:p>
      <w:pPr>
        <w:numPr>
          <w:ilvl w:val="0"/>
          <w:numId w:val="22"/>
        </w:numPr>
        <w:tabs>
          <w:tab w:val="left" w:pos="840"/>
          <w:tab w:val="clear" w:pos="900"/>
        </w:tabs>
        <w:spacing w:line="360" w:lineRule="auto"/>
        <w:ind w:left="0" w:firstLine="478" w:firstLineChars="171"/>
        <w:rPr>
          <w:rFonts w:hint="eastAsia" w:ascii="宋体" w:hAnsi="宋体" w:cs="宋体"/>
          <w:sz w:val="28"/>
          <w:szCs w:val="28"/>
        </w:rPr>
      </w:pPr>
      <w:r>
        <w:rPr>
          <w:rFonts w:hint="eastAsia" w:ascii="宋体" w:hAnsi="宋体" w:cs="宋体"/>
          <w:sz w:val="28"/>
          <w:szCs w:val="28"/>
        </w:rPr>
        <w:t>平台开发风险。迅速</w:t>
      </w:r>
      <w:r>
        <w:rPr>
          <w:rFonts w:hint="eastAsia" w:ascii="宋体" w:hAnsi="宋体" w:cs="宋体"/>
          <w:sz w:val="28"/>
          <w:szCs w:val="28"/>
          <w:lang w:eastAsia="zh-CN"/>
        </w:rPr>
        <w:t>研发</w:t>
      </w:r>
      <w:r>
        <w:rPr>
          <w:rFonts w:hint="eastAsia" w:ascii="宋体" w:hAnsi="宋体" w:cs="宋体"/>
          <w:sz w:val="28"/>
          <w:szCs w:val="28"/>
        </w:rPr>
        <w:t>独具核心竞争力</w:t>
      </w:r>
      <w:r>
        <w:rPr>
          <w:rFonts w:hint="eastAsia" w:ascii="宋体" w:hAnsi="宋体" w:cs="宋体"/>
          <w:sz w:val="28"/>
          <w:szCs w:val="28"/>
          <w:lang w:eastAsia="zh-CN"/>
        </w:rPr>
        <w:t>的</w:t>
      </w:r>
      <w:r>
        <w:rPr>
          <w:rFonts w:hint="eastAsia" w:ascii="宋体" w:hAnsi="宋体" w:cs="宋体"/>
          <w:sz w:val="28"/>
          <w:szCs w:val="28"/>
        </w:rPr>
        <w:t>核心产品，将是龙天科技急需解决的战略性问题。因此，公司在前期会存在平台开发失败，以及后期平台不断完善、升级的风险。平台开发成功与否在很大程度上取决于公司人才素质以及对行业管理、业务流程是否有深入的调研、了解与掌握。</w:t>
      </w:r>
    </w:p>
    <w:p>
      <w:pPr>
        <w:spacing w:line="360" w:lineRule="auto"/>
        <w:outlineLvl w:val="2"/>
        <w:rPr>
          <w:rFonts w:hint="eastAsia" w:ascii="宋体" w:hAnsi="宋体" w:cs="宋体"/>
          <w:b/>
          <w:color w:val="993300"/>
          <w:sz w:val="28"/>
          <w:szCs w:val="28"/>
        </w:rPr>
      </w:pPr>
      <w:r>
        <w:rPr>
          <w:rFonts w:hint="eastAsia" w:ascii="宋体" w:hAnsi="宋体" w:cs="宋体"/>
          <w:b/>
          <w:color w:val="993300"/>
          <w:sz w:val="28"/>
          <w:szCs w:val="28"/>
        </w:rPr>
        <w:t xml:space="preserve">    </w:t>
      </w:r>
      <w:bookmarkStart w:id="451" w:name="_Toc17973"/>
      <w:bookmarkStart w:id="452" w:name="_Toc17934"/>
      <w:bookmarkStart w:id="453" w:name="_Toc17015"/>
      <w:bookmarkStart w:id="454" w:name="_Toc5702"/>
      <w:bookmarkStart w:id="455" w:name="_Toc15886"/>
      <w:bookmarkStart w:id="456" w:name="_Toc8861"/>
      <w:bookmarkStart w:id="457" w:name="_Toc15590"/>
      <w:bookmarkStart w:id="458" w:name="_Toc21996"/>
      <w:r>
        <w:rPr>
          <w:rFonts w:hint="eastAsia" w:ascii="宋体" w:hAnsi="宋体" w:cs="宋体"/>
          <w:b/>
          <w:color w:val="993300"/>
          <w:sz w:val="28"/>
          <w:szCs w:val="28"/>
        </w:rPr>
        <w:t>6-1-2 市场风险</w:t>
      </w:r>
      <w:bookmarkEnd w:id="451"/>
      <w:bookmarkEnd w:id="452"/>
      <w:bookmarkEnd w:id="453"/>
      <w:bookmarkEnd w:id="454"/>
      <w:bookmarkEnd w:id="455"/>
      <w:bookmarkEnd w:id="456"/>
      <w:bookmarkEnd w:id="457"/>
      <w:bookmarkEnd w:id="458"/>
    </w:p>
    <w:p>
      <w:pPr>
        <w:numPr>
          <w:ilvl w:val="0"/>
          <w:numId w:val="23"/>
        </w:numPr>
        <w:tabs>
          <w:tab w:val="left" w:pos="840"/>
          <w:tab w:val="clear" w:pos="900"/>
        </w:tabs>
        <w:spacing w:line="360" w:lineRule="auto"/>
        <w:ind w:left="0" w:firstLine="478" w:firstLineChars="171"/>
        <w:rPr>
          <w:rFonts w:hint="eastAsia" w:ascii="宋体" w:hAnsi="宋体" w:cs="宋体"/>
          <w:sz w:val="28"/>
          <w:szCs w:val="28"/>
        </w:rPr>
      </w:pPr>
      <w:r>
        <w:rPr>
          <w:rFonts w:hint="eastAsia" w:ascii="宋体" w:hAnsi="宋体" w:cs="宋体"/>
          <w:sz w:val="28"/>
          <w:szCs w:val="28"/>
          <w:lang w:eastAsia="zh-CN"/>
        </w:rPr>
        <w:t>“女娲专家系统”</w:t>
      </w:r>
      <w:r>
        <w:rPr>
          <w:rFonts w:hint="eastAsia" w:ascii="宋体" w:hAnsi="宋体" w:cs="宋体"/>
          <w:sz w:val="28"/>
          <w:szCs w:val="28"/>
        </w:rPr>
        <w:t>进入市场的主要风险在于市场的惯性。目前市场上对由中小厂商（我公司相对于其他企业而言）推出的此类产品可能会持迟疑或观望的态度。如果公司不能消除这种惯性的话，市场很可能无法启动，更谈不上在5年内进入国际市场。</w:t>
      </w:r>
    </w:p>
    <w:p>
      <w:pPr>
        <w:numPr>
          <w:ilvl w:val="0"/>
          <w:numId w:val="23"/>
        </w:numPr>
        <w:tabs>
          <w:tab w:val="left" w:pos="840"/>
          <w:tab w:val="clear" w:pos="900"/>
        </w:tabs>
        <w:spacing w:line="360" w:lineRule="auto"/>
        <w:ind w:left="0" w:firstLine="478" w:firstLineChars="171"/>
        <w:rPr>
          <w:rFonts w:hint="eastAsia" w:ascii="宋体" w:hAnsi="宋体" w:cs="宋体"/>
          <w:sz w:val="28"/>
          <w:szCs w:val="28"/>
        </w:rPr>
      </w:pPr>
      <w:r>
        <w:rPr>
          <w:rFonts w:hint="eastAsia" w:ascii="宋体" w:hAnsi="宋体" w:cs="宋体"/>
          <w:sz w:val="28"/>
          <w:szCs w:val="28"/>
        </w:rPr>
        <w:t>同时，随着潜在进入者与行业内现有竞争对手两种竞争力量的逐步加剧，各公司会采取“价格战“策略打击竞争对手，因而引起公司产品价格波动，进而影响公司收益。</w:t>
      </w:r>
    </w:p>
    <w:p>
      <w:pPr>
        <w:numPr>
          <w:ilvl w:val="0"/>
          <w:numId w:val="23"/>
        </w:numPr>
        <w:tabs>
          <w:tab w:val="left" w:pos="840"/>
          <w:tab w:val="clear" w:pos="900"/>
        </w:tabs>
        <w:spacing w:line="360" w:lineRule="auto"/>
        <w:ind w:left="0" w:firstLine="478" w:firstLineChars="171"/>
        <w:rPr>
          <w:rFonts w:hint="eastAsia" w:ascii="宋体" w:hAnsi="宋体" w:cs="宋体"/>
          <w:sz w:val="28"/>
          <w:szCs w:val="28"/>
        </w:rPr>
      </w:pPr>
      <w:r>
        <w:rPr>
          <w:rFonts w:hint="eastAsia" w:ascii="宋体" w:hAnsi="宋体" w:cs="宋体"/>
          <w:sz w:val="28"/>
          <w:szCs w:val="28"/>
        </w:rPr>
        <w:t>再次，</w:t>
      </w:r>
      <w:r>
        <w:rPr>
          <w:rFonts w:hint="eastAsia" w:ascii="宋体" w:hAnsi="宋体" w:cs="宋体"/>
          <w:sz w:val="28"/>
          <w:szCs w:val="28"/>
          <w:lang w:eastAsia="zh-CN"/>
        </w:rPr>
        <w:t>“女娲专家系统”</w:t>
      </w:r>
      <w:r>
        <w:rPr>
          <w:rFonts w:hint="eastAsia" w:ascii="宋体" w:hAnsi="宋体" w:cs="宋体"/>
          <w:sz w:val="28"/>
          <w:szCs w:val="28"/>
        </w:rPr>
        <w:t>在进入市场时，还会存在销售不足的风险。在各个行业中很可能会遭遇壁垒——即</w:t>
      </w:r>
      <w:r>
        <w:rPr>
          <w:rFonts w:hint="eastAsia" w:ascii="宋体" w:hAnsi="宋体" w:cs="宋体"/>
          <w:sz w:val="28"/>
          <w:szCs w:val="28"/>
          <w:lang w:eastAsia="zh-CN"/>
        </w:rPr>
        <w:t>已经占有一定市场的</w:t>
      </w:r>
      <w:r>
        <w:rPr>
          <w:rFonts w:hint="eastAsia" w:ascii="宋体" w:hAnsi="宋体" w:cs="宋体"/>
          <w:sz w:val="28"/>
          <w:szCs w:val="28"/>
        </w:rPr>
        <w:t>行业既得利益的限制。</w:t>
      </w:r>
    </w:p>
    <w:p>
      <w:pPr>
        <w:spacing w:line="360" w:lineRule="auto"/>
        <w:outlineLvl w:val="2"/>
        <w:rPr>
          <w:rFonts w:hint="eastAsia" w:ascii="宋体" w:hAnsi="宋体" w:cs="宋体"/>
          <w:b/>
          <w:color w:val="993300"/>
          <w:sz w:val="28"/>
          <w:szCs w:val="28"/>
        </w:rPr>
      </w:pPr>
      <w:r>
        <w:rPr>
          <w:rFonts w:hint="eastAsia" w:ascii="宋体" w:hAnsi="宋体" w:cs="宋体"/>
          <w:b/>
          <w:color w:val="993300"/>
          <w:sz w:val="28"/>
          <w:szCs w:val="28"/>
        </w:rPr>
        <w:t xml:space="preserve">    </w:t>
      </w:r>
      <w:bookmarkStart w:id="459" w:name="_Toc30912"/>
      <w:bookmarkStart w:id="460" w:name="_Toc4351"/>
      <w:bookmarkStart w:id="461" w:name="_Toc26042"/>
      <w:bookmarkStart w:id="462" w:name="_Toc6392"/>
      <w:bookmarkStart w:id="463" w:name="_Toc15955"/>
      <w:bookmarkStart w:id="464" w:name="_Toc17277"/>
      <w:bookmarkStart w:id="465" w:name="_Toc8316"/>
      <w:bookmarkStart w:id="466" w:name="_Toc10617"/>
      <w:r>
        <w:rPr>
          <w:rFonts w:hint="eastAsia" w:ascii="宋体" w:hAnsi="宋体" w:cs="宋体"/>
          <w:b/>
          <w:color w:val="993300"/>
          <w:sz w:val="28"/>
          <w:szCs w:val="28"/>
        </w:rPr>
        <w:t>6-1-3 经营风险</w:t>
      </w:r>
      <w:bookmarkEnd w:id="459"/>
      <w:bookmarkEnd w:id="460"/>
      <w:bookmarkEnd w:id="461"/>
      <w:bookmarkEnd w:id="462"/>
      <w:bookmarkEnd w:id="463"/>
      <w:bookmarkEnd w:id="464"/>
      <w:bookmarkEnd w:id="465"/>
      <w:bookmarkEnd w:id="466"/>
    </w:p>
    <w:p>
      <w:pPr>
        <w:numPr>
          <w:ilvl w:val="0"/>
          <w:numId w:val="24"/>
        </w:numPr>
        <w:spacing w:line="360" w:lineRule="auto"/>
        <w:rPr>
          <w:rFonts w:hint="eastAsia" w:ascii="宋体" w:hAnsi="宋体" w:cs="宋体"/>
          <w:sz w:val="28"/>
          <w:szCs w:val="28"/>
        </w:rPr>
      </w:pPr>
      <w:r>
        <w:rPr>
          <w:rFonts w:hint="eastAsia" w:ascii="宋体" w:hAnsi="宋体" w:cs="宋体"/>
          <w:sz w:val="28"/>
          <w:szCs w:val="28"/>
        </w:rPr>
        <w:t>人力资源风险——人力成本上升和高素质人才不足之间的矛盾</w:t>
      </w:r>
    </w:p>
    <w:p>
      <w:pPr>
        <w:spacing w:line="360" w:lineRule="auto"/>
        <w:ind w:firstLine="480"/>
        <w:rPr>
          <w:rFonts w:hint="eastAsia" w:ascii="宋体" w:hAnsi="宋体" w:cs="宋体"/>
          <w:sz w:val="28"/>
          <w:szCs w:val="28"/>
        </w:rPr>
      </w:pPr>
      <w:r>
        <w:rPr>
          <w:rFonts w:hint="eastAsia" w:ascii="宋体" w:hAnsi="宋体" w:cs="宋体"/>
          <w:sz w:val="28"/>
          <w:szCs w:val="28"/>
        </w:rPr>
        <w:t>公司为稳定技术人员和吸引外部优秀人才，必将采取一系列的奖励措施，因此人力成本的投入必然会逐步增加。同时，由于公司处于创业阶段，工作环境、福利待遇在开始时同其他公司相比可能会存在一定差距，从而增加了引进高素质人才的难度。</w:t>
      </w:r>
    </w:p>
    <w:p>
      <w:pPr>
        <w:numPr>
          <w:ilvl w:val="0"/>
          <w:numId w:val="24"/>
        </w:numPr>
        <w:spacing w:line="360" w:lineRule="auto"/>
        <w:rPr>
          <w:rFonts w:hint="eastAsia" w:ascii="宋体" w:hAnsi="宋体" w:cs="宋体"/>
          <w:sz w:val="28"/>
          <w:szCs w:val="28"/>
        </w:rPr>
      </w:pPr>
      <w:r>
        <w:rPr>
          <w:rFonts w:hint="eastAsia" w:ascii="宋体" w:hAnsi="宋体" w:cs="宋体"/>
          <w:sz w:val="28"/>
          <w:szCs w:val="28"/>
        </w:rPr>
        <w:t>管理风险——初创的公司与迅速发展的市场之间的矛盾</w:t>
      </w:r>
    </w:p>
    <w:p>
      <w:pPr>
        <w:spacing w:line="360" w:lineRule="auto"/>
        <w:ind w:firstLine="480"/>
        <w:rPr>
          <w:rFonts w:hint="eastAsia" w:ascii="宋体" w:hAnsi="宋体" w:cs="宋体"/>
          <w:sz w:val="28"/>
          <w:szCs w:val="28"/>
        </w:rPr>
      </w:pPr>
      <w:r>
        <w:rPr>
          <w:rFonts w:hint="eastAsia" w:ascii="宋体" w:hAnsi="宋体" w:cs="宋体"/>
          <w:sz w:val="28"/>
          <w:szCs w:val="28"/>
        </w:rPr>
        <w:t>随着公司规模的急剧膨胀，公司组织结构、管理方法可能不适应不断变化的内外环境。</w:t>
      </w:r>
    </w:p>
    <w:p>
      <w:pPr>
        <w:spacing w:line="360" w:lineRule="auto"/>
        <w:ind w:left="481" w:hanging="481" w:hangingChars="171"/>
        <w:outlineLvl w:val="2"/>
        <w:rPr>
          <w:rFonts w:hint="eastAsia" w:ascii="宋体" w:hAnsi="宋体" w:cs="宋体"/>
          <w:b/>
          <w:color w:val="993300"/>
          <w:sz w:val="28"/>
          <w:szCs w:val="28"/>
        </w:rPr>
      </w:pPr>
      <w:r>
        <w:rPr>
          <w:rFonts w:hint="eastAsia" w:ascii="宋体" w:hAnsi="宋体" w:cs="宋体"/>
          <w:b/>
          <w:color w:val="993300"/>
          <w:sz w:val="28"/>
          <w:szCs w:val="28"/>
        </w:rPr>
        <w:t xml:space="preserve">    </w:t>
      </w:r>
      <w:bookmarkStart w:id="467" w:name="_Toc20073"/>
      <w:bookmarkStart w:id="468" w:name="_Toc7187"/>
      <w:bookmarkStart w:id="469" w:name="_Toc28859"/>
      <w:bookmarkStart w:id="470" w:name="_Toc26752"/>
      <w:bookmarkStart w:id="471" w:name="_Toc24122"/>
      <w:bookmarkStart w:id="472" w:name="_Toc16272"/>
      <w:bookmarkStart w:id="473" w:name="_Toc26693"/>
      <w:bookmarkStart w:id="474" w:name="_Toc17311"/>
      <w:r>
        <w:rPr>
          <w:rFonts w:hint="eastAsia" w:ascii="宋体" w:hAnsi="宋体" w:cs="宋体"/>
          <w:b/>
          <w:color w:val="993300"/>
          <w:sz w:val="28"/>
          <w:szCs w:val="28"/>
        </w:rPr>
        <w:t>6-1-4 财务风险</w:t>
      </w:r>
      <w:bookmarkEnd w:id="467"/>
      <w:bookmarkEnd w:id="468"/>
      <w:bookmarkEnd w:id="469"/>
      <w:bookmarkEnd w:id="470"/>
      <w:bookmarkEnd w:id="471"/>
      <w:bookmarkEnd w:id="472"/>
      <w:bookmarkEnd w:id="473"/>
      <w:bookmarkEnd w:id="474"/>
    </w:p>
    <w:p>
      <w:pPr>
        <w:spacing w:line="360" w:lineRule="auto"/>
        <w:ind w:firstLine="480"/>
        <w:rPr>
          <w:rFonts w:hint="eastAsia" w:ascii="宋体" w:hAnsi="宋体" w:cs="宋体"/>
          <w:sz w:val="28"/>
          <w:szCs w:val="28"/>
        </w:rPr>
      </w:pPr>
      <w:r>
        <w:rPr>
          <w:rFonts w:hint="eastAsia" w:ascii="宋体" w:hAnsi="宋体" w:cs="宋体"/>
          <w:sz w:val="28"/>
          <w:szCs w:val="28"/>
        </w:rPr>
        <w:t>公司在发展初期，财务风险主要体现为资金短缺风险，即资金不能满足公司快速发展的需要。</w:t>
      </w:r>
      <w:r>
        <w:rPr>
          <w:rFonts w:hint="eastAsia" w:ascii="宋体" w:hAnsi="宋体" w:cs="宋体"/>
          <w:sz w:val="28"/>
          <w:szCs w:val="28"/>
          <w:lang w:eastAsia="zh-CN"/>
        </w:rPr>
        <w:t>人工智能</w:t>
      </w:r>
      <w:r>
        <w:rPr>
          <w:rFonts w:hint="eastAsia" w:ascii="宋体" w:hAnsi="宋体" w:cs="宋体"/>
          <w:sz w:val="28"/>
          <w:szCs w:val="28"/>
        </w:rPr>
        <w:t>技术发展非常快，</w:t>
      </w:r>
      <w:r>
        <w:rPr>
          <w:rFonts w:hint="eastAsia" w:ascii="宋体" w:hAnsi="宋体" w:cs="宋体"/>
          <w:sz w:val="28"/>
          <w:szCs w:val="28"/>
          <w:lang w:eastAsia="zh-CN"/>
        </w:rPr>
        <w:t>“女娲专家系统”</w:t>
      </w:r>
      <w:r>
        <w:rPr>
          <w:rFonts w:hint="eastAsia" w:ascii="宋体" w:hAnsi="宋体" w:cs="宋体"/>
          <w:sz w:val="28"/>
          <w:szCs w:val="28"/>
        </w:rPr>
        <w:t>的核心技术将会凭借其突出的技术优势领先市场。但如果公司没有足够资金来进行市场运做，就不能抓住市场机会，</w:t>
      </w:r>
      <w:r>
        <w:rPr>
          <w:rFonts w:hint="eastAsia" w:ascii="宋体" w:hAnsi="宋体" w:cs="宋体"/>
          <w:sz w:val="28"/>
          <w:szCs w:val="28"/>
          <w:lang w:eastAsia="zh-CN"/>
        </w:rPr>
        <w:t>无法</w:t>
      </w:r>
      <w:r>
        <w:rPr>
          <w:rFonts w:hint="eastAsia" w:ascii="宋体" w:hAnsi="宋体" w:cs="宋体"/>
          <w:sz w:val="28"/>
          <w:szCs w:val="28"/>
        </w:rPr>
        <w:t>使</w:t>
      </w:r>
      <w:r>
        <w:rPr>
          <w:rFonts w:hint="eastAsia" w:ascii="宋体" w:hAnsi="宋体" w:cs="宋体"/>
          <w:sz w:val="28"/>
          <w:szCs w:val="28"/>
          <w:lang w:eastAsia="zh-CN"/>
        </w:rPr>
        <w:t>“女娲专家系统”</w:t>
      </w:r>
      <w:r>
        <w:rPr>
          <w:rFonts w:hint="eastAsia" w:ascii="宋体" w:hAnsi="宋体" w:cs="宋体"/>
          <w:sz w:val="28"/>
          <w:szCs w:val="28"/>
        </w:rPr>
        <w:t>技术成为未来智能开发的主流技术平台，竞争对手就有机会推出类似技术。为了快速地占领市场先机，公司需要有足够的资金来做市场推广、技术升级、技术培训和技术支持。如果不能在有限的时间内筹集足够的资金来启动市场，就会失掉目前难得的市场先机。</w:t>
      </w:r>
    </w:p>
    <w:p>
      <w:pPr>
        <w:spacing w:line="360" w:lineRule="auto"/>
        <w:outlineLvl w:val="2"/>
        <w:rPr>
          <w:rFonts w:hint="eastAsia" w:ascii="宋体" w:hAnsi="宋体" w:cs="宋体"/>
          <w:b/>
          <w:bCs/>
          <w:color w:val="993300"/>
          <w:sz w:val="28"/>
          <w:szCs w:val="28"/>
        </w:rPr>
      </w:pPr>
      <w:r>
        <w:rPr>
          <w:rFonts w:hint="eastAsia" w:ascii="宋体" w:hAnsi="宋体" w:cs="宋体"/>
          <w:b/>
          <w:bCs/>
          <w:color w:val="993300"/>
          <w:sz w:val="28"/>
          <w:szCs w:val="28"/>
        </w:rPr>
        <w:t xml:space="preserve">    </w:t>
      </w:r>
      <w:bookmarkStart w:id="475" w:name="_Toc23042"/>
      <w:bookmarkStart w:id="476" w:name="_Toc27486"/>
      <w:bookmarkStart w:id="477" w:name="_Toc8927"/>
      <w:bookmarkStart w:id="478" w:name="_Toc20192"/>
      <w:bookmarkStart w:id="479" w:name="_Toc19889"/>
      <w:bookmarkStart w:id="480" w:name="_Toc6285"/>
      <w:bookmarkStart w:id="481" w:name="_Toc28983"/>
      <w:bookmarkStart w:id="482" w:name="_Toc17940"/>
      <w:r>
        <w:rPr>
          <w:rFonts w:hint="eastAsia" w:ascii="宋体" w:hAnsi="宋体" w:cs="宋体"/>
          <w:b/>
          <w:bCs/>
          <w:color w:val="993300"/>
          <w:sz w:val="28"/>
          <w:szCs w:val="28"/>
        </w:rPr>
        <w:t>6-1-5 泄密风险</w:t>
      </w:r>
      <w:bookmarkEnd w:id="475"/>
      <w:bookmarkEnd w:id="476"/>
      <w:bookmarkEnd w:id="477"/>
      <w:bookmarkEnd w:id="478"/>
      <w:bookmarkEnd w:id="479"/>
      <w:bookmarkEnd w:id="480"/>
      <w:bookmarkEnd w:id="481"/>
      <w:bookmarkEnd w:id="482"/>
    </w:p>
    <w:p>
      <w:pPr>
        <w:spacing w:line="360" w:lineRule="auto"/>
        <w:ind w:firstLine="480"/>
        <w:rPr>
          <w:rFonts w:hint="eastAsia" w:ascii="宋体" w:hAnsi="宋体" w:cs="宋体"/>
          <w:sz w:val="28"/>
          <w:szCs w:val="28"/>
        </w:rPr>
      </w:pPr>
      <w:r>
        <w:rPr>
          <w:rFonts w:hint="eastAsia" w:ascii="宋体" w:hAnsi="宋体" w:cs="宋体"/>
          <w:sz w:val="28"/>
          <w:szCs w:val="28"/>
        </w:rPr>
        <w:t>公司在组建、完善团队</w:t>
      </w:r>
      <w:r>
        <w:rPr>
          <w:rFonts w:hint="eastAsia" w:ascii="宋体" w:hAnsi="宋体" w:cs="宋体"/>
          <w:sz w:val="28"/>
          <w:szCs w:val="28"/>
          <w:lang w:eastAsia="zh-CN"/>
        </w:rPr>
        <w:t>及研发</w:t>
      </w:r>
      <w:r>
        <w:rPr>
          <w:rFonts w:hint="eastAsia" w:ascii="宋体" w:hAnsi="宋体" w:cs="宋体"/>
          <w:sz w:val="28"/>
          <w:szCs w:val="28"/>
        </w:rPr>
        <w:t>的过程中，如果管理不当，很容易出现泄密情况的发生。基于项目技术的独特性，一旦泄密，将会对本项目造成致命性打击，甚至直接导致项目</w:t>
      </w:r>
      <w:r>
        <w:rPr>
          <w:rFonts w:hint="eastAsia" w:ascii="宋体" w:hAnsi="宋体" w:cs="宋体"/>
          <w:sz w:val="28"/>
          <w:szCs w:val="28"/>
          <w:lang w:eastAsia="zh-CN"/>
        </w:rPr>
        <w:t>流</w:t>
      </w:r>
      <w:r>
        <w:rPr>
          <w:rFonts w:hint="eastAsia" w:ascii="宋体" w:hAnsi="宋体" w:cs="宋体"/>
          <w:sz w:val="28"/>
          <w:szCs w:val="28"/>
        </w:rPr>
        <w:t>产。</w:t>
      </w:r>
    </w:p>
    <w:p>
      <w:pPr>
        <w:spacing w:line="360" w:lineRule="auto"/>
        <w:ind w:firstLine="480"/>
        <w:rPr>
          <w:rFonts w:hint="eastAsia" w:ascii="宋体" w:hAnsi="宋体" w:cs="宋体"/>
          <w:sz w:val="28"/>
          <w:szCs w:val="28"/>
        </w:rPr>
      </w:pPr>
    </w:p>
    <w:p>
      <w:pPr>
        <w:spacing w:line="360" w:lineRule="auto"/>
        <w:outlineLvl w:val="1"/>
        <w:rPr>
          <w:rFonts w:hint="eastAsia" w:ascii="宋体" w:hAnsi="宋体" w:cs="宋体"/>
          <w:b/>
          <w:color w:val="993300"/>
          <w:sz w:val="30"/>
          <w:szCs w:val="30"/>
        </w:rPr>
      </w:pPr>
      <w:r>
        <w:rPr>
          <w:rFonts w:hint="eastAsia" w:ascii="宋体" w:hAnsi="宋体" w:cs="宋体"/>
          <w:b/>
          <w:color w:val="993300"/>
          <w:sz w:val="30"/>
          <w:szCs w:val="30"/>
        </w:rPr>
        <w:t xml:space="preserve">    </w:t>
      </w:r>
      <w:bookmarkStart w:id="483" w:name="_Toc26502"/>
      <w:bookmarkStart w:id="484" w:name="_Toc24673"/>
      <w:bookmarkStart w:id="485" w:name="_Toc29607"/>
      <w:bookmarkStart w:id="486" w:name="_Toc3701"/>
      <w:bookmarkStart w:id="487" w:name="_Toc21223"/>
      <w:bookmarkStart w:id="488" w:name="_Toc11711"/>
      <w:bookmarkStart w:id="489" w:name="_Toc24465"/>
      <w:bookmarkStart w:id="490" w:name="_Toc25717"/>
      <w:r>
        <w:rPr>
          <w:rFonts w:hint="eastAsia" w:ascii="宋体" w:hAnsi="宋体" w:cs="宋体"/>
          <w:b/>
          <w:color w:val="993300"/>
          <w:sz w:val="30"/>
          <w:szCs w:val="30"/>
        </w:rPr>
        <w:t>6-2 风险对策</w:t>
      </w:r>
      <w:bookmarkEnd w:id="483"/>
      <w:bookmarkEnd w:id="484"/>
      <w:bookmarkEnd w:id="485"/>
      <w:bookmarkEnd w:id="486"/>
      <w:bookmarkEnd w:id="487"/>
      <w:bookmarkEnd w:id="488"/>
      <w:bookmarkEnd w:id="489"/>
      <w:bookmarkEnd w:id="490"/>
    </w:p>
    <w:p>
      <w:pPr>
        <w:spacing w:line="360" w:lineRule="auto"/>
        <w:ind w:left="-1"/>
        <w:outlineLvl w:val="2"/>
        <w:rPr>
          <w:rFonts w:hint="eastAsia" w:ascii="宋体" w:hAnsi="宋体" w:cs="宋体"/>
          <w:b/>
          <w:color w:val="993300"/>
          <w:sz w:val="28"/>
          <w:szCs w:val="28"/>
        </w:rPr>
      </w:pPr>
      <w:r>
        <w:rPr>
          <w:rFonts w:hint="eastAsia" w:ascii="宋体" w:hAnsi="宋体" w:cs="宋体"/>
          <w:b/>
          <w:color w:val="993300"/>
          <w:sz w:val="28"/>
          <w:szCs w:val="28"/>
        </w:rPr>
        <w:t xml:space="preserve">    </w:t>
      </w:r>
      <w:bookmarkStart w:id="491" w:name="_Toc16942"/>
      <w:bookmarkStart w:id="492" w:name="_Toc5340"/>
      <w:bookmarkStart w:id="493" w:name="_Toc7669"/>
      <w:bookmarkStart w:id="494" w:name="_Toc8150"/>
      <w:bookmarkStart w:id="495" w:name="_Toc17685"/>
      <w:bookmarkStart w:id="496" w:name="_Toc714"/>
      <w:bookmarkStart w:id="497" w:name="_Toc673"/>
      <w:bookmarkStart w:id="498" w:name="_Toc827"/>
      <w:r>
        <w:rPr>
          <w:rFonts w:hint="eastAsia" w:ascii="宋体" w:hAnsi="宋体" w:cs="宋体"/>
          <w:b/>
          <w:color w:val="993300"/>
          <w:sz w:val="28"/>
          <w:szCs w:val="28"/>
        </w:rPr>
        <w:t>6-2-1 技术风险对策</w:t>
      </w:r>
      <w:bookmarkEnd w:id="491"/>
      <w:bookmarkEnd w:id="492"/>
      <w:bookmarkEnd w:id="493"/>
      <w:bookmarkEnd w:id="494"/>
      <w:bookmarkEnd w:id="495"/>
      <w:bookmarkEnd w:id="496"/>
      <w:bookmarkEnd w:id="497"/>
      <w:bookmarkEnd w:id="498"/>
    </w:p>
    <w:p>
      <w:pPr>
        <w:numPr>
          <w:ilvl w:val="0"/>
          <w:numId w:val="24"/>
        </w:numPr>
        <w:spacing w:line="360" w:lineRule="auto"/>
        <w:rPr>
          <w:rFonts w:hint="eastAsia" w:ascii="宋体" w:hAnsi="宋体" w:cs="宋体"/>
          <w:sz w:val="28"/>
          <w:szCs w:val="28"/>
        </w:rPr>
      </w:pPr>
      <w:r>
        <w:rPr>
          <w:rFonts w:hint="eastAsia" w:ascii="宋体" w:hAnsi="宋体" w:cs="宋体"/>
          <w:sz w:val="28"/>
          <w:szCs w:val="28"/>
        </w:rPr>
        <w:t>追踪目前最先进的技术；</w:t>
      </w:r>
    </w:p>
    <w:p>
      <w:pPr>
        <w:numPr>
          <w:ilvl w:val="0"/>
          <w:numId w:val="24"/>
        </w:numPr>
        <w:spacing w:line="360" w:lineRule="auto"/>
        <w:rPr>
          <w:rFonts w:hint="eastAsia" w:ascii="宋体" w:hAnsi="宋体" w:cs="宋体"/>
          <w:sz w:val="28"/>
          <w:szCs w:val="28"/>
        </w:rPr>
      </w:pPr>
      <w:r>
        <w:rPr>
          <w:rFonts w:hint="eastAsia" w:ascii="宋体" w:hAnsi="宋体" w:cs="宋体"/>
          <w:sz w:val="28"/>
          <w:szCs w:val="28"/>
        </w:rPr>
        <w:t>加快对</w:t>
      </w:r>
      <w:r>
        <w:rPr>
          <w:rFonts w:hint="eastAsia" w:ascii="宋体" w:hAnsi="宋体" w:cs="宋体"/>
          <w:sz w:val="28"/>
          <w:szCs w:val="28"/>
          <w:lang w:eastAsia="zh-CN"/>
        </w:rPr>
        <w:t>“女娲专家系统”</w:t>
      </w:r>
      <w:r>
        <w:rPr>
          <w:rFonts w:hint="eastAsia" w:ascii="宋体" w:hAnsi="宋体" w:cs="宋体"/>
          <w:sz w:val="28"/>
          <w:szCs w:val="28"/>
        </w:rPr>
        <w:t>的开发进度和加强对人工智能领域前沿技术的研究与探索，增强市场应变能力，不断升级平台技术；</w:t>
      </w:r>
    </w:p>
    <w:p>
      <w:pPr>
        <w:numPr>
          <w:ilvl w:val="0"/>
          <w:numId w:val="24"/>
        </w:numPr>
        <w:spacing w:line="360" w:lineRule="auto"/>
        <w:rPr>
          <w:rFonts w:hint="eastAsia" w:ascii="宋体" w:hAnsi="宋体" w:cs="宋体"/>
          <w:sz w:val="28"/>
          <w:szCs w:val="28"/>
        </w:rPr>
      </w:pPr>
      <w:r>
        <w:rPr>
          <w:rFonts w:hint="eastAsia" w:ascii="宋体" w:hAnsi="宋体" w:cs="宋体"/>
          <w:sz w:val="28"/>
          <w:szCs w:val="28"/>
        </w:rPr>
        <w:t>引领行业成立联盟，力争使</w:t>
      </w:r>
      <w:r>
        <w:rPr>
          <w:rFonts w:hint="eastAsia" w:ascii="宋体" w:hAnsi="宋体" w:cs="宋体"/>
          <w:sz w:val="28"/>
          <w:szCs w:val="28"/>
          <w:lang w:eastAsia="zh-CN"/>
        </w:rPr>
        <w:t>“女娲专家系统”</w:t>
      </w:r>
      <w:r>
        <w:rPr>
          <w:rFonts w:hint="eastAsia" w:ascii="宋体" w:hAnsi="宋体" w:cs="宋体"/>
          <w:sz w:val="28"/>
          <w:szCs w:val="28"/>
        </w:rPr>
        <w:t>技术成为智能系统开发的标准技术；</w:t>
      </w:r>
    </w:p>
    <w:p>
      <w:pPr>
        <w:numPr>
          <w:ilvl w:val="0"/>
          <w:numId w:val="24"/>
        </w:numPr>
        <w:spacing w:line="360" w:lineRule="auto"/>
        <w:rPr>
          <w:rFonts w:hint="eastAsia" w:ascii="宋体" w:hAnsi="宋体" w:cs="宋体"/>
          <w:sz w:val="28"/>
          <w:szCs w:val="28"/>
        </w:rPr>
      </w:pPr>
      <w:r>
        <w:rPr>
          <w:rFonts w:hint="eastAsia" w:ascii="宋体" w:hAnsi="宋体" w:cs="宋体"/>
          <w:sz w:val="28"/>
          <w:szCs w:val="28"/>
        </w:rPr>
        <w:t>聘请各行业的专家及学者对公司的研究开发给予业务上的指导。</w:t>
      </w:r>
    </w:p>
    <w:p>
      <w:pPr>
        <w:spacing w:line="360" w:lineRule="auto"/>
        <w:outlineLvl w:val="2"/>
        <w:rPr>
          <w:rFonts w:hint="eastAsia" w:ascii="宋体" w:hAnsi="宋体" w:cs="宋体"/>
          <w:b/>
          <w:color w:val="993300"/>
          <w:sz w:val="28"/>
          <w:szCs w:val="28"/>
        </w:rPr>
      </w:pPr>
      <w:r>
        <w:rPr>
          <w:rFonts w:hint="eastAsia" w:ascii="宋体" w:hAnsi="宋体" w:cs="宋体"/>
          <w:b/>
          <w:color w:val="993300"/>
          <w:sz w:val="28"/>
          <w:szCs w:val="28"/>
        </w:rPr>
        <w:t xml:space="preserve">    </w:t>
      </w:r>
      <w:bookmarkStart w:id="499" w:name="_Toc24190"/>
      <w:bookmarkStart w:id="500" w:name="_Toc15794"/>
      <w:bookmarkStart w:id="501" w:name="_Toc26805"/>
      <w:bookmarkStart w:id="502" w:name="_Toc13979"/>
      <w:bookmarkStart w:id="503" w:name="_Toc25445"/>
      <w:bookmarkStart w:id="504" w:name="_Toc930"/>
      <w:bookmarkStart w:id="505" w:name="_Toc18570"/>
      <w:bookmarkStart w:id="506" w:name="_Toc22007"/>
      <w:r>
        <w:rPr>
          <w:rFonts w:hint="eastAsia" w:ascii="宋体" w:hAnsi="宋体" w:cs="宋体"/>
          <w:b/>
          <w:color w:val="993300"/>
          <w:sz w:val="28"/>
          <w:szCs w:val="28"/>
        </w:rPr>
        <w:t>6-2-2 市场风险及对策</w:t>
      </w:r>
      <w:bookmarkEnd w:id="499"/>
      <w:bookmarkEnd w:id="500"/>
      <w:bookmarkEnd w:id="501"/>
      <w:bookmarkEnd w:id="502"/>
      <w:bookmarkEnd w:id="503"/>
      <w:bookmarkEnd w:id="504"/>
      <w:bookmarkEnd w:id="505"/>
      <w:bookmarkEnd w:id="506"/>
    </w:p>
    <w:p>
      <w:pPr>
        <w:numPr>
          <w:ilvl w:val="0"/>
          <w:numId w:val="24"/>
        </w:numPr>
        <w:tabs>
          <w:tab w:val="left" w:pos="840"/>
          <w:tab w:val="clear" w:pos="900"/>
        </w:tabs>
        <w:spacing w:line="360" w:lineRule="auto"/>
        <w:ind w:left="0" w:firstLine="478" w:firstLineChars="171"/>
        <w:rPr>
          <w:rFonts w:hint="eastAsia" w:ascii="宋体" w:hAnsi="宋体" w:cs="宋体"/>
          <w:sz w:val="28"/>
          <w:szCs w:val="28"/>
        </w:rPr>
      </w:pPr>
      <w:r>
        <w:rPr>
          <w:rFonts w:hint="eastAsia" w:ascii="宋体" w:hAnsi="宋体" w:cs="宋体"/>
          <w:sz w:val="28"/>
          <w:szCs w:val="28"/>
        </w:rPr>
        <w:t>进一步提高平台质量，降低平台成本，提高平台综合竞争力，增强平台适应市场变化的能力；</w:t>
      </w:r>
    </w:p>
    <w:p>
      <w:pPr>
        <w:numPr>
          <w:ilvl w:val="0"/>
          <w:numId w:val="24"/>
        </w:numPr>
        <w:tabs>
          <w:tab w:val="left" w:pos="840"/>
          <w:tab w:val="clear" w:pos="900"/>
        </w:tabs>
        <w:spacing w:line="360" w:lineRule="auto"/>
        <w:ind w:left="0" w:firstLine="478" w:firstLineChars="171"/>
        <w:rPr>
          <w:rFonts w:hint="eastAsia" w:ascii="宋体" w:hAnsi="宋体" w:cs="宋体"/>
          <w:sz w:val="28"/>
          <w:szCs w:val="28"/>
        </w:rPr>
      </w:pPr>
      <w:r>
        <w:rPr>
          <w:rFonts w:hint="eastAsia" w:ascii="宋体" w:hAnsi="宋体" w:cs="宋体"/>
          <w:sz w:val="28"/>
          <w:szCs w:val="28"/>
        </w:rPr>
        <w:t>丰富平台结构，</w:t>
      </w:r>
      <w:r>
        <w:rPr>
          <w:rFonts w:hint="eastAsia" w:ascii="宋体" w:hAnsi="宋体" w:cs="宋体"/>
          <w:sz w:val="28"/>
          <w:szCs w:val="28"/>
          <w:lang w:eastAsia="zh-CN"/>
        </w:rPr>
        <w:t>争取</w:t>
      </w:r>
      <w:r>
        <w:rPr>
          <w:rFonts w:hint="eastAsia" w:ascii="宋体" w:hAnsi="宋体" w:cs="宋体"/>
          <w:sz w:val="28"/>
          <w:szCs w:val="28"/>
        </w:rPr>
        <w:t>从一开始就推出多语言版本；</w:t>
      </w:r>
    </w:p>
    <w:p>
      <w:pPr>
        <w:numPr>
          <w:ilvl w:val="0"/>
          <w:numId w:val="24"/>
        </w:numPr>
        <w:tabs>
          <w:tab w:val="left" w:pos="840"/>
          <w:tab w:val="clear" w:pos="900"/>
        </w:tabs>
        <w:spacing w:line="360" w:lineRule="auto"/>
        <w:ind w:left="0" w:firstLine="478" w:firstLineChars="171"/>
        <w:rPr>
          <w:rFonts w:hint="eastAsia" w:ascii="宋体" w:hAnsi="宋体" w:cs="宋体"/>
          <w:sz w:val="28"/>
          <w:szCs w:val="28"/>
        </w:rPr>
      </w:pPr>
      <w:r>
        <w:rPr>
          <w:rFonts w:hint="eastAsia" w:ascii="宋体" w:hAnsi="宋体" w:cs="宋体"/>
          <w:sz w:val="28"/>
          <w:szCs w:val="28"/>
        </w:rPr>
        <w:t>建立一套完善的市场信息网络体系，制定合理的销售价格，增强公司盈利能力；</w:t>
      </w:r>
    </w:p>
    <w:p>
      <w:pPr>
        <w:numPr>
          <w:ilvl w:val="0"/>
          <w:numId w:val="24"/>
        </w:numPr>
        <w:tabs>
          <w:tab w:val="left" w:pos="840"/>
          <w:tab w:val="clear" w:pos="900"/>
        </w:tabs>
        <w:spacing w:line="360" w:lineRule="auto"/>
        <w:ind w:left="0" w:firstLine="478" w:firstLineChars="171"/>
        <w:rPr>
          <w:rFonts w:hint="eastAsia" w:ascii="宋体" w:hAnsi="宋体" w:cs="宋体"/>
          <w:sz w:val="28"/>
          <w:szCs w:val="28"/>
        </w:rPr>
      </w:pPr>
      <w:r>
        <w:rPr>
          <w:rFonts w:hint="eastAsia" w:ascii="宋体" w:hAnsi="宋体" w:cs="宋体"/>
          <w:sz w:val="28"/>
          <w:szCs w:val="28"/>
        </w:rPr>
        <w:t>寻求各地人工智能领域专家、国家科研机构的支持；</w:t>
      </w:r>
    </w:p>
    <w:p>
      <w:pPr>
        <w:numPr>
          <w:ilvl w:val="0"/>
          <w:numId w:val="24"/>
        </w:numPr>
        <w:tabs>
          <w:tab w:val="left" w:pos="840"/>
          <w:tab w:val="clear" w:pos="900"/>
        </w:tabs>
        <w:spacing w:line="360" w:lineRule="auto"/>
        <w:ind w:left="0" w:firstLine="478" w:firstLineChars="171"/>
        <w:rPr>
          <w:rFonts w:hint="eastAsia" w:ascii="宋体" w:hAnsi="宋体" w:cs="宋体"/>
          <w:b/>
          <w:sz w:val="28"/>
          <w:szCs w:val="28"/>
        </w:rPr>
      </w:pPr>
      <w:r>
        <w:rPr>
          <w:rFonts w:hint="eastAsia" w:ascii="宋体" w:hAnsi="宋体" w:cs="宋体"/>
          <w:sz w:val="28"/>
          <w:szCs w:val="28"/>
        </w:rPr>
        <w:t>实施品牌战略。</w:t>
      </w:r>
    </w:p>
    <w:p>
      <w:pPr>
        <w:tabs>
          <w:tab w:val="left" w:pos="840"/>
        </w:tabs>
        <w:spacing w:line="360" w:lineRule="auto"/>
        <w:outlineLvl w:val="2"/>
        <w:rPr>
          <w:rFonts w:hint="eastAsia" w:ascii="宋体" w:hAnsi="宋体" w:cs="宋体"/>
          <w:b/>
          <w:color w:val="993300"/>
          <w:sz w:val="28"/>
          <w:szCs w:val="28"/>
        </w:rPr>
      </w:pPr>
      <w:r>
        <w:rPr>
          <w:rFonts w:hint="eastAsia" w:ascii="宋体" w:hAnsi="宋体" w:cs="宋体"/>
          <w:b/>
          <w:color w:val="993300"/>
          <w:sz w:val="28"/>
          <w:szCs w:val="28"/>
        </w:rPr>
        <w:t xml:space="preserve">    </w:t>
      </w:r>
      <w:bookmarkStart w:id="507" w:name="_Toc5262"/>
      <w:bookmarkStart w:id="508" w:name="_Toc16691"/>
      <w:bookmarkStart w:id="509" w:name="_Toc7325"/>
      <w:bookmarkStart w:id="510" w:name="_Toc3369"/>
      <w:bookmarkStart w:id="511" w:name="_Toc16947"/>
      <w:bookmarkStart w:id="512" w:name="_Toc10241"/>
      <w:bookmarkStart w:id="513" w:name="_Toc20964"/>
      <w:bookmarkStart w:id="514" w:name="_Toc15287"/>
      <w:r>
        <w:rPr>
          <w:rFonts w:hint="eastAsia" w:ascii="宋体" w:hAnsi="宋体" w:cs="宋体"/>
          <w:b/>
          <w:color w:val="993300"/>
          <w:sz w:val="28"/>
          <w:szCs w:val="28"/>
        </w:rPr>
        <w:t>6-2-3 经营风险对策</w:t>
      </w:r>
      <w:bookmarkEnd w:id="507"/>
      <w:bookmarkEnd w:id="508"/>
      <w:bookmarkEnd w:id="509"/>
      <w:bookmarkEnd w:id="510"/>
      <w:bookmarkEnd w:id="511"/>
      <w:bookmarkEnd w:id="512"/>
      <w:bookmarkEnd w:id="513"/>
      <w:bookmarkEnd w:id="514"/>
    </w:p>
    <w:p>
      <w:pPr>
        <w:numPr>
          <w:ilvl w:val="0"/>
          <w:numId w:val="24"/>
        </w:numPr>
        <w:tabs>
          <w:tab w:val="left" w:pos="840"/>
          <w:tab w:val="clear" w:pos="900"/>
        </w:tabs>
        <w:spacing w:line="360" w:lineRule="auto"/>
        <w:ind w:left="0" w:firstLine="478" w:firstLineChars="171"/>
        <w:rPr>
          <w:rFonts w:hint="eastAsia" w:ascii="宋体" w:hAnsi="宋体" w:cs="宋体"/>
          <w:sz w:val="28"/>
          <w:szCs w:val="28"/>
        </w:rPr>
      </w:pPr>
      <w:r>
        <w:rPr>
          <w:rFonts w:hint="eastAsia" w:ascii="宋体" w:hAnsi="宋体" w:cs="宋体"/>
          <w:sz w:val="28"/>
          <w:szCs w:val="28"/>
        </w:rPr>
        <w:t>引进国内外拥有IT业界丰富资源和强大影响力的风险资金投入，和知名IT厂商进行战略投资，引进这些企业先进的管理制度和方法；</w:t>
      </w:r>
    </w:p>
    <w:p>
      <w:pPr>
        <w:numPr>
          <w:ilvl w:val="0"/>
          <w:numId w:val="24"/>
        </w:numPr>
        <w:tabs>
          <w:tab w:val="left" w:pos="840"/>
          <w:tab w:val="clear" w:pos="900"/>
        </w:tabs>
        <w:spacing w:line="360" w:lineRule="auto"/>
        <w:ind w:left="0" w:firstLine="478" w:firstLineChars="171"/>
        <w:rPr>
          <w:rFonts w:hint="eastAsia" w:ascii="宋体" w:hAnsi="宋体" w:cs="宋体"/>
          <w:sz w:val="28"/>
          <w:szCs w:val="28"/>
        </w:rPr>
      </w:pPr>
      <w:r>
        <w:rPr>
          <w:rFonts w:hint="eastAsia" w:ascii="宋体" w:hAnsi="宋体" w:cs="宋体"/>
          <w:sz w:val="28"/>
          <w:szCs w:val="28"/>
        </w:rPr>
        <w:t>结合企业的发展水平，逐步引进ISO9000管理制度；</w:t>
      </w:r>
    </w:p>
    <w:p>
      <w:pPr>
        <w:numPr>
          <w:ilvl w:val="0"/>
          <w:numId w:val="24"/>
        </w:numPr>
        <w:tabs>
          <w:tab w:val="left" w:pos="840"/>
          <w:tab w:val="clear" w:pos="900"/>
        </w:tabs>
        <w:spacing w:line="360" w:lineRule="auto"/>
        <w:ind w:left="0" w:firstLine="478" w:firstLineChars="171"/>
        <w:rPr>
          <w:rFonts w:hint="eastAsia" w:ascii="宋体" w:hAnsi="宋体" w:cs="宋体"/>
          <w:sz w:val="28"/>
          <w:szCs w:val="28"/>
        </w:rPr>
      </w:pPr>
      <w:r>
        <w:rPr>
          <w:rFonts w:hint="eastAsia" w:ascii="宋体" w:hAnsi="宋体" w:cs="宋体"/>
          <w:sz w:val="28"/>
          <w:szCs w:val="28"/>
        </w:rPr>
        <w:t>推行目标成本管理，加强成本控制；</w:t>
      </w:r>
    </w:p>
    <w:p>
      <w:pPr>
        <w:numPr>
          <w:ilvl w:val="0"/>
          <w:numId w:val="24"/>
        </w:numPr>
        <w:tabs>
          <w:tab w:val="left" w:pos="840"/>
          <w:tab w:val="clear" w:pos="900"/>
        </w:tabs>
        <w:spacing w:line="360" w:lineRule="auto"/>
        <w:ind w:left="0" w:firstLine="478" w:firstLineChars="171"/>
        <w:rPr>
          <w:rFonts w:hint="eastAsia" w:ascii="宋体" w:hAnsi="宋体" w:cs="宋体"/>
          <w:sz w:val="28"/>
          <w:szCs w:val="28"/>
        </w:rPr>
      </w:pPr>
      <w:r>
        <w:rPr>
          <w:rFonts w:hint="eastAsia" w:ascii="宋体" w:hAnsi="宋体" w:cs="宋体"/>
          <w:sz w:val="28"/>
          <w:szCs w:val="28"/>
        </w:rPr>
        <w:t>采取内部培训、外部培训等多种措施，提高管理团队的整体素质；</w:t>
      </w:r>
    </w:p>
    <w:p>
      <w:pPr>
        <w:numPr>
          <w:ilvl w:val="0"/>
          <w:numId w:val="24"/>
        </w:numPr>
        <w:tabs>
          <w:tab w:val="left" w:pos="840"/>
          <w:tab w:val="clear" w:pos="900"/>
        </w:tabs>
        <w:spacing w:line="360" w:lineRule="auto"/>
        <w:ind w:left="0" w:firstLine="478" w:firstLineChars="171"/>
        <w:rPr>
          <w:rFonts w:hint="eastAsia" w:ascii="宋体" w:hAnsi="宋体" w:cs="宋体"/>
          <w:sz w:val="28"/>
          <w:szCs w:val="28"/>
        </w:rPr>
      </w:pPr>
      <w:r>
        <w:rPr>
          <w:rFonts w:hint="eastAsia" w:ascii="宋体" w:hAnsi="宋体" w:cs="宋体"/>
          <w:sz w:val="28"/>
          <w:szCs w:val="28"/>
        </w:rPr>
        <w:t>倡导组织创新、思想创新，以适应不断变化的外部环境；</w:t>
      </w:r>
    </w:p>
    <w:p>
      <w:pPr>
        <w:numPr>
          <w:ilvl w:val="0"/>
          <w:numId w:val="24"/>
        </w:numPr>
        <w:tabs>
          <w:tab w:val="left" w:pos="840"/>
          <w:tab w:val="clear" w:pos="900"/>
        </w:tabs>
        <w:spacing w:line="360" w:lineRule="auto"/>
        <w:ind w:left="0" w:firstLine="478" w:firstLineChars="171"/>
        <w:rPr>
          <w:rFonts w:hint="eastAsia" w:ascii="宋体" w:hAnsi="宋体" w:cs="宋体"/>
          <w:sz w:val="28"/>
          <w:szCs w:val="28"/>
        </w:rPr>
      </w:pPr>
      <w:r>
        <w:rPr>
          <w:rFonts w:hint="eastAsia" w:ascii="宋体" w:hAnsi="宋体" w:cs="宋体"/>
          <w:sz w:val="28"/>
          <w:szCs w:val="28"/>
        </w:rPr>
        <w:t>奉行“以人为本“的企业文化，以实现员工价值和公司价值的共同增长；</w:t>
      </w:r>
    </w:p>
    <w:p>
      <w:pPr>
        <w:numPr>
          <w:ilvl w:val="0"/>
          <w:numId w:val="24"/>
        </w:numPr>
        <w:tabs>
          <w:tab w:val="left" w:pos="840"/>
          <w:tab w:val="clear" w:pos="900"/>
        </w:tabs>
        <w:spacing w:line="360" w:lineRule="auto"/>
        <w:ind w:left="0" w:firstLine="478" w:firstLineChars="171"/>
        <w:rPr>
          <w:rFonts w:hint="eastAsia" w:ascii="宋体" w:hAnsi="宋体" w:cs="宋体"/>
          <w:sz w:val="28"/>
          <w:szCs w:val="28"/>
        </w:rPr>
      </w:pPr>
      <w:r>
        <w:rPr>
          <w:rFonts w:hint="eastAsia" w:ascii="宋体" w:hAnsi="宋体" w:cs="宋体"/>
          <w:sz w:val="28"/>
          <w:szCs w:val="28"/>
        </w:rPr>
        <w:t>坚持“您有多大能</w:t>
      </w:r>
      <w:r>
        <w:rPr>
          <w:rFonts w:hint="eastAsia" w:ascii="宋体" w:hAnsi="宋体" w:cs="宋体"/>
          <w:sz w:val="28"/>
          <w:szCs w:val="28"/>
          <w:lang w:eastAsia="zh-CN"/>
        </w:rPr>
        <w:t>力</w:t>
      </w:r>
      <w:r>
        <w:rPr>
          <w:rFonts w:hint="eastAsia" w:ascii="宋体" w:hAnsi="宋体" w:cs="宋体"/>
          <w:sz w:val="28"/>
          <w:szCs w:val="28"/>
        </w:rPr>
        <w:t>，就给您搭建多大的舞台”的人才理念；</w:t>
      </w:r>
    </w:p>
    <w:p>
      <w:pPr>
        <w:numPr>
          <w:ilvl w:val="0"/>
          <w:numId w:val="24"/>
        </w:numPr>
        <w:tabs>
          <w:tab w:val="left" w:pos="840"/>
          <w:tab w:val="clear" w:pos="900"/>
        </w:tabs>
        <w:spacing w:line="360" w:lineRule="auto"/>
        <w:ind w:left="0" w:firstLine="478" w:firstLineChars="171"/>
        <w:rPr>
          <w:rFonts w:hint="eastAsia" w:ascii="宋体" w:hAnsi="宋体" w:cs="宋体"/>
          <w:sz w:val="28"/>
          <w:szCs w:val="28"/>
        </w:rPr>
      </w:pPr>
      <w:r>
        <w:rPr>
          <w:rFonts w:hint="eastAsia" w:ascii="宋体" w:hAnsi="宋体" w:cs="宋体"/>
          <w:sz w:val="28"/>
          <w:szCs w:val="28"/>
        </w:rPr>
        <w:t>采取多种激励措施，如员工持股、股票期权等，尽可能地吸引并留住人才；</w:t>
      </w:r>
    </w:p>
    <w:p>
      <w:pPr>
        <w:numPr>
          <w:ilvl w:val="0"/>
          <w:numId w:val="24"/>
        </w:numPr>
        <w:tabs>
          <w:tab w:val="left" w:pos="840"/>
          <w:tab w:val="clear" w:pos="900"/>
        </w:tabs>
        <w:spacing w:line="360" w:lineRule="auto"/>
        <w:ind w:left="0" w:firstLine="478" w:firstLineChars="171"/>
        <w:rPr>
          <w:rFonts w:hint="eastAsia" w:ascii="宋体" w:hAnsi="宋体" w:cs="宋体"/>
          <w:sz w:val="28"/>
          <w:szCs w:val="28"/>
        </w:rPr>
      </w:pPr>
      <w:r>
        <w:rPr>
          <w:rFonts w:hint="eastAsia" w:ascii="宋体" w:hAnsi="宋体" w:cs="宋体"/>
          <w:sz w:val="28"/>
          <w:szCs w:val="28"/>
        </w:rPr>
        <w:t>提供优质的工作、生活环境，创造良好的学习氛围；</w:t>
      </w:r>
    </w:p>
    <w:p>
      <w:pPr>
        <w:numPr>
          <w:ilvl w:val="0"/>
          <w:numId w:val="24"/>
        </w:numPr>
        <w:tabs>
          <w:tab w:val="left" w:pos="840"/>
          <w:tab w:val="clear" w:pos="900"/>
        </w:tabs>
        <w:spacing w:line="360" w:lineRule="auto"/>
        <w:ind w:left="0" w:firstLine="478" w:firstLineChars="171"/>
        <w:rPr>
          <w:rFonts w:hint="eastAsia" w:ascii="宋体" w:hAnsi="宋体" w:cs="宋体"/>
          <w:sz w:val="28"/>
          <w:szCs w:val="28"/>
        </w:rPr>
      </w:pPr>
      <w:r>
        <w:rPr>
          <w:rFonts w:hint="eastAsia" w:ascii="宋体" w:hAnsi="宋体" w:cs="宋体"/>
          <w:sz w:val="28"/>
          <w:szCs w:val="28"/>
        </w:rPr>
        <w:t>给予员工发展所需要的空间和支持，满足员工实现自我价值的需要；</w:t>
      </w:r>
    </w:p>
    <w:p>
      <w:pPr>
        <w:tabs>
          <w:tab w:val="left" w:pos="840"/>
        </w:tabs>
        <w:spacing w:line="360" w:lineRule="auto"/>
        <w:outlineLvl w:val="2"/>
        <w:rPr>
          <w:rFonts w:hint="eastAsia" w:ascii="宋体" w:hAnsi="宋体" w:cs="宋体"/>
          <w:b/>
          <w:color w:val="993300"/>
          <w:sz w:val="28"/>
          <w:szCs w:val="28"/>
        </w:rPr>
      </w:pPr>
      <w:r>
        <w:rPr>
          <w:rFonts w:hint="eastAsia" w:ascii="宋体" w:hAnsi="宋体" w:cs="宋体"/>
          <w:b/>
          <w:color w:val="993300"/>
          <w:sz w:val="28"/>
          <w:szCs w:val="28"/>
        </w:rPr>
        <w:t xml:space="preserve">    </w:t>
      </w:r>
      <w:bookmarkStart w:id="515" w:name="_Toc30250"/>
      <w:bookmarkStart w:id="516" w:name="_Toc21421"/>
      <w:bookmarkStart w:id="517" w:name="_Toc21912"/>
      <w:bookmarkStart w:id="518" w:name="_Toc4779"/>
      <w:bookmarkStart w:id="519" w:name="_Toc14037"/>
      <w:bookmarkStart w:id="520" w:name="_Toc26081"/>
      <w:bookmarkStart w:id="521" w:name="_Toc7407"/>
      <w:bookmarkStart w:id="522" w:name="_Toc21385"/>
      <w:r>
        <w:rPr>
          <w:rFonts w:hint="eastAsia" w:ascii="宋体" w:hAnsi="宋体" w:cs="宋体"/>
          <w:b/>
          <w:color w:val="993300"/>
          <w:sz w:val="28"/>
          <w:szCs w:val="28"/>
        </w:rPr>
        <w:t>6-2-4 财务风险对策</w:t>
      </w:r>
      <w:bookmarkEnd w:id="515"/>
      <w:bookmarkEnd w:id="516"/>
      <w:bookmarkEnd w:id="517"/>
      <w:bookmarkEnd w:id="518"/>
      <w:bookmarkEnd w:id="519"/>
      <w:bookmarkEnd w:id="520"/>
      <w:bookmarkEnd w:id="521"/>
      <w:bookmarkEnd w:id="522"/>
    </w:p>
    <w:p>
      <w:pPr>
        <w:numPr>
          <w:ilvl w:val="0"/>
          <w:numId w:val="25"/>
        </w:numPr>
        <w:tabs>
          <w:tab w:val="left" w:pos="840"/>
          <w:tab w:val="clear" w:pos="900"/>
        </w:tabs>
        <w:spacing w:line="360" w:lineRule="auto"/>
        <w:ind w:left="0" w:firstLine="478" w:firstLineChars="171"/>
        <w:rPr>
          <w:rFonts w:hint="eastAsia" w:ascii="宋体" w:hAnsi="宋体" w:cs="宋体"/>
          <w:sz w:val="28"/>
          <w:szCs w:val="28"/>
        </w:rPr>
      </w:pPr>
      <w:r>
        <w:rPr>
          <w:rFonts w:hint="eastAsia" w:ascii="宋体" w:hAnsi="宋体" w:cs="宋体"/>
          <w:sz w:val="28"/>
          <w:szCs w:val="28"/>
        </w:rPr>
        <w:t>构筑和拓宽畅通的融资渠道，为公司的发展不断输入资金，同时，要完善公司自身的“造血“机制；</w:t>
      </w:r>
    </w:p>
    <w:p>
      <w:pPr>
        <w:numPr>
          <w:ilvl w:val="0"/>
          <w:numId w:val="25"/>
        </w:numPr>
        <w:tabs>
          <w:tab w:val="left" w:pos="840"/>
          <w:tab w:val="clear" w:pos="900"/>
        </w:tabs>
        <w:spacing w:line="360" w:lineRule="auto"/>
        <w:ind w:left="0" w:firstLine="478" w:firstLineChars="171"/>
        <w:rPr>
          <w:rFonts w:hint="eastAsia" w:ascii="宋体" w:hAnsi="宋体" w:cs="宋体"/>
          <w:sz w:val="28"/>
          <w:szCs w:val="28"/>
        </w:rPr>
      </w:pPr>
      <w:r>
        <w:rPr>
          <w:rFonts w:hint="eastAsia" w:ascii="宋体" w:hAnsi="宋体" w:cs="宋体"/>
          <w:sz w:val="28"/>
          <w:szCs w:val="28"/>
        </w:rPr>
        <w:t>加强对资金运行情况的监控，最大限度地提高资金使用效率；</w:t>
      </w:r>
    </w:p>
    <w:p>
      <w:pPr>
        <w:numPr>
          <w:ilvl w:val="0"/>
          <w:numId w:val="25"/>
        </w:numPr>
        <w:tabs>
          <w:tab w:val="left" w:pos="840"/>
          <w:tab w:val="clear" w:pos="900"/>
        </w:tabs>
        <w:spacing w:line="360" w:lineRule="auto"/>
        <w:ind w:left="0" w:firstLine="478" w:firstLineChars="171"/>
        <w:rPr>
          <w:rFonts w:hint="eastAsia" w:ascii="宋体" w:hAnsi="宋体" w:cs="宋体"/>
          <w:sz w:val="28"/>
          <w:szCs w:val="28"/>
        </w:rPr>
      </w:pPr>
      <w:r>
        <w:rPr>
          <w:rFonts w:hint="eastAsia" w:ascii="宋体" w:hAnsi="宋体" w:cs="宋体"/>
          <w:sz w:val="28"/>
          <w:szCs w:val="28"/>
        </w:rPr>
        <w:t>实施财务预决算制度。</w:t>
      </w:r>
    </w:p>
    <w:p>
      <w:pPr>
        <w:tabs>
          <w:tab w:val="left" w:pos="840"/>
        </w:tabs>
        <w:spacing w:line="360" w:lineRule="auto"/>
        <w:outlineLvl w:val="2"/>
        <w:rPr>
          <w:rFonts w:hint="eastAsia" w:ascii="宋体" w:hAnsi="宋体" w:cs="宋体"/>
          <w:b/>
          <w:bCs/>
          <w:color w:val="993300"/>
          <w:sz w:val="28"/>
          <w:szCs w:val="28"/>
        </w:rPr>
      </w:pPr>
      <w:r>
        <w:rPr>
          <w:rFonts w:hint="eastAsia" w:ascii="宋体" w:hAnsi="宋体" w:cs="宋体"/>
          <w:b/>
          <w:bCs/>
          <w:color w:val="993300"/>
          <w:sz w:val="28"/>
          <w:szCs w:val="28"/>
        </w:rPr>
        <w:t xml:space="preserve">    </w:t>
      </w:r>
      <w:bookmarkStart w:id="523" w:name="_Toc4649"/>
      <w:bookmarkStart w:id="524" w:name="_Toc11948"/>
      <w:bookmarkStart w:id="525" w:name="_Toc6758"/>
      <w:bookmarkStart w:id="526" w:name="_Toc18234"/>
      <w:bookmarkStart w:id="527" w:name="_Toc18449"/>
      <w:bookmarkStart w:id="528" w:name="_Toc12915"/>
      <w:bookmarkStart w:id="529" w:name="_Toc28319"/>
      <w:bookmarkStart w:id="530" w:name="_Toc31570"/>
      <w:r>
        <w:rPr>
          <w:rFonts w:hint="eastAsia" w:ascii="宋体" w:hAnsi="宋体" w:cs="宋体"/>
          <w:b/>
          <w:bCs/>
          <w:color w:val="993300"/>
          <w:sz w:val="28"/>
          <w:szCs w:val="28"/>
        </w:rPr>
        <w:t>6-2-5 泄密风险对策</w:t>
      </w:r>
      <w:bookmarkEnd w:id="523"/>
      <w:bookmarkEnd w:id="524"/>
      <w:bookmarkEnd w:id="525"/>
      <w:bookmarkEnd w:id="526"/>
      <w:bookmarkEnd w:id="527"/>
      <w:bookmarkEnd w:id="528"/>
      <w:bookmarkEnd w:id="529"/>
      <w:bookmarkEnd w:id="530"/>
    </w:p>
    <w:p>
      <w:pPr>
        <w:numPr>
          <w:ilvl w:val="0"/>
          <w:numId w:val="26"/>
        </w:numPr>
        <w:tabs>
          <w:tab w:val="left" w:pos="840"/>
          <w:tab w:val="clear" w:pos="420"/>
        </w:tabs>
        <w:spacing w:line="360" w:lineRule="auto"/>
        <w:ind w:left="0" w:firstLine="478" w:firstLineChars="171"/>
        <w:rPr>
          <w:rFonts w:hint="eastAsia" w:ascii="宋体" w:hAnsi="宋体" w:cs="宋体"/>
          <w:sz w:val="28"/>
          <w:szCs w:val="28"/>
        </w:rPr>
      </w:pPr>
      <w:r>
        <w:rPr>
          <w:rFonts w:hint="eastAsia" w:ascii="宋体" w:hAnsi="宋体" w:cs="宋体"/>
          <w:sz w:val="28"/>
          <w:szCs w:val="28"/>
        </w:rPr>
        <w:t>建立健全的保密制度；</w:t>
      </w:r>
    </w:p>
    <w:p>
      <w:pPr>
        <w:numPr>
          <w:ilvl w:val="0"/>
          <w:numId w:val="26"/>
        </w:numPr>
        <w:tabs>
          <w:tab w:val="left" w:pos="840"/>
          <w:tab w:val="clear" w:pos="420"/>
        </w:tabs>
        <w:spacing w:line="360" w:lineRule="auto"/>
        <w:ind w:left="0" w:firstLine="478" w:firstLineChars="171"/>
        <w:rPr>
          <w:rFonts w:hint="eastAsia" w:ascii="宋体" w:hAnsi="宋体" w:cs="宋体"/>
          <w:sz w:val="28"/>
          <w:szCs w:val="28"/>
        </w:rPr>
      </w:pPr>
      <w:r>
        <w:rPr>
          <w:rFonts w:hint="eastAsia" w:ascii="宋体" w:hAnsi="宋体" w:cs="宋体"/>
          <w:sz w:val="28"/>
          <w:szCs w:val="28"/>
          <w:lang w:eastAsia="zh-CN"/>
        </w:rPr>
        <w:t>签订严密的《员工保密协议》以及《专项保密协议》；</w:t>
      </w:r>
    </w:p>
    <w:p>
      <w:pPr>
        <w:numPr>
          <w:ilvl w:val="0"/>
          <w:numId w:val="26"/>
        </w:numPr>
        <w:tabs>
          <w:tab w:val="left" w:pos="840"/>
          <w:tab w:val="clear" w:pos="420"/>
        </w:tabs>
        <w:spacing w:line="360" w:lineRule="auto"/>
        <w:ind w:left="0" w:firstLine="478" w:firstLineChars="171"/>
        <w:rPr>
          <w:rFonts w:hint="eastAsia" w:ascii="宋体" w:hAnsi="宋体" w:cs="宋体"/>
          <w:sz w:val="28"/>
          <w:szCs w:val="28"/>
        </w:rPr>
      </w:pPr>
      <w:r>
        <w:rPr>
          <w:rFonts w:hint="eastAsia" w:ascii="宋体" w:hAnsi="宋体" w:cs="宋体"/>
          <w:sz w:val="28"/>
          <w:szCs w:val="28"/>
        </w:rPr>
        <w:t>加强对在职人员和离职人员进行保密情况调查、培训和跟踪；</w:t>
      </w:r>
    </w:p>
    <w:p>
      <w:pPr>
        <w:numPr>
          <w:ilvl w:val="0"/>
          <w:numId w:val="26"/>
        </w:numPr>
        <w:tabs>
          <w:tab w:val="left" w:pos="840"/>
          <w:tab w:val="clear" w:pos="420"/>
        </w:tabs>
        <w:spacing w:line="360" w:lineRule="auto"/>
        <w:ind w:left="0" w:firstLine="478" w:firstLineChars="171"/>
        <w:rPr>
          <w:rFonts w:hint="eastAsia" w:ascii="宋体" w:hAnsi="宋体" w:cs="宋体"/>
          <w:sz w:val="28"/>
          <w:szCs w:val="28"/>
        </w:rPr>
      </w:pPr>
      <w:r>
        <w:rPr>
          <w:rFonts w:hint="eastAsia" w:ascii="宋体" w:hAnsi="宋体" w:cs="宋体"/>
          <w:sz w:val="28"/>
          <w:szCs w:val="28"/>
        </w:rPr>
        <w:t>属于涉密的文件、资料和其它物品交由指定专人处理；</w:t>
      </w:r>
    </w:p>
    <w:p>
      <w:pPr>
        <w:numPr>
          <w:ilvl w:val="0"/>
          <w:numId w:val="26"/>
        </w:numPr>
        <w:tabs>
          <w:tab w:val="left" w:pos="840"/>
          <w:tab w:val="clear" w:pos="420"/>
        </w:tabs>
        <w:spacing w:line="360" w:lineRule="auto"/>
        <w:ind w:left="0" w:firstLine="478" w:firstLineChars="171"/>
        <w:rPr>
          <w:rFonts w:hint="eastAsia" w:ascii="宋体" w:hAnsi="宋体" w:cs="宋体"/>
          <w:sz w:val="28"/>
          <w:szCs w:val="28"/>
        </w:rPr>
      </w:pPr>
      <w:r>
        <w:rPr>
          <w:rFonts w:hint="eastAsia" w:ascii="宋体" w:hAnsi="宋体" w:cs="宋体"/>
          <w:sz w:val="28"/>
          <w:szCs w:val="28"/>
        </w:rPr>
        <w:t>禁止向外网传递涉密资料及文件，降低信息外漏的可能性。</w:t>
      </w:r>
    </w:p>
    <w:p>
      <w:pPr>
        <w:numPr>
          <w:ilvl w:val="0"/>
          <w:numId w:val="26"/>
        </w:numPr>
        <w:tabs>
          <w:tab w:val="left" w:pos="840"/>
          <w:tab w:val="clear" w:pos="420"/>
        </w:tabs>
        <w:spacing w:line="360" w:lineRule="auto"/>
        <w:ind w:left="0" w:firstLine="478" w:firstLineChars="171"/>
        <w:rPr>
          <w:rFonts w:hint="eastAsia" w:ascii="宋体" w:hAnsi="宋体" w:cs="宋体"/>
          <w:sz w:val="28"/>
          <w:szCs w:val="28"/>
        </w:rPr>
      </w:pPr>
      <w:r>
        <w:rPr>
          <w:rFonts w:hint="eastAsia" w:ascii="宋体" w:hAnsi="宋体" w:cs="宋体"/>
          <w:sz w:val="28"/>
          <w:szCs w:val="28"/>
        </w:rPr>
        <w:t>涉密人员的电脑及硬盘都采用加密方式处理；</w:t>
      </w:r>
    </w:p>
    <w:p>
      <w:pPr>
        <w:numPr>
          <w:ilvl w:val="0"/>
          <w:numId w:val="26"/>
        </w:numPr>
        <w:tabs>
          <w:tab w:val="left" w:pos="840"/>
          <w:tab w:val="clear" w:pos="420"/>
        </w:tabs>
        <w:spacing w:line="360" w:lineRule="auto"/>
        <w:ind w:left="0" w:firstLine="478" w:firstLineChars="171"/>
        <w:rPr>
          <w:rFonts w:hint="eastAsia" w:ascii="宋体" w:hAnsi="宋体" w:cs="宋体"/>
          <w:sz w:val="28"/>
          <w:szCs w:val="28"/>
        </w:rPr>
      </w:pPr>
      <w:r>
        <w:rPr>
          <w:rFonts w:hint="eastAsia" w:ascii="宋体" w:hAnsi="宋体" w:cs="宋体"/>
          <w:sz w:val="28"/>
          <w:szCs w:val="28"/>
        </w:rPr>
        <w:t>严禁公司人员将涉密的文件、资料、技术信息带离公司；</w:t>
      </w:r>
    </w:p>
    <w:p>
      <w:pPr>
        <w:tabs>
          <w:tab w:val="left" w:pos="840"/>
        </w:tabs>
        <w:spacing w:line="360" w:lineRule="auto"/>
        <w:outlineLvl w:val="0"/>
        <w:rPr>
          <w:rFonts w:hint="eastAsia" w:ascii="宋体" w:hAnsi="宋体" w:cs="宋体"/>
          <w:b/>
          <w:bCs/>
          <w:color w:val="008000"/>
          <w:sz w:val="32"/>
          <w:szCs w:val="32"/>
        </w:rPr>
      </w:pPr>
      <w:r>
        <w:rPr>
          <w:rFonts w:hint="eastAsia" w:ascii="宋体" w:hAnsi="宋体" w:cs="宋体"/>
          <w:b/>
          <w:bCs/>
          <w:color w:val="993300"/>
          <w:sz w:val="28"/>
          <w:szCs w:val="28"/>
        </w:rPr>
        <w:br w:type="page"/>
      </w:r>
      <w:bookmarkStart w:id="531" w:name="_Toc25399"/>
      <w:bookmarkStart w:id="532" w:name="_Toc3758"/>
      <w:bookmarkStart w:id="533" w:name="_Toc20321"/>
      <w:bookmarkStart w:id="534" w:name="_Toc1306"/>
      <w:bookmarkStart w:id="535" w:name="_Toc29875"/>
      <w:bookmarkStart w:id="536" w:name="_Toc1561"/>
      <w:bookmarkStart w:id="537" w:name="_Toc28282"/>
      <w:bookmarkStart w:id="538" w:name="_Toc499"/>
      <w:r>
        <w:rPr>
          <w:rFonts w:hint="eastAsia" w:ascii="宋体" w:hAnsi="宋体" w:cs="宋体"/>
          <w:b/>
          <w:bCs/>
          <w:color w:val="008000"/>
          <w:sz w:val="32"/>
          <w:szCs w:val="32"/>
        </w:rPr>
        <w:t>七、公司基本情况</w:t>
      </w:r>
      <w:bookmarkEnd w:id="531"/>
      <w:bookmarkEnd w:id="532"/>
      <w:bookmarkEnd w:id="533"/>
      <w:bookmarkEnd w:id="534"/>
      <w:bookmarkEnd w:id="535"/>
      <w:bookmarkEnd w:id="536"/>
      <w:bookmarkEnd w:id="537"/>
      <w:bookmarkEnd w:id="538"/>
    </w:p>
    <w:p>
      <w:pPr>
        <w:spacing w:line="360" w:lineRule="auto"/>
        <w:rPr>
          <w:rFonts w:hint="eastAsia" w:ascii="宋体" w:hAnsi="宋体" w:cs="宋体"/>
          <w:spacing w:val="-6"/>
          <w:sz w:val="28"/>
          <w:szCs w:val="28"/>
        </w:rPr>
      </w:pPr>
      <w:r>
        <w:rPr>
          <w:rFonts w:hint="eastAsia" w:ascii="宋体" w:hAnsi="宋体" w:cs="宋体"/>
          <w:color w:val="004E00"/>
          <w:sz w:val="24"/>
          <w:szCs w:val="24"/>
        </w:rPr>
        <w:t xml:space="preserve">   </w:t>
      </w:r>
      <w:r>
        <w:rPr>
          <w:rFonts w:hint="eastAsia" w:ascii="宋体" w:hAnsi="宋体" w:cs="宋体"/>
          <w:color w:val="006600"/>
          <w:sz w:val="28"/>
          <w:szCs w:val="28"/>
        </w:rPr>
        <w:t xml:space="preserve"> </w:t>
      </w:r>
      <w:bookmarkStart w:id="539" w:name="_Toc16747"/>
      <w:bookmarkStart w:id="540" w:name="_Toc20415"/>
      <w:bookmarkStart w:id="541" w:name="_Toc26028"/>
      <w:bookmarkStart w:id="542" w:name="_Toc3463"/>
      <w:bookmarkStart w:id="543" w:name="_Toc17440"/>
      <w:bookmarkStart w:id="544" w:name="_Toc5583"/>
      <w:bookmarkStart w:id="545" w:name="_Toc18334"/>
      <w:bookmarkStart w:id="546" w:name="_Toc11089"/>
      <w:bookmarkStart w:id="547" w:name="_Toc17779"/>
      <w:bookmarkStart w:id="548" w:name="_Toc27901"/>
      <w:bookmarkStart w:id="549" w:name="_Toc9358"/>
      <w:bookmarkStart w:id="550" w:name="_Toc22384"/>
      <w:bookmarkStart w:id="551" w:name="_Toc22683"/>
      <w:bookmarkStart w:id="552" w:name="_Toc10018"/>
      <w:bookmarkStart w:id="553" w:name="_Toc16958"/>
      <w:bookmarkStart w:id="554" w:name="_Toc13896"/>
      <w:bookmarkStart w:id="555" w:name="_Toc3795"/>
      <w:bookmarkStart w:id="556" w:name="_Toc14020"/>
      <w:bookmarkStart w:id="557" w:name="_Toc13696"/>
      <w:bookmarkStart w:id="558" w:name="_Toc14665"/>
      <w:bookmarkStart w:id="559" w:name="_Toc16419"/>
      <w:bookmarkStart w:id="560" w:name="_Toc22169"/>
      <w:bookmarkStart w:id="561" w:name="_Toc12528"/>
      <w:bookmarkStart w:id="562" w:name="_Toc18363"/>
      <w:bookmarkStart w:id="563" w:name="_Toc2574"/>
      <w:bookmarkStart w:id="564" w:name="_Toc457"/>
      <w:bookmarkStart w:id="565" w:name="_Toc5949"/>
      <w:bookmarkStart w:id="566" w:name="_Toc26181"/>
      <w:bookmarkStart w:id="567" w:name="_Toc9055"/>
      <w:bookmarkStart w:id="568" w:name="_Toc11102"/>
      <w:bookmarkStart w:id="569" w:name="_Toc22553"/>
      <w:bookmarkStart w:id="570" w:name="_Toc27094"/>
      <w:bookmarkStart w:id="571" w:name="_Toc19073"/>
      <w:bookmarkStart w:id="572" w:name="_Toc23499"/>
      <w:r>
        <w:rPr>
          <w:rFonts w:hint="eastAsia" w:ascii="宋体" w:hAnsi="宋体" w:cs="宋体"/>
          <w:b/>
          <w:bCs/>
          <w:color w:val="006600"/>
          <w:sz w:val="28"/>
          <w:szCs w:val="28"/>
        </w:rPr>
        <w:t>沈阳龙天科技有限公司是一家朝气蓬勃的创新型软件企业</w:t>
      </w:r>
      <w:r>
        <w:rPr>
          <w:rFonts w:hint="eastAsia" w:ascii="宋体" w:hAnsi="宋体" w:cs="宋体"/>
          <w:b/>
          <w:bCs/>
          <w:color w:val="004E00"/>
          <w:sz w:val="28"/>
          <w:szCs w:val="28"/>
        </w:rPr>
        <w:t>。</w:t>
      </w:r>
      <w:r>
        <w:rPr>
          <w:rFonts w:hint="eastAsia" w:ascii="宋体" w:hAnsi="宋体" w:cs="宋体"/>
          <w:sz w:val="28"/>
          <w:szCs w:val="28"/>
        </w:rPr>
        <w:t>公司注册于2014年1月26日，注册资金100万元，现有员工10人。其中技术人员7人（包括高级软件工程师1人，硕士研究生2人），管理人员3人，全员均是本科及本科以上学历。公司致力于“诸神纪共同创作系统”、“女娲全理解式智能计算平台”的设计与研发。产品、技术在世界范围内具有领先性。</w:t>
      </w:r>
    </w:p>
    <w:p>
      <w:pPr>
        <w:spacing w:line="360" w:lineRule="auto"/>
        <w:ind w:firstLine="536" w:firstLineChars="200"/>
        <w:rPr>
          <w:rFonts w:hint="eastAsia" w:ascii="宋体" w:hAnsi="宋体" w:cs="宋体"/>
          <w:spacing w:val="-6"/>
          <w:sz w:val="28"/>
          <w:szCs w:val="28"/>
        </w:rPr>
      </w:pPr>
      <w:r>
        <w:rPr>
          <w:rFonts w:hint="eastAsia" w:ascii="宋体" w:hAnsi="宋体" w:cs="宋体"/>
          <w:spacing w:val="-6"/>
          <w:sz w:val="28"/>
          <w:szCs w:val="28"/>
        </w:rPr>
        <w:t>公司名称取“飞龙在天”之意，秉承“</w:t>
      </w:r>
      <w:r>
        <w:rPr>
          <w:rFonts w:hint="eastAsia" w:ascii="宋体" w:hAnsi="宋体" w:cs="宋体"/>
          <w:b/>
          <w:bCs/>
          <w:color w:val="006600"/>
          <w:spacing w:val="-6"/>
          <w:sz w:val="28"/>
          <w:szCs w:val="28"/>
        </w:rPr>
        <w:t>梦想创造价值</w:t>
      </w:r>
      <w:r>
        <w:rPr>
          <w:rFonts w:hint="eastAsia" w:ascii="宋体" w:hAnsi="宋体" w:cs="宋体"/>
          <w:spacing w:val="-6"/>
          <w:sz w:val="28"/>
          <w:szCs w:val="28"/>
        </w:rPr>
        <w:t>”的核心理念，以“</w:t>
      </w:r>
      <w:r>
        <w:rPr>
          <w:rFonts w:hint="eastAsia" w:ascii="宋体" w:hAnsi="宋体" w:cs="宋体"/>
          <w:b/>
          <w:bCs/>
          <w:color w:val="006600"/>
          <w:spacing w:val="-6"/>
          <w:sz w:val="28"/>
          <w:szCs w:val="28"/>
        </w:rPr>
        <w:t>快乐公司</w:t>
      </w:r>
      <w:r>
        <w:rPr>
          <w:rFonts w:hint="eastAsia" w:ascii="宋体" w:hAnsi="宋体" w:cs="宋体"/>
          <w:spacing w:val="-6"/>
          <w:sz w:val="28"/>
          <w:szCs w:val="28"/>
        </w:rPr>
        <w:t>”为企业精神，以“</w:t>
      </w:r>
      <w:r>
        <w:rPr>
          <w:rFonts w:hint="eastAsia" w:ascii="宋体" w:hAnsi="宋体" w:cs="宋体"/>
          <w:b/>
          <w:bCs/>
          <w:color w:val="006600"/>
          <w:spacing w:val="-6"/>
          <w:sz w:val="28"/>
          <w:szCs w:val="28"/>
        </w:rPr>
        <w:t>追求卓越</w:t>
      </w:r>
      <w:r>
        <w:rPr>
          <w:rFonts w:hint="eastAsia" w:ascii="宋体" w:hAnsi="宋体" w:cs="宋体"/>
          <w:spacing w:val="-6"/>
          <w:sz w:val="28"/>
          <w:szCs w:val="28"/>
        </w:rPr>
        <w:t>”为不懈动力，力求打造一个让每个人充分展现才华、让用户满意共赢</w:t>
      </w:r>
      <w:r>
        <w:rPr>
          <w:rFonts w:hint="eastAsia" w:ascii="宋体" w:hAnsi="宋体" w:cs="宋体"/>
          <w:spacing w:val="-6"/>
          <w:sz w:val="28"/>
          <w:szCs w:val="28"/>
          <w:lang w:eastAsia="zh-CN"/>
        </w:rPr>
        <w:t>，</w:t>
      </w:r>
      <w:r>
        <w:rPr>
          <w:rFonts w:hint="eastAsia" w:ascii="宋体" w:hAnsi="宋体" w:cs="宋体"/>
          <w:spacing w:val="-6"/>
          <w:sz w:val="28"/>
          <w:szCs w:val="28"/>
        </w:rPr>
        <w:t>以及能为投资人、开发参与者、公司员工、社会创造价值的平台。</w:t>
      </w:r>
    </w:p>
    <w:p>
      <w:pPr>
        <w:spacing w:line="360" w:lineRule="auto"/>
        <w:ind w:firstLine="536" w:firstLineChars="200"/>
        <w:rPr>
          <w:rFonts w:hint="eastAsia" w:ascii="宋体" w:hAnsi="宋体" w:cs="宋体"/>
          <w:spacing w:val="-6"/>
          <w:sz w:val="28"/>
          <w:szCs w:val="28"/>
        </w:rPr>
      </w:pPr>
      <w:r>
        <w:rPr>
          <w:rFonts w:hint="eastAsia" w:ascii="宋体" w:hAnsi="宋体" w:cs="宋体"/>
          <w:spacing w:val="-6"/>
          <w:sz w:val="28"/>
          <w:szCs w:val="28"/>
        </w:rPr>
        <w:t>公司目前正基于具有突破性的人工智能技术，开发</w:t>
      </w:r>
      <w:r>
        <w:rPr>
          <w:rFonts w:hint="eastAsia" w:ascii="宋体" w:hAnsi="宋体" w:cs="宋体"/>
          <w:sz w:val="28"/>
          <w:szCs w:val="28"/>
        </w:rPr>
        <w:t>“女娲全理解式智能计算平台”，</w:t>
      </w:r>
      <w:r>
        <w:rPr>
          <w:rFonts w:hint="eastAsia" w:ascii="宋体" w:hAnsi="宋体" w:cs="宋体"/>
          <w:spacing w:val="-6"/>
          <w:sz w:val="28"/>
          <w:szCs w:val="28"/>
        </w:rPr>
        <w:t>力求打造智能计算的第一平台。</w:t>
      </w:r>
      <w:r>
        <w:rPr>
          <w:rFonts w:hint="eastAsia" w:ascii="宋体" w:hAnsi="宋体" w:cs="宋体"/>
          <w:spacing w:val="-6"/>
          <w:sz w:val="28"/>
          <w:szCs w:val="28"/>
          <w:lang w:eastAsia="zh-CN"/>
        </w:rPr>
        <w:t>“女娲专家系统”</w:t>
      </w:r>
      <w:r>
        <w:rPr>
          <w:rFonts w:hint="eastAsia" w:ascii="宋体" w:hAnsi="宋体" w:cs="宋体"/>
          <w:spacing w:val="-6"/>
          <w:sz w:val="28"/>
          <w:szCs w:val="28"/>
        </w:rPr>
        <w:t>的推出，</w:t>
      </w:r>
      <w:r>
        <w:rPr>
          <w:rFonts w:hint="eastAsia" w:ascii="宋体" w:hAnsi="宋体" w:cs="宋体"/>
          <w:spacing w:val="-6"/>
          <w:sz w:val="28"/>
          <w:szCs w:val="28"/>
          <w:lang w:eastAsia="zh-CN"/>
        </w:rPr>
        <w:t>将</w:t>
      </w:r>
      <w:r>
        <w:rPr>
          <w:rFonts w:hint="eastAsia" w:ascii="宋体" w:hAnsi="宋体" w:cs="宋体"/>
          <w:spacing w:val="-6"/>
          <w:sz w:val="28"/>
          <w:szCs w:val="28"/>
        </w:rPr>
        <w:t>是真正运用到商业领域的人工智能技术，必将引起一场技术智能化的革命！</w:t>
      </w:r>
    </w:p>
    <w:p>
      <w:pPr>
        <w:spacing w:line="360" w:lineRule="auto"/>
        <w:ind w:firstLine="536" w:firstLineChars="200"/>
        <w:rPr>
          <w:rFonts w:hint="eastAsia" w:ascii="宋体" w:hAnsi="宋体" w:cs="宋体"/>
          <w:spacing w:val="-6"/>
          <w:sz w:val="28"/>
          <w:szCs w:val="28"/>
        </w:rPr>
      </w:pPr>
    </w:p>
    <w:p>
      <w:pPr>
        <w:spacing w:line="480" w:lineRule="auto"/>
        <w:outlineLvl w:val="1"/>
        <w:rPr>
          <w:rFonts w:hint="eastAsia" w:ascii="宋体" w:hAnsi="宋体" w:cs="宋体"/>
          <w:b/>
          <w:bCs/>
          <w:color w:val="008000"/>
          <w:sz w:val="30"/>
          <w:szCs w:val="30"/>
        </w:rPr>
      </w:pPr>
      <w:r>
        <w:rPr>
          <w:rFonts w:hint="eastAsia" w:ascii="宋体" w:hAnsi="宋体" w:cs="宋体"/>
          <w:b/>
          <w:bCs/>
          <w:color w:val="008000"/>
          <w:sz w:val="30"/>
          <w:szCs w:val="30"/>
        </w:rPr>
        <w:t xml:space="preserve">    </w:t>
      </w:r>
      <w:bookmarkStart w:id="573" w:name="_Toc19608"/>
      <w:bookmarkStart w:id="574" w:name="_Toc10513"/>
      <w:bookmarkStart w:id="575" w:name="_Toc15216"/>
      <w:bookmarkStart w:id="576" w:name="_Toc15998"/>
      <w:bookmarkStart w:id="577" w:name="_Toc9101"/>
      <w:bookmarkStart w:id="578" w:name="_Toc27529"/>
      <w:bookmarkStart w:id="579" w:name="_Toc31658"/>
      <w:bookmarkStart w:id="580" w:name="_Toc4720"/>
      <w:r>
        <w:rPr>
          <w:rFonts w:hint="eastAsia" w:ascii="宋体" w:hAnsi="宋体" w:cs="宋体"/>
          <w:b/>
          <w:bCs/>
          <w:color w:val="008000"/>
          <w:sz w:val="30"/>
          <w:szCs w:val="30"/>
        </w:rPr>
        <w:t>7-1 公司技术</w:t>
      </w:r>
      <w:bookmarkEnd w:id="573"/>
      <w:bookmarkEnd w:id="574"/>
      <w:bookmarkEnd w:id="575"/>
      <w:bookmarkEnd w:id="576"/>
      <w:bookmarkEnd w:id="577"/>
      <w:bookmarkEnd w:id="578"/>
      <w:bookmarkEnd w:id="579"/>
      <w:bookmarkEnd w:id="580"/>
    </w:p>
    <w:p>
      <w:pPr>
        <w:spacing w:line="360" w:lineRule="auto"/>
        <w:ind w:firstLine="420"/>
        <w:rPr>
          <w:rFonts w:hint="eastAsia" w:ascii="宋体" w:hAnsi="宋体" w:cs="宋体"/>
          <w:sz w:val="28"/>
          <w:szCs w:val="28"/>
        </w:rPr>
      </w:pPr>
      <w:r>
        <w:rPr>
          <w:rFonts w:hint="eastAsia" w:ascii="宋体" w:hAnsi="宋体" w:cs="宋体"/>
          <w:color w:val="000000"/>
          <w:spacing w:val="-11"/>
          <w:sz w:val="28"/>
          <w:szCs w:val="28"/>
          <w:shd w:val="clear" w:color="auto" w:fill="FFFFFF"/>
        </w:rPr>
        <w:t xml:space="preserve"> 技术的研究开发与创新是企业生存的保证</w:t>
      </w:r>
      <w:r>
        <w:rPr>
          <w:rFonts w:hint="eastAsia" w:ascii="宋体" w:hAnsi="宋体" w:cs="宋体"/>
          <w:sz w:val="28"/>
          <w:szCs w:val="28"/>
        </w:rPr>
        <w:t>，也是女娲项目当前和今后持续竞争优势的源泉。</w:t>
      </w:r>
    </w:p>
    <w:p>
      <w:pPr>
        <w:spacing w:line="360" w:lineRule="auto"/>
        <w:outlineLvl w:val="2"/>
        <w:rPr>
          <w:rFonts w:hint="eastAsia" w:ascii="宋体" w:hAnsi="宋体" w:cs="宋体"/>
          <w:b/>
          <w:bCs/>
          <w:color w:val="008000"/>
          <w:sz w:val="28"/>
          <w:szCs w:val="28"/>
        </w:rPr>
      </w:pPr>
      <w:r>
        <w:rPr>
          <w:rFonts w:hint="eastAsia" w:ascii="宋体" w:hAnsi="宋体" w:cs="宋体"/>
          <w:b/>
          <w:bCs/>
          <w:color w:val="008000"/>
          <w:sz w:val="28"/>
          <w:szCs w:val="28"/>
        </w:rPr>
        <w:t xml:space="preserve">    </w:t>
      </w:r>
      <w:bookmarkStart w:id="581" w:name="_Toc11087"/>
      <w:bookmarkStart w:id="582" w:name="_Toc6911"/>
      <w:bookmarkStart w:id="583" w:name="_Toc25993"/>
      <w:bookmarkStart w:id="584" w:name="_Toc15186"/>
      <w:bookmarkStart w:id="585" w:name="_Toc4324"/>
      <w:bookmarkStart w:id="586" w:name="_Toc5721"/>
      <w:bookmarkStart w:id="587" w:name="_Toc4096"/>
      <w:bookmarkStart w:id="588" w:name="_Toc11050"/>
      <w:r>
        <w:rPr>
          <w:rFonts w:hint="eastAsia" w:ascii="宋体" w:hAnsi="宋体" w:cs="宋体"/>
          <w:b/>
          <w:bCs/>
          <w:color w:val="008000"/>
          <w:sz w:val="28"/>
          <w:szCs w:val="28"/>
        </w:rPr>
        <w:t>7-1-1 共创技术</w:t>
      </w:r>
      <w:bookmarkEnd w:id="581"/>
      <w:bookmarkEnd w:id="582"/>
      <w:bookmarkEnd w:id="583"/>
      <w:bookmarkEnd w:id="584"/>
      <w:bookmarkEnd w:id="585"/>
      <w:bookmarkEnd w:id="586"/>
      <w:bookmarkEnd w:id="587"/>
      <w:bookmarkEnd w:id="588"/>
    </w:p>
    <w:p>
      <w:pPr>
        <w:spacing w:line="360" w:lineRule="auto"/>
        <w:ind w:firstLine="560" w:firstLineChars="200"/>
        <w:rPr>
          <w:rFonts w:hint="eastAsia" w:ascii="宋体" w:hAnsi="宋体" w:cs="宋体"/>
          <w:spacing w:val="-6"/>
          <w:sz w:val="28"/>
          <w:szCs w:val="28"/>
        </w:rPr>
      </w:pPr>
      <w:r>
        <w:rPr>
          <w:rFonts w:hint="eastAsia" w:ascii="宋体" w:hAnsi="宋体" w:cs="宋体"/>
          <w:sz w:val="28"/>
          <w:szCs w:val="28"/>
        </w:rPr>
        <w:t>龙天科技的“</w:t>
      </w:r>
      <w:r>
        <w:rPr>
          <w:rFonts w:hint="eastAsia" w:ascii="宋体" w:hAnsi="宋体" w:cs="宋体"/>
          <w:b/>
          <w:bCs/>
          <w:color w:val="2965FF"/>
          <w:sz w:val="28"/>
          <w:szCs w:val="28"/>
        </w:rPr>
        <w:t>共创</w:t>
      </w:r>
      <w:r>
        <w:rPr>
          <w:rFonts w:hint="eastAsia" w:ascii="宋体" w:hAnsi="宋体" w:cs="宋体"/>
          <w:sz w:val="28"/>
          <w:szCs w:val="28"/>
        </w:rPr>
        <w:t>”技术是在分析现有“众包”模式涉及的技术、优缺点的基础上，运用创新思维和技术手段，</w:t>
      </w:r>
      <w:r>
        <w:rPr>
          <w:rFonts w:hint="eastAsia" w:ascii="宋体" w:hAnsi="宋体" w:cs="宋体"/>
          <w:spacing w:val="-6"/>
          <w:sz w:val="28"/>
          <w:szCs w:val="28"/>
        </w:rPr>
        <w:t>独创</w:t>
      </w:r>
      <w:r>
        <w:rPr>
          <w:rFonts w:hint="eastAsia" w:ascii="宋体" w:hAnsi="宋体" w:cs="宋体"/>
          <w:sz w:val="28"/>
          <w:szCs w:val="28"/>
        </w:rPr>
        <w:t>目前世界领先的版本控制技术、精准的版权贡献值计算技术，实现多人版本记录、多文字比较以及贡献值计算。目前这两项技术均已申请国家专利及软件著作权，其专利号分别为：</w:t>
      </w:r>
      <w:r>
        <w:rPr>
          <w:rFonts w:hint="eastAsia" w:ascii="宋体" w:hAnsi="宋体" w:cs="宋体"/>
          <w:b/>
          <w:bCs/>
          <w:color w:val="2965FF"/>
          <w:sz w:val="28"/>
          <w:szCs w:val="28"/>
        </w:rPr>
        <w:t>【201410267304.4】、【201410292545.4】</w:t>
      </w:r>
      <w:r>
        <w:rPr>
          <w:rFonts w:hint="eastAsia" w:ascii="宋体" w:hAnsi="宋体" w:cs="宋体"/>
          <w:spacing w:val="-6"/>
          <w:sz w:val="28"/>
          <w:szCs w:val="28"/>
        </w:rPr>
        <w:t>。</w:t>
      </w:r>
    </w:p>
    <w:p>
      <w:pPr>
        <w:spacing w:line="360" w:lineRule="auto"/>
        <w:ind w:left="91" w:hanging="91" w:hangingChars="34"/>
        <w:outlineLvl w:val="2"/>
        <w:rPr>
          <w:rFonts w:hint="eastAsia" w:ascii="宋体" w:hAnsi="宋体" w:cs="宋体"/>
          <w:b/>
          <w:bCs/>
          <w:color w:val="008000"/>
          <w:spacing w:val="-6"/>
          <w:sz w:val="28"/>
          <w:szCs w:val="28"/>
        </w:rPr>
      </w:pPr>
      <w:r>
        <w:rPr>
          <w:rFonts w:hint="eastAsia" w:ascii="宋体" w:hAnsi="宋体" w:cs="宋体"/>
          <w:b/>
          <w:bCs/>
          <w:color w:val="008000"/>
          <w:spacing w:val="-6"/>
          <w:sz w:val="28"/>
          <w:szCs w:val="28"/>
        </w:rPr>
        <w:t xml:space="preserve">    </w:t>
      </w:r>
      <w:bookmarkStart w:id="589" w:name="_Toc12655"/>
      <w:bookmarkStart w:id="590" w:name="_Toc27061"/>
      <w:bookmarkStart w:id="591" w:name="_Toc13985"/>
      <w:bookmarkStart w:id="592" w:name="_Toc23513"/>
      <w:bookmarkStart w:id="593" w:name="_Toc28111"/>
      <w:bookmarkStart w:id="594" w:name="_Toc25201"/>
      <w:bookmarkStart w:id="595" w:name="_Toc16432"/>
      <w:bookmarkStart w:id="596" w:name="_Toc18976"/>
      <w:r>
        <w:rPr>
          <w:rFonts w:hint="eastAsia" w:ascii="宋体" w:hAnsi="宋体" w:cs="宋体"/>
          <w:b/>
          <w:bCs/>
          <w:color w:val="008000"/>
          <w:spacing w:val="-6"/>
          <w:sz w:val="28"/>
          <w:szCs w:val="28"/>
        </w:rPr>
        <w:t>7-1-2 人工智能技术</w:t>
      </w:r>
      <w:bookmarkEnd w:id="589"/>
      <w:bookmarkEnd w:id="590"/>
      <w:bookmarkEnd w:id="591"/>
      <w:bookmarkEnd w:id="592"/>
      <w:bookmarkEnd w:id="593"/>
      <w:bookmarkEnd w:id="594"/>
      <w:bookmarkEnd w:id="595"/>
      <w:bookmarkEnd w:id="596"/>
    </w:p>
    <w:p>
      <w:pPr>
        <w:spacing w:line="360" w:lineRule="auto"/>
        <w:ind w:firstLine="536" w:firstLineChars="200"/>
        <w:rPr>
          <w:rFonts w:hint="eastAsia" w:ascii="宋体" w:hAnsi="宋体" w:cs="宋体"/>
          <w:spacing w:val="-6"/>
          <w:sz w:val="28"/>
          <w:szCs w:val="28"/>
        </w:rPr>
      </w:pPr>
      <w:r>
        <w:rPr>
          <w:rFonts w:hint="eastAsia" w:ascii="宋体" w:hAnsi="宋体" w:cs="宋体"/>
          <w:spacing w:val="-6"/>
          <w:sz w:val="28"/>
          <w:szCs w:val="28"/>
        </w:rPr>
        <w:t>龙天科技打破传统思维模式，从多角度多方向</w:t>
      </w:r>
      <w:r>
        <w:rPr>
          <w:rFonts w:hint="eastAsia" w:ascii="宋体" w:hAnsi="宋体" w:cs="宋体"/>
          <w:spacing w:val="-6"/>
          <w:sz w:val="28"/>
          <w:szCs w:val="28"/>
          <w:lang w:eastAsia="zh-CN"/>
        </w:rPr>
        <w:t>研究</w:t>
      </w:r>
      <w:r>
        <w:rPr>
          <w:rFonts w:hint="eastAsia" w:ascii="宋体" w:hAnsi="宋体" w:cs="宋体"/>
          <w:spacing w:val="-6"/>
          <w:sz w:val="28"/>
          <w:szCs w:val="28"/>
        </w:rPr>
        <w:t>人工智能的新技术。在科技上不仅突破了国际上现有的研究成就成果，还利用了该技术的可扩展性，研发出充分满足市场需求的</w:t>
      </w:r>
      <w:r>
        <w:rPr>
          <w:rFonts w:hint="eastAsia" w:ascii="宋体" w:hAnsi="宋体" w:cs="宋体"/>
          <w:b/>
          <w:bCs/>
          <w:color w:val="3366FF"/>
          <w:spacing w:val="-6"/>
          <w:sz w:val="28"/>
          <w:szCs w:val="28"/>
        </w:rPr>
        <w:t>新一代全理解式智能系统</w:t>
      </w:r>
      <w:r>
        <w:rPr>
          <w:rFonts w:hint="eastAsia" w:ascii="宋体" w:hAnsi="宋体" w:cs="宋体"/>
          <w:b/>
          <w:bCs/>
          <w:color w:val="2965FF"/>
          <w:spacing w:val="-6"/>
          <w:sz w:val="28"/>
          <w:szCs w:val="28"/>
        </w:rPr>
        <w:t>——</w:t>
      </w:r>
      <w:r>
        <w:rPr>
          <w:rFonts w:hint="eastAsia" w:ascii="宋体" w:hAnsi="宋体" w:cs="宋体"/>
          <w:b/>
          <w:bCs/>
          <w:color w:val="2965FF"/>
          <w:spacing w:val="-6"/>
          <w:sz w:val="28"/>
          <w:szCs w:val="28"/>
          <w:lang w:eastAsia="zh-CN"/>
        </w:rPr>
        <w:t>“女娲专家系统”</w:t>
      </w:r>
      <w:r>
        <w:rPr>
          <w:rFonts w:hint="eastAsia" w:ascii="宋体" w:hAnsi="宋体" w:cs="宋体"/>
          <w:spacing w:val="-6"/>
          <w:sz w:val="28"/>
          <w:szCs w:val="28"/>
        </w:rPr>
        <w:t>。此类技术现已筹备申请国家专利及相关技术保护。</w:t>
      </w:r>
    </w:p>
    <w:p>
      <w:pPr>
        <w:spacing w:line="360" w:lineRule="auto"/>
        <w:ind w:firstLine="536" w:firstLineChars="200"/>
        <w:rPr>
          <w:rFonts w:hint="eastAsia" w:ascii="宋体" w:hAnsi="宋体" w:cs="宋体"/>
          <w:spacing w:val="-6"/>
          <w:sz w:val="28"/>
          <w:szCs w:val="28"/>
        </w:rPr>
      </w:pPr>
    </w:p>
    <w:p>
      <w:pPr>
        <w:spacing w:line="360" w:lineRule="auto"/>
        <w:outlineLvl w:val="1"/>
        <w:rPr>
          <w:rFonts w:hint="eastAsia" w:ascii="宋体" w:hAnsi="宋体" w:cs="宋体"/>
          <w:b/>
          <w:bCs/>
          <w:color w:val="006600"/>
          <w:sz w:val="30"/>
          <w:szCs w:val="30"/>
        </w:rPr>
      </w:pPr>
      <w:r>
        <w:rPr>
          <w:rFonts w:hint="eastAsia" w:ascii="宋体" w:hAnsi="宋体" w:cs="宋体"/>
          <w:b/>
          <w:bCs/>
          <w:color w:val="006600"/>
          <w:sz w:val="30"/>
          <w:szCs w:val="30"/>
        </w:rPr>
        <w:t xml:space="preserve">    </w:t>
      </w:r>
      <w:bookmarkStart w:id="597" w:name="_Toc5669"/>
      <w:bookmarkStart w:id="598" w:name="_Toc1345"/>
      <w:bookmarkStart w:id="599" w:name="_Toc18731"/>
      <w:bookmarkStart w:id="600" w:name="_Toc17448"/>
      <w:bookmarkStart w:id="601" w:name="_Toc11582"/>
      <w:bookmarkStart w:id="602" w:name="_Toc10177"/>
      <w:bookmarkStart w:id="603" w:name="_Toc25135"/>
      <w:bookmarkStart w:id="604" w:name="_Toc11788"/>
      <w:r>
        <w:rPr>
          <w:rFonts w:hint="eastAsia" w:ascii="宋体" w:hAnsi="宋体" w:cs="宋体"/>
          <w:b/>
          <w:bCs/>
          <w:color w:val="006600"/>
          <w:sz w:val="30"/>
          <w:szCs w:val="30"/>
        </w:rPr>
        <w:t>7-2  公司发展目标</w:t>
      </w:r>
      <w:bookmarkEnd w:id="597"/>
      <w:bookmarkEnd w:id="598"/>
      <w:bookmarkEnd w:id="599"/>
      <w:bookmarkEnd w:id="600"/>
      <w:bookmarkEnd w:id="601"/>
      <w:bookmarkEnd w:id="602"/>
      <w:bookmarkEnd w:id="603"/>
      <w:bookmarkEnd w:id="604"/>
    </w:p>
    <w:p>
      <w:pPr>
        <w:spacing w:line="360" w:lineRule="auto"/>
        <w:ind w:firstLine="560" w:firstLineChars="200"/>
        <w:rPr>
          <w:rFonts w:hint="eastAsia" w:ascii="宋体" w:hAnsi="宋体" w:cs="宋体"/>
          <w:sz w:val="28"/>
          <w:szCs w:val="28"/>
        </w:rPr>
      </w:pPr>
      <w:r>
        <w:rPr>
          <w:rFonts w:hint="eastAsia" w:ascii="宋体" w:hAnsi="宋体" w:cs="宋体"/>
          <w:sz w:val="28"/>
          <w:szCs w:val="28"/>
        </w:rPr>
        <w:t>龙天科技计划以“女娲全理解式智能技术”为核心，以向开发者、商业企业提供智能计算服务为切入点，利用先进的研发技术与完善的人员管理体系，力求打造成科技行业的标志性企业。</w:t>
      </w:r>
    </w:p>
    <w:p>
      <w:pPr>
        <w:spacing w:line="360" w:lineRule="auto"/>
        <w:ind w:firstLine="560" w:firstLineChars="200"/>
        <w:rPr>
          <w:rFonts w:hint="eastAsia" w:ascii="宋体" w:hAnsi="宋体" w:cs="宋体"/>
          <w:sz w:val="28"/>
          <w:szCs w:val="28"/>
        </w:rPr>
      </w:pPr>
      <w:r>
        <w:rPr>
          <w:rFonts w:hint="eastAsia" w:ascii="宋体" w:hAnsi="宋体" w:cs="宋体"/>
          <w:sz w:val="28"/>
          <w:szCs w:val="28"/>
        </w:rPr>
        <w:t>龙天科技</w:t>
      </w:r>
      <w:r>
        <w:rPr>
          <w:rFonts w:hint="eastAsia" w:ascii="宋体" w:hAnsi="宋体" w:cs="宋体"/>
          <w:sz w:val="28"/>
          <w:szCs w:val="28"/>
          <w:lang w:eastAsia="zh-CN"/>
        </w:rPr>
        <w:t>计划</w:t>
      </w:r>
      <w:r>
        <w:rPr>
          <w:rFonts w:hint="eastAsia" w:ascii="宋体" w:hAnsi="宋体" w:cs="宋体"/>
          <w:sz w:val="28"/>
          <w:szCs w:val="28"/>
        </w:rPr>
        <w:t>在1-3年内推出可商业化、行业领先的智能计算平台，并向行业应用领域（例如智能搜索、专家系统、智能翻译等）扩展，推出自主应用产品，力争占有80%以上的人工智能市场，并进军国际市场，与国际企业建立战略合作关系，成为技术领先国际知名企业。</w:t>
      </w:r>
    </w:p>
    <w:p>
      <w:pPr>
        <w:spacing w:line="360" w:lineRule="auto"/>
        <w:ind w:firstLine="560" w:firstLineChars="200"/>
        <w:rPr>
          <w:rFonts w:hint="eastAsia" w:ascii="宋体" w:hAnsi="宋体" w:cs="宋体"/>
          <w:b/>
          <w:bCs/>
          <w:sz w:val="28"/>
          <w:szCs w:val="28"/>
        </w:rPr>
      </w:pPr>
      <w:r>
        <w:rPr>
          <w:rFonts w:hint="eastAsia" w:ascii="宋体" w:hAnsi="宋体" w:cs="宋体"/>
          <w:sz w:val="28"/>
          <w:szCs w:val="28"/>
        </w:rPr>
        <w:t>公司计划5年内打造400人以上的精英团队，进行项目的进一步开发、市场运营，推出项目的衍生产品，完善、扩大项目规模与涉及领域。</w:t>
      </w:r>
    </w:p>
    <w:p>
      <w:pPr>
        <w:spacing w:line="360" w:lineRule="auto"/>
        <w:rPr>
          <w:rFonts w:hint="eastAsia" w:ascii="宋体" w:hAnsi="宋体" w:cs="宋体"/>
          <w:sz w:val="24"/>
          <w:szCs w:val="24"/>
        </w:rPr>
      </w:pPr>
      <w:r>
        <w:rPr>
          <w:rFonts w:hint="eastAsia" w:ascii="宋体" w:hAnsi="宋体" w:cs="宋体"/>
          <w:sz w:val="28"/>
          <w:szCs w:val="28"/>
        </w:rPr>
        <w:t xml:space="preserve">    公司拟在5-8年左右的时间，谋求在中国创业板或美国Nasdaq上市。</w:t>
      </w:r>
    </w:p>
    <w:p>
      <w:pPr>
        <w:spacing w:line="360" w:lineRule="auto"/>
        <w:outlineLvl w:val="1"/>
        <w:rPr>
          <w:rFonts w:hint="eastAsia" w:ascii="宋体" w:hAnsi="宋体" w:cs="宋体"/>
          <w:b/>
          <w:bCs/>
          <w:color w:val="006600"/>
          <w:sz w:val="30"/>
          <w:szCs w:val="30"/>
        </w:rPr>
      </w:pPr>
      <w:r>
        <w:rPr>
          <w:rFonts w:hint="eastAsia" w:ascii="宋体" w:hAnsi="宋体" w:cs="宋体"/>
          <w:b/>
          <w:bCs/>
          <w:color w:val="004E00"/>
          <w:sz w:val="28"/>
          <w:szCs w:val="28"/>
        </w:rPr>
        <w:br w:type="page"/>
      </w:r>
      <w:r>
        <w:rPr>
          <w:rFonts w:hint="eastAsia" w:ascii="宋体" w:hAnsi="宋体" w:cs="宋体"/>
          <w:b/>
          <w:bCs/>
          <w:color w:val="004E00"/>
          <w:sz w:val="28"/>
          <w:szCs w:val="28"/>
        </w:rPr>
        <w:t xml:space="preserve">    </w:t>
      </w:r>
      <w:bookmarkStart w:id="605" w:name="_Toc3427"/>
      <w:bookmarkStart w:id="606" w:name="_Toc16812"/>
      <w:bookmarkStart w:id="607" w:name="_Toc823"/>
      <w:bookmarkStart w:id="608" w:name="_Toc23530"/>
      <w:bookmarkStart w:id="609" w:name="_Toc19787"/>
      <w:bookmarkStart w:id="610" w:name="_Toc7734"/>
      <w:bookmarkStart w:id="611" w:name="_Toc24591"/>
      <w:bookmarkStart w:id="612" w:name="_Toc10723"/>
      <w:r>
        <w:rPr>
          <w:rFonts w:hint="eastAsia" w:ascii="宋体" w:hAnsi="宋体" w:cs="宋体"/>
          <w:b/>
          <w:bCs/>
          <w:color w:val="006600"/>
          <w:sz w:val="30"/>
          <w:szCs w:val="30"/>
        </w:rPr>
        <w:t>7-3  公司目前的组织架构</w:t>
      </w:r>
      <w:bookmarkEnd w:id="605"/>
      <w:bookmarkEnd w:id="606"/>
      <w:bookmarkEnd w:id="607"/>
      <w:bookmarkEnd w:id="608"/>
      <w:bookmarkEnd w:id="609"/>
      <w:bookmarkEnd w:id="610"/>
      <w:bookmarkEnd w:id="611"/>
      <w:bookmarkEnd w:id="612"/>
    </w:p>
    <w:p>
      <w:pPr>
        <w:spacing w:line="360" w:lineRule="auto"/>
        <w:jc w:val="center"/>
        <w:rPr>
          <w:rFonts w:hint="eastAsia" w:ascii="宋体" w:hAnsi="宋体" w:cs="宋体"/>
          <w:color w:val="FEFEFE"/>
          <w:sz w:val="24"/>
          <w:szCs w:val="24"/>
        </w:rPr>
      </w:pPr>
      <w:r>
        <w:rPr>
          <w:rFonts w:hint="eastAsia" w:ascii="宋体" w:hAnsi="宋体" w:cs="宋体"/>
          <w:color w:val="FEFEFE"/>
          <w:sz w:val="24"/>
          <w:szCs w:val="24"/>
        </w:rPr>
        <w:object>
          <v:shape id="_x0000_i1035" o:spt="75" type="#_x0000_t75" style="height:315pt;width:327.05pt;" o:ole="t" filled="f" stroked="f" coordsize="21600,21600">
            <v:path/>
            <v:fill on="f" focussize="0,0"/>
            <v:stroke on="f"/>
            <v:imagedata r:id="rId66" o:title=""/>
            <o:lock v:ext="edit" grouping="f" rotation="f" text="f" aspectratio="f"/>
            <w10:wrap type="none"/>
            <w10:anchorlock/>
          </v:shape>
          <o:OLEObject Type="Embed" ProgID="Visio.Drawing.11" ShapeID="_x0000_i1035" DrawAspect="Content" ObjectID="_1468075735" r:id="rId65">
            <o:LockedField>false</o:LockedField>
          </o:OLEObject>
        </w:object>
      </w:r>
    </w:p>
    <w:p>
      <w:pPr>
        <w:spacing w:line="360" w:lineRule="auto"/>
        <w:jc w:val="center"/>
        <w:rPr>
          <w:rFonts w:hint="eastAsia" w:ascii="宋体" w:hAnsi="宋体" w:cs="宋体"/>
          <w:sz w:val="24"/>
          <w:szCs w:val="24"/>
        </w:rPr>
      </w:pPr>
    </w:p>
    <w:p>
      <w:pPr>
        <w:spacing w:line="360" w:lineRule="auto"/>
        <w:outlineLvl w:val="1"/>
        <w:rPr>
          <w:rFonts w:hint="eastAsia" w:ascii="宋体" w:hAnsi="宋体" w:cs="宋体"/>
          <w:color w:val="006600"/>
          <w:sz w:val="30"/>
          <w:szCs w:val="30"/>
        </w:rPr>
      </w:pPr>
      <w:r>
        <w:rPr>
          <w:rFonts w:hint="eastAsia" w:ascii="宋体" w:hAnsi="宋体" w:cs="宋体"/>
          <w:b/>
          <w:bCs/>
          <w:color w:val="006600"/>
          <w:sz w:val="30"/>
          <w:szCs w:val="30"/>
        </w:rPr>
        <w:t xml:space="preserve">    </w:t>
      </w:r>
      <w:bookmarkStart w:id="613" w:name="_Toc17309"/>
      <w:bookmarkStart w:id="614" w:name="_Toc11046"/>
      <w:bookmarkStart w:id="615" w:name="_Toc4136"/>
      <w:bookmarkStart w:id="616" w:name="_Toc9164"/>
      <w:bookmarkStart w:id="617" w:name="_Toc2511"/>
      <w:bookmarkStart w:id="618" w:name="_Toc23147"/>
      <w:bookmarkStart w:id="619" w:name="_Toc26880"/>
      <w:bookmarkStart w:id="620" w:name="_Toc23419"/>
      <w:r>
        <w:rPr>
          <w:rFonts w:hint="eastAsia" w:ascii="宋体" w:hAnsi="宋体" w:cs="宋体"/>
          <w:b/>
          <w:bCs/>
          <w:color w:val="006600"/>
          <w:sz w:val="30"/>
          <w:szCs w:val="30"/>
        </w:rPr>
        <w:t>7-4  公司团队</w:t>
      </w:r>
      <w:bookmarkEnd w:id="613"/>
      <w:bookmarkEnd w:id="614"/>
      <w:bookmarkEnd w:id="615"/>
      <w:bookmarkEnd w:id="616"/>
      <w:bookmarkEnd w:id="617"/>
      <w:bookmarkEnd w:id="618"/>
      <w:bookmarkEnd w:id="619"/>
      <w:bookmarkEnd w:id="620"/>
    </w:p>
    <w:p>
      <w:pPr>
        <w:spacing w:line="360" w:lineRule="auto"/>
        <w:jc w:val="center"/>
        <w:rPr>
          <w:rFonts w:hint="eastAsia" w:ascii="宋体" w:hAnsi="宋体" w:cs="宋体"/>
          <w:b/>
          <w:bCs/>
          <w:color w:val="006600"/>
          <w:sz w:val="24"/>
          <w:szCs w:val="24"/>
        </w:rPr>
      </w:pPr>
      <w:r>
        <w:rPr>
          <w:rFonts w:hint="eastAsia" w:ascii="宋体" w:hAnsi="宋体" w:cs="宋体"/>
          <w:b/>
          <w:bCs/>
          <w:color w:val="006600"/>
          <w:sz w:val="24"/>
          <w:szCs w:val="24"/>
        </w:rPr>
        <w:drawing>
          <wp:inline distT="0" distB="0" distL="114300" distR="114300">
            <wp:extent cx="4547870" cy="2877185"/>
            <wp:effectExtent l="0" t="0" r="8890" b="3175"/>
            <wp:docPr id="53" name="图片 50" descr="20140730_12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0" descr="20140730_124011"/>
                    <pic:cNvPicPr>
                      <a:picLocks noChangeAspect="1"/>
                    </pic:cNvPicPr>
                  </pic:nvPicPr>
                  <pic:blipFill>
                    <a:blip r:embed="rId67"/>
                    <a:srcRect l="10866" r="6325"/>
                    <a:stretch>
                      <a:fillRect/>
                    </a:stretch>
                  </pic:blipFill>
                  <pic:spPr>
                    <a:xfrm>
                      <a:off x="0" y="0"/>
                      <a:ext cx="4547870" cy="2877185"/>
                    </a:xfrm>
                    <a:prstGeom prst="rect">
                      <a:avLst/>
                    </a:prstGeom>
                    <a:noFill/>
                    <a:ln>
                      <a:noFill/>
                    </a:ln>
                  </pic:spPr>
                </pic:pic>
              </a:graphicData>
            </a:graphic>
          </wp:inline>
        </w:drawing>
      </w:r>
    </w:p>
    <w:p>
      <w:pPr>
        <w:rPr>
          <w:rFonts w:hint="eastAsia" w:ascii="宋体" w:hAnsi="宋体" w:cs="宋体"/>
          <w:b/>
          <w:bCs/>
          <w:color w:val="008000"/>
          <w:sz w:val="28"/>
          <w:szCs w:val="28"/>
          <w:lang w:val="zh-CN"/>
        </w:rPr>
      </w:pPr>
      <w:r>
        <w:rPr>
          <w:rFonts w:hint="eastAsia" w:ascii="宋体" w:hAnsi="宋体" w:cs="宋体"/>
          <w:b/>
          <w:bCs/>
          <w:color w:val="008000"/>
          <w:sz w:val="28"/>
          <w:szCs w:val="28"/>
        </w:rPr>
        <w:t xml:space="preserve">    创始人、法人</w:t>
      </w:r>
      <w:r>
        <w:rPr>
          <w:rFonts w:hint="eastAsia" w:ascii="宋体" w:hAnsi="宋体" w:cs="宋体"/>
          <w:b/>
          <w:bCs/>
          <w:color w:val="008000"/>
          <w:sz w:val="28"/>
          <w:szCs w:val="28"/>
          <w:lang w:eastAsia="zh-CN"/>
        </w:rPr>
        <w:t>、</w:t>
      </w:r>
      <w:r>
        <w:rPr>
          <w:rFonts w:hint="eastAsia" w:ascii="宋体" w:hAnsi="宋体" w:cs="宋体"/>
          <w:b/>
          <w:bCs/>
          <w:color w:val="008000"/>
          <w:sz w:val="28"/>
          <w:szCs w:val="28"/>
        </w:rPr>
        <w:t>CFO：</w:t>
      </w:r>
      <w:r>
        <w:rPr>
          <w:rFonts w:hint="eastAsia" w:ascii="宋体" w:hAnsi="宋体" w:cs="宋体"/>
          <w:b/>
          <w:bCs/>
          <w:color w:val="008000"/>
          <w:sz w:val="28"/>
          <w:szCs w:val="28"/>
          <w:lang w:val="zh-CN"/>
        </w:rPr>
        <w:t>李乔</w:t>
      </w:r>
    </w:p>
    <w:p>
      <w:pPr>
        <w:ind w:left="150"/>
        <w:jc w:val="left"/>
        <w:rPr>
          <w:rFonts w:hint="eastAsia" w:ascii="宋体" w:hAnsi="宋体" w:cs="宋体"/>
          <w:sz w:val="28"/>
          <w:szCs w:val="28"/>
          <w:lang w:val="zh-CN"/>
        </w:rPr>
      </w:pPr>
      <w:r>
        <w:rPr>
          <w:rFonts w:hint="eastAsia" w:ascii="宋体" w:hAnsi="宋体" w:cs="宋体"/>
          <w:sz w:val="28"/>
          <w:szCs w:val="28"/>
        </w:rPr>
        <w:t xml:space="preserve">    </w:t>
      </w:r>
      <w:r>
        <w:rPr>
          <w:rFonts w:hint="eastAsia" w:ascii="宋体" w:hAnsi="宋体" w:cs="宋体"/>
          <w:sz w:val="28"/>
          <w:szCs w:val="28"/>
          <w:lang w:val="zh-CN"/>
        </w:rPr>
        <w:t>清华大学法律专业、北方工业大学工业自动化专业双学士学位</w:t>
      </w:r>
      <w:r>
        <w:rPr>
          <w:rFonts w:hint="eastAsia" w:ascii="宋体" w:hAnsi="宋体" w:cs="宋体"/>
          <w:sz w:val="28"/>
          <w:szCs w:val="28"/>
        </w:rPr>
        <w:t>，</w:t>
      </w:r>
      <w:r>
        <w:rPr>
          <w:rFonts w:hint="eastAsia" w:ascii="宋体" w:hAnsi="宋体" w:cs="宋体"/>
          <w:sz w:val="28"/>
          <w:szCs w:val="28"/>
          <w:lang w:val="zh-CN"/>
        </w:rPr>
        <w:t>英国纽卡斯尔大学</w:t>
      </w:r>
      <w:r>
        <w:rPr>
          <w:rFonts w:hint="eastAsia" w:ascii="宋体" w:hAnsi="宋体" w:cs="宋体"/>
          <w:sz w:val="28"/>
          <w:szCs w:val="28"/>
        </w:rPr>
        <w:t>（Newcastle University）</w:t>
      </w:r>
      <w:r>
        <w:rPr>
          <w:rFonts w:hint="eastAsia" w:ascii="宋体" w:hAnsi="宋体" w:cs="宋体"/>
          <w:sz w:val="28"/>
          <w:szCs w:val="28"/>
          <w:lang w:val="zh-CN"/>
        </w:rPr>
        <w:t>经济管理硕士、比利时鲁汶大学</w:t>
      </w:r>
      <w:r>
        <w:rPr>
          <w:rFonts w:hint="eastAsia" w:ascii="宋体" w:hAnsi="宋体" w:cs="宋体"/>
          <w:sz w:val="28"/>
          <w:szCs w:val="28"/>
        </w:rPr>
        <w:t>（Katholieke Universiteit Leuven，KULeuven）MPA</w:t>
      </w:r>
      <w:r>
        <w:rPr>
          <w:rFonts w:hint="eastAsia" w:ascii="宋体" w:hAnsi="宋体" w:cs="宋体"/>
          <w:sz w:val="28"/>
          <w:szCs w:val="28"/>
          <w:lang w:val="zh-CN"/>
        </w:rPr>
        <w:t>双硕士学位。回国后相继在外资银行、外资担保公司（香港上市）、大型财务咨询公司工作，2008年后开始自主创业。</w:t>
      </w:r>
    </w:p>
    <w:p>
      <w:pPr>
        <w:ind w:left="150"/>
        <w:jc w:val="left"/>
        <w:rPr>
          <w:rFonts w:hint="eastAsia" w:ascii="宋体" w:hAnsi="宋体" w:cs="宋体"/>
          <w:sz w:val="28"/>
          <w:szCs w:val="28"/>
          <w:lang w:val="zh-CN"/>
        </w:rPr>
      </w:pPr>
      <w:r>
        <w:rPr>
          <w:rFonts w:hint="eastAsia" w:ascii="宋体" w:hAnsi="宋体" w:cs="宋体"/>
          <w:sz w:val="28"/>
          <w:szCs w:val="28"/>
        </w:rPr>
        <w:t xml:space="preserve">    </w:t>
      </w:r>
      <w:r>
        <w:rPr>
          <w:rFonts w:hint="eastAsia" w:ascii="宋体" w:hAnsi="宋体" w:cs="宋体"/>
          <w:sz w:val="28"/>
          <w:szCs w:val="28"/>
          <w:lang w:val="zh-CN"/>
        </w:rPr>
        <w:t>从事金融行业多年，精通财务管理与资本运作。在5家公司担任董事、法人，参与多个公司的融资、资金管理等。具有丰富的公司创办、企业管理、财务运行、市场运作、企业风险防范经验。</w:t>
      </w:r>
    </w:p>
    <w:p>
      <w:pPr>
        <w:ind w:left="150"/>
        <w:jc w:val="left"/>
        <w:rPr>
          <w:rFonts w:hint="eastAsia" w:ascii="宋体" w:hAnsi="宋体" w:cs="宋体"/>
          <w:sz w:val="28"/>
          <w:szCs w:val="28"/>
          <w:lang w:val="zh-CN"/>
        </w:rPr>
      </w:pPr>
      <w:r>
        <w:rPr>
          <w:rFonts w:hint="eastAsia" w:ascii="宋体" w:hAnsi="宋体" w:cs="宋体"/>
          <w:sz w:val="28"/>
          <w:szCs w:val="28"/>
        </w:rPr>
        <w:t xml:space="preserve">    </w:t>
      </w:r>
      <w:r>
        <w:rPr>
          <w:rFonts w:hint="eastAsia" w:ascii="宋体" w:hAnsi="宋体" w:cs="宋体"/>
          <w:sz w:val="28"/>
          <w:szCs w:val="28"/>
          <w:lang w:val="zh-CN"/>
        </w:rPr>
        <w:t>具有超前的意识与创新思想。对科学技术的发展持续跟踪，充分了解科技前沿，对人工智能的现状及未来有深刻的认识。</w:t>
      </w:r>
    </w:p>
    <w:p>
      <w:pPr>
        <w:ind w:left="150"/>
        <w:jc w:val="left"/>
        <w:rPr>
          <w:rFonts w:hint="eastAsia" w:ascii="宋体" w:hAnsi="宋体" w:cs="宋体"/>
          <w:sz w:val="28"/>
          <w:szCs w:val="28"/>
        </w:rPr>
      </w:pPr>
      <w:r>
        <w:rPr>
          <w:rFonts w:hint="eastAsia" w:ascii="宋体" w:hAnsi="宋体" w:cs="宋体"/>
          <w:sz w:val="28"/>
          <w:szCs w:val="28"/>
        </w:rPr>
        <w:t xml:space="preserve">    </w:t>
      </w:r>
      <w:r>
        <w:rPr>
          <w:rFonts w:hint="eastAsia" w:ascii="宋体" w:hAnsi="宋体" w:cs="宋体"/>
          <w:sz w:val="28"/>
          <w:szCs w:val="28"/>
          <w:lang w:val="zh-CN"/>
        </w:rPr>
        <w:t>2013年，作为天使投资人领投“女娲专家系统”项目，并参与组织创建龙天科技，是龙天科技的发起人、创始人、法人代表。同时，还是“女娲专家系统”核心项目小组的成员，对项目从模型到实现方法均提出许多建设性意见。</w:t>
      </w:r>
    </w:p>
    <w:p>
      <w:pPr>
        <w:spacing w:line="360" w:lineRule="auto"/>
        <w:ind w:firstLine="602" w:firstLineChars="200"/>
        <w:rPr>
          <w:rFonts w:hint="eastAsia" w:ascii="宋体" w:hAnsi="宋体" w:cs="宋体"/>
          <w:b/>
          <w:bCs/>
          <w:color w:val="006600"/>
          <w:sz w:val="30"/>
          <w:szCs w:val="30"/>
        </w:rPr>
      </w:pPr>
      <w:r>
        <w:rPr>
          <w:rFonts w:hint="eastAsia" w:ascii="宋体" w:hAnsi="宋体" w:cs="宋体"/>
          <w:b/>
          <w:bCs/>
          <w:color w:val="006600"/>
          <w:sz w:val="30"/>
          <w:szCs w:val="30"/>
        </w:rPr>
        <w:t>创始人</w:t>
      </w:r>
      <w:r>
        <w:rPr>
          <w:rFonts w:hint="eastAsia" w:ascii="宋体" w:hAnsi="宋体" w:cs="宋体"/>
          <w:b/>
          <w:bCs/>
          <w:color w:val="006600"/>
          <w:sz w:val="30"/>
          <w:szCs w:val="30"/>
          <w:lang w:eastAsia="zh-CN"/>
        </w:rPr>
        <w:t>、</w:t>
      </w:r>
      <w:r>
        <w:rPr>
          <w:rFonts w:hint="eastAsia" w:ascii="宋体" w:hAnsi="宋体" w:cs="宋体"/>
          <w:b/>
          <w:bCs/>
          <w:color w:val="006600"/>
          <w:sz w:val="30"/>
          <w:szCs w:val="30"/>
        </w:rPr>
        <w:t>CEO：梁冰</w:t>
      </w:r>
    </w:p>
    <w:p>
      <w:pPr>
        <w:spacing w:line="360" w:lineRule="auto"/>
        <w:ind w:firstLine="560" w:firstLineChars="200"/>
        <w:rPr>
          <w:rFonts w:hint="eastAsia" w:ascii="宋体" w:hAnsi="宋体" w:cs="宋体"/>
          <w:sz w:val="28"/>
          <w:szCs w:val="28"/>
        </w:rPr>
      </w:pPr>
      <w:r>
        <w:rPr>
          <w:rFonts w:hint="eastAsia" w:ascii="宋体" w:hAnsi="宋体" w:cs="宋体"/>
          <w:sz w:val="28"/>
          <w:szCs w:val="28"/>
        </w:rPr>
        <w:t>多年大型企业管理、市场营销经验，精通企业管理的制度创新、方法创新，擅长市场分析及营销组织。精通软件项目开发、运营与维护，并参与组织实施了多个大型企业应用的研发全过程，熟练掌握VB.NET、C#、Java、Python等编程语言及SQLServer、MySql等数据库，对工作流、数据挖掘、模式识别具有较深的研究。</w:t>
      </w:r>
    </w:p>
    <w:p>
      <w:pPr>
        <w:spacing w:line="360" w:lineRule="auto"/>
        <w:ind w:firstLine="560" w:firstLineChars="200"/>
        <w:rPr>
          <w:rFonts w:hint="eastAsia" w:ascii="宋体" w:hAnsi="宋体" w:cs="宋体"/>
          <w:sz w:val="28"/>
          <w:szCs w:val="28"/>
        </w:rPr>
      </w:pPr>
      <w:r>
        <w:rPr>
          <w:rFonts w:hint="eastAsia" w:ascii="宋体" w:hAnsi="宋体" w:cs="宋体"/>
          <w:sz w:val="28"/>
          <w:szCs w:val="28"/>
        </w:rPr>
        <w:t>从2006年开始，涉足人工智能领域，在多项关键技术取得了突破性的进展，虽经历了常人难以想象的艰险和困难，但终获成功，站在了人工智能技术的巅峰。</w:t>
      </w:r>
    </w:p>
    <w:p>
      <w:pPr>
        <w:spacing w:line="360" w:lineRule="auto"/>
        <w:ind w:firstLine="560" w:firstLineChars="200"/>
        <w:rPr>
          <w:rFonts w:hint="eastAsia" w:ascii="宋体" w:hAnsi="宋体" w:cs="宋体"/>
          <w:sz w:val="28"/>
          <w:szCs w:val="28"/>
        </w:rPr>
      </w:pPr>
      <w:r>
        <w:rPr>
          <w:rFonts w:hint="eastAsia" w:ascii="宋体" w:hAnsi="宋体" w:cs="宋体"/>
          <w:sz w:val="28"/>
          <w:szCs w:val="28"/>
        </w:rPr>
        <w:t>日常工作中，具有强烈的改进与创新意识；做事主动、积极、认真、严谨、有魄力；具有良好的策划、组织、沟通、统筹、协调、应变、洞察与分析处理问题的能力；有良好的全局观，高度的工作责任心和职业操守；良好的团队合作能力、执行力与文字表达能力。</w:t>
      </w:r>
    </w:p>
    <w:p>
      <w:pPr>
        <w:spacing w:line="360" w:lineRule="auto"/>
        <w:rPr>
          <w:rFonts w:hint="eastAsia" w:ascii="宋体" w:hAnsi="宋体" w:cs="宋体"/>
          <w:color w:val="006600"/>
          <w:sz w:val="30"/>
          <w:szCs w:val="30"/>
        </w:rPr>
      </w:pPr>
      <w:r>
        <w:rPr>
          <w:rFonts w:hint="eastAsia" w:ascii="宋体" w:hAnsi="宋体" w:cs="宋体"/>
          <w:color w:val="006600"/>
          <w:sz w:val="30"/>
          <w:szCs w:val="30"/>
        </w:rPr>
        <w:t xml:space="preserve">    </w:t>
      </w:r>
      <w:r>
        <w:rPr>
          <w:rFonts w:hint="eastAsia" w:ascii="宋体" w:hAnsi="宋体" w:cs="宋体"/>
          <w:b/>
          <w:bCs/>
          <w:color w:val="006600"/>
          <w:sz w:val="30"/>
          <w:szCs w:val="30"/>
        </w:rPr>
        <w:t>技术总监：郑力岩</w:t>
      </w:r>
    </w:p>
    <w:p>
      <w:pPr>
        <w:spacing w:line="360" w:lineRule="auto"/>
        <w:ind w:firstLine="560" w:firstLineChars="200"/>
        <w:rPr>
          <w:rFonts w:hint="eastAsia" w:ascii="宋体" w:hAnsi="宋体" w:cs="宋体"/>
          <w:sz w:val="28"/>
          <w:szCs w:val="28"/>
        </w:rPr>
      </w:pPr>
      <w:r>
        <w:rPr>
          <w:rFonts w:hint="eastAsia" w:ascii="宋体" w:hAnsi="宋体" w:cs="宋体"/>
          <w:sz w:val="28"/>
          <w:szCs w:val="28"/>
        </w:rPr>
        <w:t>十五年致力于软件开发及互联网行业的工作，期间曾多年在北京搜狐公司担任应用维护与开发工作，熟悉多种开发语言（Java、php、python、shell等）、数据库（oracle、mysql、sqlserver、redis、mongoDB等）、开发流程以及相关的部署和监控。善于发现、解决疑难问题，在软件开发及互联网领域均有独到见解，思维灵活，不受传统思想的拘谨，真正做到了学无止境的境界。在科技与人文双重发展的今天，无论是在技术层面还是在道德层面，郑力岩都是我们龙天员工的典范。</w:t>
      </w:r>
    </w:p>
    <w:p>
      <w:pPr>
        <w:spacing w:line="360" w:lineRule="auto"/>
        <w:rPr>
          <w:rFonts w:hint="eastAsia" w:ascii="宋体" w:hAnsi="宋体" w:cs="宋体"/>
          <w:color w:val="006600"/>
          <w:sz w:val="30"/>
          <w:szCs w:val="30"/>
        </w:rPr>
      </w:pPr>
      <w:r>
        <w:rPr>
          <w:rFonts w:hint="eastAsia" w:ascii="宋体" w:hAnsi="宋体" w:cs="宋体"/>
          <w:color w:val="006600"/>
          <w:sz w:val="30"/>
          <w:szCs w:val="30"/>
        </w:rPr>
        <w:t xml:space="preserve">    </w:t>
      </w:r>
      <w:r>
        <w:rPr>
          <w:rFonts w:hint="eastAsia" w:ascii="宋体" w:hAnsi="宋体" w:cs="宋体"/>
          <w:b/>
          <w:bCs/>
          <w:color w:val="006600"/>
          <w:sz w:val="30"/>
          <w:szCs w:val="30"/>
        </w:rPr>
        <w:t>技术副总监：冯昀晖</w:t>
      </w:r>
    </w:p>
    <w:p>
      <w:pPr>
        <w:spacing w:line="360" w:lineRule="auto"/>
        <w:ind w:firstLine="560" w:firstLineChars="200"/>
        <w:rPr>
          <w:rFonts w:hint="eastAsia" w:ascii="宋体" w:hAnsi="宋体" w:cs="宋体"/>
          <w:color w:val="004E00"/>
          <w:sz w:val="28"/>
          <w:szCs w:val="28"/>
        </w:rPr>
      </w:pPr>
      <w:r>
        <w:rPr>
          <w:rFonts w:hint="eastAsia" w:ascii="宋体" w:hAnsi="宋体" w:cs="宋体"/>
          <w:sz w:val="28"/>
          <w:szCs w:val="28"/>
        </w:rPr>
        <w:t>2003年毕业于沈阳理工大学——计算机科学与技术专业，其在校的优异成绩备受东软集团的赏识并纳为麾下，从事软件开发技术工作十余年并有着丰厚的研发经验，熟悉Java、 C#等领先前沿的开发语言。曾多次担任东软项目技术负责人、设计模块讲师、现场项目实施等，同时管理的项目成员多达30人以上，并具备同时多人多项目的管理经验。除此之外其在平台架构、模块设计等多方面均有独到见解。通过在东软十余年的历练，以及孜孜不倦的技术钻研，冯昀晖已然成为龙天科技的技术之星，技术与管理双强的他将带领技术研发部走向另一巅峰。</w:t>
      </w:r>
    </w:p>
    <w:p>
      <w:pPr>
        <w:spacing w:line="360" w:lineRule="auto"/>
        <w:rPr>
          <w:rFonts w:hint="eastAsia" w:ascii="宋体" w:hAnsi="宋体" w:cs="宋体"/>
          <w:b/>
          <w:bCs/>
          <w:color w:val="006600"/>
          <w:sz w:val="30"/>
          <w:szCs w:val="30"/>
        </w:rPr>
      </w:pPr>
      <w:r>
        <w:rPr>
          <w:rFonts w:hint="eastAsia" w:ascii="宋体" w:hAnsi="宋体" w:cs="宋体"/>
          <w:b/>
          <w:bCs/>
          <w:color w:val="006600"/>
          <w:sz w:val="30"/>
          <w:szCs w:val="30"/>
        </w:rPr>
        <w:t xml:space="preserve">    高级程序员：刘玉麟</w:t>
      </w:r>
    </w:p>
    <w:p>
      <w:pPr>
        <w:spacing w:line="360" w:lineRule="auto"/>
        <w:ind w:firstLine="560" w:firstLineChars="200"/>
        <w:rPr>
          <w:rFonts w:hint="eastAsia" w:ascii="宋体" w:hAnsi="宋体" w:cs="宋体"/>
          <w:sz w:val="28"/>
          <w:szCs w:val="28"/>
        </w:rPr>
      </w:pPr>
      <w:r>
        <w:rPr>
          <w:rFonts w:hint="eastAsia" w:ascii="宋体" w:hAnsi="宋体" w:cs="宋体"/>
          <w:sz w:val="28"/>
          <w:szCs w:val="28"/>
        </w:rPr>
        <w:t>年轻的他有着系统的专业学习经历和完善的人生规划，学习力强，曾自学C++并业余学习HTML、Javascript、JQuery等，并能将所学用于工作之中。突破、创新、高效是刘玉麟在学以致用上表现出的强项，善于接触新鲜事物及突破自身极限，曾经在一年中完成了环青海湖和滇藏线的骑行历程，其中的艰难是常人无法体会的。刘玉麟正是依靠自身的坚韧个性在龙天科技发光发热。</w:t>
      </w:r>
    </w:p>
    <w:p>
      <w:pPr>
        <w:spacing w:line="360" w:lineRule="auto"/>
        <w:rPr>
          <w:rFonts w:hint="eastAsia" w:ascii="宋体" w:hAnsi="宋体" w:cs="宋体"/>
          <w:b/>
          <w:bCs/>
          <w:color w:val="006600"/>
          <w:sz w:val="30"/>
          <w:szCs w:val="30"/>
        </w:rPr>
      </w:pPr>
      <w:r>
        <w:rPr>
          <w:rFonts w:hint="eastAsia" w:ascii="宋体" w:hAnsi="宋体" w:cs="宋体"/>
          <w:b/>
          <w:bCs/>
          <w:color w:val="006600"/>
          <w:sz w:val="30"/>
          <w:szCs w:val="30"/>
        </w:rPr>
        <w:t xml:space="preserve">    页面设计：王宇南</w:t>
      </w:r>
    </w:p>
    <w:p>
      <w:pPr>
        <w:spacing w:line="360" w:lineRule="auto"/>
        <w:ind w:firstLine="560" w:firstLineChars="200"/>
        <w:rPr>
          <w:rFonts w:hint="eastAsia" w:ascii="宋体" w:hAnsi="宋体" w:cs="宋体"/>
          <w:sz w:val="28"/>
          <w:szCs w:val="28"/>
        </w:rPr>
      </w:pPr>
      <w:r>
        <w:rPr>
          <w:rFonts w:hint="eastAsia" w:ascii="宋体" w:hAnsi="宋体" w:cs="宋体"/>
          <w:sz w:val="28"/>
          <w:szCs w:val="28"/>
        </w:rPr>
        <w:t>多年在鲁美的技能学习与实践经验，使其掌握了多种的设计软件：PhotoShop、PAINTER、FLASH、DreamWaver。除软件外还具有灵活的手绘技巧。优美的平面效果、流畅的曲线设计、饱满的色泽搭配、合理的页面布局等成为了王宇南的作品标志，其在工作中的应变、沟通、创新、协调、责任等职业素养均体现得淋漓尽致，是龙天科技不可或缺的年轻艺术家。</w:t>
      </w:r>
    </w:p>
    <w:p>
      <w:pPr>
        <w:spacing w:line="360" w:lineRule="auto"/>
        <w:rPr>
          <w:rFonts w:hint="eastAsia" w:ascii="宋体" w:hAnsi="宋体" w:cs="宋体"/>
          <w:color w:val="006600"/>
          <w:sz w:val="30"/>
          <w:szCs w:val="30"/>
        </w:rPr>
      </w:pPr>
      <w:r>
        <w:rPr>
          <w:rFonts w:hint="eastAsia" w:ascii="宋体" w:hAnsi="宋体" w:cs="宋体"/>
          <w:color w:val="006600"/>
          <w:sz w:val="30"/>
          <w:szCs w:val="30"/>
        </w:rPr>
        <w:t xml:space="preserve">    </w:t>
      </w:r>
      <w:r>
        <w:rPr>
          <w:rFonts w:hint="eastAsia" w:ascii="宋体" w:hAnsi="宋体" w:cs="宋体"/>
          <w:b/>
          <w:bCs/>
          <w:color w:val="006600"/>
          <w:sz w:val="30"/>
          <w:szCs w:val="30"/>
        </w:rPr>
        <w:t>行政综合专员：秦英林、田真</w:t>
      </w:r>
    </w:p>
    <w:p>
      <w:pPr>
        <w:spacing w:line="360" w:lineRule="auto"/>
        <w:rPr>
          <w:rFonts w:hint="eastAsia" w:ascii="宋体" w:hAnsi="宋体" w:cs="宋体"/>
          <w:b/>
          <w:bCs/>
          <w:color w:val="004E00"/>
          <w:sz w:val="28"/>
          <w:szCs w:val="28"/>
        </w:rPr>
      </w:pPr>
      <w:r>
        <w:rPr>
          <w:rFonts w:hint="eastAsia" w:ascii="宋体" w:hAnsi="宋体" w:cs="宋体"/>
          <w:sz w:val="28"/>
          <w:szCs w:val="28"/>
        </w:rPr>
        <w:t xml:space="preserve">    担任龙天科技行政综合的工作，保障全体员工的行政需要及服务，力求做到真正的“保姆式”服务，免除员工在工作之外的所有顾虑。体贴、悉心、周到、全面是她们的特点。正是由于她们的努力才使公司逐渐完善、壮大、美观、洁净。可以说，她们对于龙天的发展功不可没。</w:t>
      </w:r>
    </w:p>
    <w:p>
      <w:pPr>
        <w:spacing w:line="360" w:lineRule="auto"/>
        <w:outlineLvl w:val="1"/>
        <w:rPr>
          <w:rFonts w:hint="eastAsia" w:ascii="宋体" w:hAnsi="宋体" w:cs="宋体"/>
          <w:b/>
          <w:bCs/>
          <w:color w:val="006600"/>
          <w:sz w:val="30"/>
          <w:szCs w:val="30"/>
        </w:rPr>
      </w:pPr>
      <w:r>
        <w:rPr>
          <w:rFonts w:hint="eastAsia" w:ascii="宋体" w:hAnsi="宋体" w:cs="宋体"/>
          <w:b/>
          <w:bCs/>
          <w:color w:val="006600"/>
          <w:sz w:val="30"/>
          <w:szCs w:val="30"/>
        </w:rPr>
        <w:t xml:space="preserve"> </w:t>
      </w:r>
      <w:bookmarkStart w:id="621" w:name="_Toc16311"/>
      <w:r>
        <w:rPr>
          <w:rFonts w:hint="eastAsia" w:ascii="宋体" w:hAnsi="宋体" w:cs="宋体"/>
          <w:b/>
          <w:bCs/>
          <w:color w:val="006600"/>
          <w:sz w:val="30"/>
          <w:szCs w:val="30"/>
        </w:rPr>
        <w:t xml:space="preserve">   </w:t>
      </w:r>
      <w:bookmarkStart w:id="622" w:name="_Toc13267"/>
      <w:bookmarkStart w:id="623" w:name="_Toc3731"/>
      <w:bookmarkStart w:id="624" w:name="_Toc21831"/>
      <w:bookmarkStart w:id="625" w:name="_Toc22150"/>
      <w:bookmarkStart w:id="626" w:name="_Toc4273"/>
      <w:bookmarkStart w:id="627" w:name="_Toc28663"/>
      <w:bookmarkStart w:id="628" w:name="_Toc25148"/>
      <w:r>
        <w:rPr>
          <w:rFonts w:hint="eastAsia" w:ascii="宋体" w:hAnsi="宋体" w:cs="宋体"/>
          <w:b/>
          <w:bCs/>
          <w:color w:val="006600"/>
          <w:sz w:val="30"/>
          <w:szCs w:val="30"/>
        </w:rPr>
        <w:t>7-5  公司场地与设施</w:t>
      </w:r>
      <w:bookmarkEnd w:id="621"/>
      <w:bookmarkEnd w:id="622"/>
      <w:bookmarkEnd w:id="623"/>
      <w:bookmarkEnd w:id="624"/>
      <w:bookmarkEnd w:id="625"/>
      <w:bookmarkEnd w:id="626"/>
      <w:bookmarkEnd w:id="627"/>
      <w:bookmarkEnd w:id="628"/>
    </w:p>
    <w:p>
      <w:pPr>
        <w:spacing w:line="360" w:lineRule="auto"/>
        <w:ind w:firstLine="562" w:firstLineChars="200"/>
        <w:rPr>
          <w:rFonts w:hint="eastAsia" w:ascii="宋体" w:hAnsi="宋体" w:cs="宋体"/>
          <w:sz w:val="28"/>
          <w:szCs w:val="28"/>
        </w:rPr>
      </w:pPr>
      <w:r>
        <w:rPr>
          <w:rFonts w:hint="eastAsia" w:ascii="宋体" w:hAnsi="宋体" w:cs="宋体"/>
          <w:b/>
          <w:bCs/>
          <w:color w:val="006600"/>
          <w:sz w:val="28"/>
          <w:szCs w:val="28"/>
        </w:rPr>
        <w:t>沈阳龙天科技有限公司座落在辽宁省沈阳市的繁华路段——青年公园附近，其交通便利，环境优美。</w:t>
      </w:r>
      <w:r>
        <w:rPr>
          <w:rFonts w:hint="eastAsia" w:ascii="宋体" w:hAnsi="宋体" w:cs="宋体"/>
          <w:sz w:val="28"/>
          <w:szCs w:val="28"/>
        </w:rPr>
        <w:t>办公环境体现出现代企业的简洁、明亮，办公氛围更是依靠核心的企业文化来彰显个人魅力。公司提供充足的软、硬件设备，其中硬件设备包括大容量的服务器、优质的办公座椅、高速的办公电脑、快捷的办公设备等；软件设备包括：畅饮的自助饮品、美味的办公午餐、欢快的</w:t>
      </w:r>
      <w:r>
        <w:rPr>
          <w:rFonts w:hint="eastAsia" w:ascii="宋体" w:hAnsi="宋体" w:cs="宋体"/>
          <w:sz w:val="28"/>
          <w:szCs w:val="28"/>
          <w:lang w:eastAsia="zh-CN"/>
        </w:rPr>
        <w:t>体感</w:t>
      </w:r>
      <w:r>
        <w:rPr>
          <w:rFonts w:hint="eastAsia" w:ascii="宋体" w:hAnsi="宋体" w:cs="宋体"/>
          <w:sz w:val="28"/>
          <w:szCs w:val="28"/>
        </w:rPr>
        <w:t>休闲游戏、舒适的办公环境、健全的管理体制、丰厚的激励政策等。</w:t>
      </w:r>
    </w:p>
    <w:p>
      <w:pPr>
        <w:rPr>
          <w:sz w:val="28"/>
          <w:szCs w:val="28"/>
        </w:rPr>
      </w:pPr>
    </w:p>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Pr>
        <w:spacing w:line="360" w:lineRule="auto"/>
        <w:ind w:firstLine="560" w:firstLineChars="200"/>
        <w:rPr>
          <w:rFonts w:hint="eastAsia" w:ascii="宋体" w:hAnsi="宋体" w:cs="宋体"/>
          <w:sz w:val="28"/>
          <w:szCs w:val="28"/>
        </w:rPr>
      </w:pPr>
    </w:p>
    <w:p>
      <w:pPr>
        <w:spacing w:line="360" w:lineRule="auto"/>
        <w:ind w:left="17" w:hanging="16" w:hangingChars="6"/>
        <w:outlineLvl w:val="0"/>
        <w:rPr>
          <w:rFonts w:hint="eastAsia" w:ascii="宋体" w:hAnsi="宋体" w:cs="宋体"/>
          <w:b/>
          <w:bCs/>
          <w:color w:val="800080"/>
          <w:sz w:val="32"/>
          <w:szCs w:val="32"/>
        </w:rPr>
      </w:pPr>
      <w:r>
        <w:rPr>
          <w:rFonts w:hint="eastAsia" w:ascii="宋体" w:hAnsi="宋体" w:cs="宋体"/>
          <w:sz w:val="28"/>
          <w:szCs w:val="28"/>
        </w:rPr>
        <w:br w:type="page"/>
      </w:r>
      <w:bookmarkStart w:id="629" w:name="_Toc22361"/>
      <w:bookmarkStart w:id="630" w:name="_Toc12287"/>
      <w:bookmarkStart w:id="631" w:name="_Toc4820"/>
      <w:bookmarkStart w:id="632" w:name="_Toc12586"/>
      <w:bookmarkStart w:id="633" w:name="_Toc29848"/>
      <w:bookmarkStart w:id="634" w:name="_Toc20467"/>
      <w:bookmarkStart w:id="635" w:name="_Toc1213"/>
      <w:bookmarkStart w:id="636" w:name="_Toc4102"/>
      <w:r>
        <w:rPr>
          <w:rFonts w:hint="eastAsia" w:ascii="宋体" w:hAnsi="宋体" w:cs="宋体"/>
          <w:b/>
          <w:bCs/>
          <w:color w:val="800080"/>
          <w:sz w:val="32"/>
          <w:szCs w:val="32"/>
        </w:rPr>
        <mc:AlternateContent>
          <mc:Choice Requires="wps">
            <w:drawing>
              <wp:anchor distT="0" distB="0" distL="114300" distR="114300" simplePos="0" relativeHeight="251661312" behindDoc="0" locked="0" layoutInCell="1" allowOverlap="1">
                <wp:simplePos x="0" y="0"/>
                <wp:positionH relativeFrom="column">
                  <wp:posOffset>790575</wp:posOffset>
                </wp:positionH>
                <wp:positionV relativeFrom="paragraph">
                  <wp:posOffset>-1933575</wp:posOffset>
                </wp:positionV>
                <wp:extent cx="733425" cy="0"/>
                <wp:effectExtent l="0" t="6350" r="13335" b="24130"/>
                <wp:wrapNone/>
                <wp:docPr id="6" name="Line 305"/>
                <wp:cNvGraphicFramePr/>
                <a:graphic xmlns:a="http://schemas.openxmlformats.org/drawingml/2006/main">
                  <a:graphicData uri="http://schemas.microsoft.com/office/word/2010/wordprocessingShape">
                    <wps:wsp>
                      <wps:cNvCnPr/>
                      <wps:spPr>
                        <a:xfrm>
                          <a:off x="0" y="0"/>
                          <a:ext cx="733425" cy="0"/>
                        </a:xfrm>
                        <a:prstGeom prst="line">
                          <a:avLst/>
                        </a:prstGeom>
                        <a:ln w="38100" cap="flat" cmpd="sng">
                          <a:solidFill>
                            <a:srgbClr val="000000"/>
                          </a:solidFill>
                          <a:prstDash val="solid"/>
                          <a:headEnd type="none" w="med" len="med"/>
                          <a:tailEnd type="none" w="med" len="med"/>
                        </a:ln>
                      </wps:spPr>
                      <wps:bodyPr upright="1"/>
                    </wps:wsp>
                  </a:graphicData>
                </a:graphic>
              </wp:anchor>
            </w:drawing>
          </mc:Choice>
          <mc:Fallback>
            <w:pict>
              <v:line id="Line 305" o:spid="_x0000_s1026" o:spt="20" style="position:absolute;left:0pt;margin-left:62.25pt;margin-top:-152.25pt;height:0pt;width:57.75pt;z-index:251661312;mso-width-relative:page;mso-height-relative:page;" filled="f" stroked="t" coordsize="21600,21600" o:gfxdata="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PsrqH3UAAAADQEAAA8AAAAAAAAAAQAgAAAAIgAAAGRycy9kb3ducmV2Lnht&#10;bFBLAQIUABQAAAAIAIdO4kCyqmrDxAEAAI0DAAAOAAAAAAAAAAEAIAAAACMBAABkcnMvZTJvRG9j&#10;LnhtbFBLBQYAAAAABgAGAFkBAABZBQAAAAA=&#10;">
                <v:fill on="f" focussize="0,0"/>
                <v:stroke weight="3pt" color="#000000" joinstyle="round"/>
                <v:imagedata o:title=""/>
                <o:lock v:ext="edit" aspectratio="f"/>
              </v:line>
            </w:pict>
          </mc:Fallback>
        </mc:AlternateContent>
      </w:r>
      <w:r>
        <w:rPr>
          <w:rFonts w:hint="eastAsia" w:ascii="宋体" w:hAnsi="宋体" w:cs="宋体"/>
          <w:b/>
          <w:bCs/>
          <w:color w:val="800080"/>
          <w:sz w:val="32"/>
          <w:szCs w:val="32"/>
        </w:rPr>
        <w:t>八、投资估算与资金筹措</w:t>
      </w:r>
      <w:bookmarkEnd w:id="629"/>
      <w:bookmarkEnd w:id="630"/>
      <w:bookmarkEnd w:id="631"/>
      <w:bookmarkEnd w:id="632"/>
      <w:bookmarkEnd w:id="633"/>
      <w:bookmarkEnd w:id="634"/>
      <w:bookmarkEnd w:id="635"/>
      <w:bookmarkEnd w:id="636"/>
    </w:p>
    <w:p>
      <w:pPr>
        <w:spacing w:line="360" w:lineRule="auto"/>
        <w:outlineLvl w:val="1"/>
        <w:rPr>
          <w:rFonts w:hint="eastAsia" w:ascii="宋体" w:hAnsi="宋体" w:cs="宋体"/>
          <w:b/>
          <w:color w:val="800080"/>
          <w:sz w:val="30"/>
          <w:szCs w:val="30"/>
        </w:rPr>
      </w:pPr>
      <w:r>
        <w:rPr>
          <w:rFonts w:hint="eastAsia" w:ascii="宋体" w:hAnsi="宋体" w:cs="宋体"/>
          <w:b/>
          <w:color w:val="800080"/>
          <w:sz w:val="30"/>
          <w:szCs w:val="30"/>
        </w:rPr>
        <w:t xml:space="preserve">    </w:t>
      </w:r>
      <w:bookmarkStart w:id="637" w:name="_Toc125"/>
      <w:bookmarkStart w:id="638" w:name="_Toc17109"/>
      <w:bookmarkStart w:id="639" w:name="_Toc8382"/>
      <w:bookmarkStart w:id="640" w:name="_Toc28591"/>
      <w:bookmarkStart w:id="641" w:name="_Toc19171"/>
      <w:bookmarkStart w:id="642" w:name="_Toc2903"/>
      <w:bookmarkStart w:id="643" w:name="_Toc22713"/>
      <w:bookmarkStart w:id="644" w:name="_Toc27581"/>
      <w:r>
        <w:rPr>
          <w:rFonts w:hint="eastAsia" w:ascii="宋体" w:hAnsi="宋体" w:cs="宋体"/>
          <w:b/>
          <w:color w:val="800080"/>
          <w:sz w:val="30"/>
          <w:szCs w:val="30"/>
        </w:rPr>
        <w:t>8-1</w:t>
      </w:r>
      <w:r>
        <w:rPr>
          <w:rFonts w:hint="eastAsia" w:ascii="宋体" w:hAnsi="宋体" w:cs="宋体"/>
          <w:b/>
          <w:color w:val="800080"/>
          <w:sz w:val="30"/>
          <w:szCs w:val="30"/>
          <w:lang w:val="en-US" w:eastAsia="zh-CN"/>
        </w:rPr>
        <w:t xml:space="preserve"> </w:t>
      </w:r>
      <w:r>
        <w:rPr>
          <w:rFonts w:hint="eastAsia" w:ascii="宋体" w:hAnsi="宋体" w:cs="宋体"/>
          <w:b/>
          <w:color w:val="800080"/>
          <w:sz w:val="30"/>
          <w:szCs w:val="30"/>
        </w:rPr>
        <w:t>投资估算依据</w:t>
      </w:r>
      <w:bookmarkEnd w:id="637"/>
      <w:bookmarkEnd w:id="638"/>
      <w:bookmarkEnd w:id="639"/>
      <w:bookmarkEnd w:id="640"/>
      <w:bookmarkEnd w:id="641"/>
      <w:bookmarkEnd w:id="642"/>
      <w:bookmarkEnd w:id="643"/>
      <w:bookmarkEnd w:id="644"/>
    </w:p>
    <w:p>
      <w:pPr>
        <w:numPr>
          <w:ilvl w:val="0"/>
          <w:numId w:val="27"/>
        </w:numPr>
        <w:tabs>
          <w:tab w:val="left" w:pos="720"/>
          <w:tab w:val="clear" w:pos="1851"/>
        </w:tabs>
        <w:spacing w:line="360" w:lineRule="auto"/>
        <w:ind w:left="900"/>
        <w:rPr>
          <w:rFonts w:hint="eastAsia" w:ascii="宋体" w:hAnsi="宋体" w:cs="宋体"/>
          <w:b/>
          <w:bCs/>
          <w:color w:val="333300"/>
          <w:sz w:val="28"/>
          <w:szCs w:val="28"/>
        </w:rPr>
      </w:pPr>
      <w:r>
        <w:rPr>
          <w:rFonts w:hint="eastAsia" w:ascii="宋体" w:hAnsi="宋体" w:cs="宋体"/>
          <w:b/>
          <w:bCs/>
          <w:color w:val="333300"/>
          <w:sz w:val="28"/>
          <w:szCs w:val="28"/>
        </w:rPr>
        <w:t>软件企业税收优惠政策：</w:t>
      </w:r>
    </w:p>
    <w:p>
      <w:pPr>
        <w:numPr>
          <w:ilvl w:val="0"/>
          <w:numId w:val="28"/>
        </w:numPr>
        <w:tabs>
          <w:tab w:val="left" w:pos="1050"/>
        </w:tabs>
        <w:spacing w:line="360" w:lineRule="auto"/>
        <w:ind w:left="11" w:firstLine="629"/>
        <w:rPr>
          <w:rFonts w:hint="eastAsia" w:ascii="宋体" w:hAnsi="宋体" w:cs="宋体"/>
          <w:sz w:val="28"/>
          <w:szCs w:val="28"/>
        </w:rPr>
      </w:pPr>
      <w:r>
        <w:rPr>
          <w:rFonts w:hint="eastAsia" w:ascii="宋体" w:hAnsi="宋体" w:cs="宋体"/>
          <w:sz w:val="28"/>
          <w:szCs w:val="28"/>
        </w:rPr>
        <w:t>在完成新办软件企业认定（自产软件年销售收入占企业年总收入的35%以上）后，自开始获利年度起，第一年和第二年免征企业所得税，第三年至第五年减半征收企业所得税（简称“两免三减”）。</w:t>
      </w:r>
    </w:p>
    <w:p>
      <w:pPr>
        <w:numPr>
          <w:ilvl w:val="0"/>
          <w:numId w:val="28"/>
        </w:numPr>
        <w:tabs>
          <w:tab w:val="left" w:pos="1050"/>
        </w:tabs>
        <w:spacing w:line="360" w:lineRule="auto"/>
        <w:ind w:left="11" w:firstLine="629"/>
        <w:rPr>
          <w:rFonts w:hint="eastAsia" w:ascii="宋体" w:hAnsi="宋体" w:cs="宋体"/>
          <w:sz w:val="28"/>
          <w:szCs w:val="28"/>
        </w:rPr>
      </w:pPr>
      <w:r>
        <w:rPr>
          <w:rFonts w:hint="eastAsia" w:ascii="宋体" w:hAnsi="宋体" w:cs="宋体"/>
          <w:sz w:val="28"/>
          <w:szCs w:val="28"/>
        </w:rPr>
        <w:t>高新技术企业又是软件企业，企业所得税按15%的优惠企业所得税税率执行；</w:t>
      </w:r>
    </w:p>
    <w:p>
      <w:pPr>
        <w:numPr>
          <w:ilvl w:val="0"/>
          <w:numId w:val="28"/>
        </w:numPr>
        <w:tabs>
          <w:tab w:val="left" w:pos="1050"/>
        </w:tabs>
        <w:spacing w:line="360" w:lineRule="auto"/>
        <w:ind w:left="11" w:firstLine="629"/>
        <w:rPr>
          <w:rFonts w:hint="eastAsia" w:ascii="宋体" w:hAnsi="宋体" w:cs="宋体"/>
          <w:sz w:val="28"/>
          <w:szCs w:val="28"/>
        </w:rPr>
      </w:pPr>
      <w:r>
        <w:rPr>
          <w:rFonts w:hint="eastAsia" w:ascii="宋体" w:hAnsi="宋体" w:cs="宋体"/>
          <w:sz w:val="28"/>
          <w:szCs w:val="28"/>
        </w:rPr>
        <w:t>对国家规划布局内的重点软件生产企业，如当年未享受免税优惠的，减按10%的税率征收企业所得税。</w:t>
      </w:r>
    </w:p>
    <w:p>
      <w:pPr>
        <w:numPr>
          <w:ilvl w:val="0"/>
          <w:numId w:val="28"/>
        </w:numPr>
        <w:tabs>
          <w:tab w:val="left" w:pos="1050"/>
        </w:tabs>
        <w:spacing w:line="360" w:lineRule="auto"/>
        <w:ind w:left="11" w:firstLine="629"/>
        <w:rPr>
          <w:rFonts w:hint="eastAsia" w:ascii="宋体" w:hAnsi="宋体" w:cs="宋体"/>
          <w:sz w:val="28"/>
          <w:szCs w:val="28"/>
        </w:rPr>
      </w:pPr>
      <w:r>
        <w:rPr>
          <w:rFonts w:hint="eastAsia" w:ascii="宋体" w:hAnsi="宋体" w:cs="宋体"/>
          <w:sz w:val="28"/>
          <w:szCs w:val="28"/>
        </w:rPr>
        <w:t>经营的软件的销售，属于商业，应征增值税（小规模纳税人），税率4%； (如果销售软件的年收入达到180万成为一般纳税人，税率为17%)</w:t>
      </w:r>
    </w:p>
    <w:p>
      <w:pPr>
        <w:numPr>
          <w:ilvl w:val="0"/>
          <w:numId w:val="28"/>
        </w:numPr>
        <w:tabs>
          <w:tab w:val="left" w:pos="1050"/>
        </w:tabs>
        <w:spacing w:line="360" w:lineRule="auto"/>
        <w:ind w:left="11" w:firstLine="629"/>
        <w:rPr>
          <w:rFonts w:hint="eastAsia" w:ascii="宋体" w:hAnsi="宋体" w:cs="宋体"/>
          <w:sz w:val="28"/>
          <w:szCs w:val="28"/>
        </w:rPr>
      </w:pPr>
      <w:r>
        <w:rPr>
          <w:rFonts w:hint="eastAsia" w:ascii="宋体" w:hAnsi="宋体" w:cs="宋体"/>
          <w:sz w:val="28"/>
          <w:szCs w:val="28"/>
        </w:rPr>
        <w:t>教育费附加税率是增值税的3%；城建税为增值税的7%（市区）</w:t>
      </w:r>
    </w:p>
    <w:p>
      <w:pPr>
        <w:numPr>
          <w:ilvl w:val="0"/>
          <w:numId w:val="28"/>
        </w:numPr>
        <w:tabs>
          <w:tab w:val="left" w:pos="1050"/>
        </w:tabs>
        <w:spacing w:line="360" w:lineRule="auto"/>
        <w:ind w:left="11" w:firstLine="629"/>
        <w:rPr>
          <w:rFonts w:hint="eastAsia" w:ascii="宋体" w:hAnsi="宋体" w:cs="宋体"/>
          <w:sz w:val="28"/>
          <w:szCs w:val="28"/>
        </w:rPr>
      </w:pPr>
      <w:r>
        <w:rPr>
          <w:rFonts w:hint="eastAsia" w:ascii="宋体" w:hAnsi="宋体" w:cs="宋体"/>
          <w:sz w:val="28"/>
          <w:szCs w:val="28"/>
        </w:rPr>
        <w:t xml:space="preserve">软件企业的工资和培训费用，可按实际发生额在计算应纳税所得额时扣除。 </w:t>
      </w:r>
    </w:p>
    <w:p>
      <w:pPr>
        <w:numPr>
          <w:ilvl w:val="0"/>
          <w:numId w:val="28"/>
        </w:numPr>
        <w:tabs>
          <w:tab w:val="left" w:pos="1050"/>
        </w:tabs>
        <w:spacing w:line="360" w:lineRule="auto"/>
        <w:ind w:left="11" w:firstLine="629"/>
        <w:rPr>
          <w:rFonts w:hint="eastAsia" w:ascii="宋体" w:hAnsi="宋体" w:cs="宋体"/>
          <w:sz w:val="28"/>
          <w:szCs w:val="28"/>
        </w:rPr>
      </w:pPr>
      <w:r>
        <w:rPr>
          <w:rFonts w:hint="eastAsia" w:ascii="宋体" w:hAnsi="宋体" w:cs="宋体"/>
          <w:sz w:val="28"/>
          <w:szCs w:val="28"/>
        </w:rPr>
        <w:t xml:space="preserve">软件开发企业实际发放的工资总额，在计算应纳税所得额时可以扣除。（需具备条件）。 </w:t>
      </w:r>
    </w:p>
    <w:p>
      <w:pPr>
        <w:numPr>
          <w:ilvl w:val="0"/>
          <w:numId w:val="28"/>
        </w:numPr>
        <w:tabs>
          <w:tab w:val="left" w:pos="1050"/>
        </w:tabs>
        <w:spacing w:line="360" w:lineRule="auto"/>
        <w:ind w:left="11" w:firstLine="629"/>
        <w:rPr>
          <w:rFonts w:hint="eastAsia" w:ascii="宋体" w:hAnsi="宋体" w:cs="宋体"/>
          <w:sz w:val="28"/>
          <w:szCs w:val="28"/>
        </w:rPr>
      </w:pPr>
      <w:r>
        <w:rPr>
          <w:rFonts w:hint="eastAsia" w:ascii="宋体" w:hAnsi="宋体" w:cs="宋体"/>
          <w:sz w:val="28"/>
          <w:szCs w:val="28"/>
        </w:rPr>
        <w:t>软件企业广告支出自登记成立之日起5个纳税年度内，可据实扣除。</w:t>
      </w:r>
    </w:p>
    <w:p>
      <w:pPr>
        <w:numPr>
          <w:ilvl w:val="0"/>
          <w:numId w:val="27"/>
        </w:numPr>
        <w:tabs>
          <w:tab w:val="left" w:pos="720"/>
          <w:tab w:val="clear" w:pos="1851"/>
        </w:tabs>
        <w:spacing w:line="360" w:lineRule="auto"/>
        <w:ind w:left="900"/>
        <w:rPr>
          <w:rFonts w:hint="eastAsia" w:ascii="宋体" w:hAnsi="宋体" w:cs="宋体"/>
          <w:b/>
          <w:bCs/>
          <w:color w:val="333300"/>
          <w:sz w:val="28"/>
          <w:szCs w:val="28"/>
        </w:rPr>
      </w:pPr>
      <w:r>
        <w:rPr>
          <w:rFonts w:hint="eastAsia" w:ascii="宋体" w:hAnsi="宋体" w:cs="宋体"/>
          <w:b/>
          <w:bCs/>
          <w:color w:val="333300"/>
          <w:sz w:val="28"/>
          <w:szCs w:val="28"/>
        </w:rPr>
        <w:t>公司以每年净利润的10%提取法定公积金，5%提取公益金。</w:t>
      </w:r>
    </w:p>
    <w:p>
      <w:pPr>
        <w:numPr>
          <w:ilvl w:val="0"/>
          <w:numId w:val="27"/>
        </w:numPr>
        <w:tabs>
          <w:tab w:val="left" w:pos="720"/>
          <w:tab w:val="clear" w:pos="1851"/>
        </w:tabs>
        <w:spacing w:line="360" w:lineRule="auto"/>
        <w:ind w:left="900"/>
        <w:rPr>
          <w:rFonts w:hint="eastAsia" w:ascii="宋体" w:hAnsi="宋体" w:cs="宋体"/>
          <w:b/>
          <w:bCs/>
          <w:color w:val="333300"/>
          <w:sz w:val="28"/>
          <w:szCs w:val="28"/>
        </w:rPr>
      </w:pPr>
      <w:r>
        <w:rPr>
          <w:rFonts w:hint="eastAsia" w:ascii="宋体" w:hAnsi="宋体" w:cs="宋体"/>
          <w:b/>
          <w:bCs/>
          <w:color w:val="333300"/>
          <w:sz w:val="28"/>
          <w:szCs w:val="28"/>
        </w:rPr>
        <w:t>当年净利润提取盈余公积后的50%用于利润分配。</w:t>
      </w:r>
    </w:p>
    <w:p>
      <w:pPr>
        <w:numPr>
          <w:ilvl w:val="0"/>
          <w:numId w:val="27"/>
        </w:numPr>
        <w:tabs>
          <w:tab w:val="left" w:pos="720"/>
          <w:tab w:val="clear" w:pos="1851"/>
        </w:tabs>
        <w:spacing w:line="360" w:lineRule="auto"/>
        <w:ind w:left="900"/>
        <w:rPr>
          <w:rFonts w:hint="eastAsia" w:ascii="宋体" w:hAnsi="宋体" w:cs="宋体"/>
          <w:b/>
          <w:bCs/>
          <w:color w:val="333300"/>
          <w:sz w:val="28"/>
          <w:szCs w:val="28"/>
        </w:rPr>
      </w:pPr>
      <w:r>
        <w:rPr>
          <w:rFonts w:hint="eastAsia" w:ascii="宋体" w:hAnsi="宋体" w:cs="宋体"/>
          <w:b/>
          <w:bCs/>
          <w:color w:val="333300"/>
          <w:sz w:val="28"/>
          <w:szCs w:val="28"/>
        </w:rPr>
        <w:t>项目计算期为5-10年。</w:t>
      </w:r>
    </w:p>
    <w:p>
      <w:pPr>
        <w:spacing w:line="360" w:lineRule="auto"/>
        <w:outlineLvl w:val="1"/>
        <w:rPr>
          <w:rFonts w:hint="eastAsia" w:ascii="宋体" w:hAnsi="宋体" w:cs="宋体"/>
          <w:b/>
          <w:color w:val="800080"/>
          <w:sz w:val="30"/>
          <w:szCs w:val="30"/>
        </w:rPr>
      </w:pPr>
      <w:r>
        <w:rPr>
          <w:rFonts w:hint="eastAsia" w:ascii="宋体" w:hAnsi="宋体" w:cs="宋体"/>
          <w:b/>
          <w:color w:val="800080"/>
          <w:sz w:val="30"/>
          <w:szCs w:val="30"/>
        </w:rPr>
        <w:t xml:space="preserve">    </w:t>
      </w:r>
      <w:bookmarkStart w:id="645" w:name="_Toc11941"/>
      <w:bookmarkStart w:id="646" w:name="_Toc29744"/>
      <w:bookmarkStart w:id="647" w:name="_Toc15678"/>
      <w:bookmarkStart w:id="648" w:name="_Toc15656"/>
      <w:bookmarkStart w:id="649" w:name="_Toc15337"/>
      <w:bookmarkStart w:id="650" w:name="_Toc25744"/>
      <w:bookmarkStart w:id="651" w:name="_Toc27513"/>
      <w:bookmarkStart w:id="652" w:name="_Toc17464"/>
      <w:r>
        <w:rPr>
          <w:rFonts w:hint="eastAsia" w:ascii="宋体" w:hAnsi="宋体" w:cs="宋体"/>
          <w:b/>
          <w:color w:val="800080"/>
          <w:sz w:val="30"/>
          <w:szCs w:val="30"/>
        </w:rPr>
        <w:t>8-2 总成本费用估算</w:t>
      </w:r>
      <w:bookmarkEnd w:id="645"/>
      <w:bookmarkEnd w:id="646"/>
      <w:bookmarkEnd w:id="647"/>
      <w:bookmarkEnd w:id="648"/>
      <w:bookmarkEnd w:id="649"/>
      <w:bookmarkEnd w:id="650"/>
      <w:bookmarkEnd w:id="651"/>
      <w:bookmarkEnd w:id="652"/>
    </w:p>
    <w:p>
      <w:pPr>
        <w:numPr>
          <w:ilvl w:val="0"/>
          <w:numId w:val="29"/>
        </w:numPr>
        <w:tabs>
          <w:tab w:val="left" w:pos="840"/>
          <w:tab w:val="clear" w:pos="420"/>
        </w:tabs>
        <w:spacing w:line="360" w:lineRule="auto"/>
        <w:ind w:left="0" w:firstLine="420" w:firstLineChars="150"/>
        <w:rPr>
          <w:rFonts w:hint="eastAsia" w:ascii="宋体" w:hAnsi="宋体" w:cs="宋体"/>
          <w:sz w:val="28"/>
          <w:szCs w:val="28"/>
        </w:rPr>
      </w:pPr>
      <w:r>
        <w:rPr>
          <w:rFonts w:hint="eastAsia" w:ascii="宋体" w:hAnsi="宋体" w:cs="宋体"/>
          <w:sz w:val="28"/>
          <w:szCs w:val="28"/>
        </w:rPr>
        <w:t>工资及福利费：计算期内的工资及福利按2014年软件行业人均工资6000元</w:t>
      </w:r>
      <w:r>
        <w:rPr>
          <w:rFonts w:hint="eastAsia" w:ascii="宋体" w:hAnsi="宋体" w:cs="宋体"/>
          <w:sz w:val="28"/>
          <w:szCs w:val="28"/>
          <w:lang w:eastAsia="zh-CN"/>
        </w:rPr>
        <w:t>人民币</w:t>
      </w:r>
      <w:r>
        <w:rPr>
          <w:rFonts w:hint="eastAsia" w:ascii="宋体" w:hAnsi="宋体" w:cs="宋体"/>
          <w:sz w:val="28"/>
          <w:szCs w:val="28"/>
        </w:rPr>
        <w:t>计算，并考虑每年按照15%的速度增长。</w:t>
      </w:r>
    </w:p>
    <w:p>
      <w:pPr>
        <w:numPr>
          <w:ilvl w:val="0"/>
          <w:numId w:val="29"/>
        </w:numPr>
        <w:tabs>
          <w:tab w:val="left" w:pos="840"/>
          <w:tab w:val="clear" w:pos="420"/>
        </w:tabs>
        <w:spacing w:line="360" w:lineRule="auto"/>
        <w:ind w:left="0" w:firstLine="420" w:firstLineChars="150"/>
        <w:rPr>
          <w:rFonts w:hint="eastAsia" w:ascii="宋体" w:hAnsi="宋体" w:cs="宋体"/>
          <w:sz w:val="28"/>
          <w:szCs w:val="28"/>
        </w:rPr>
      </w:pPr>
      <w:r>
        <w:rPr>
          <w:rFonts w:hint="eastAsia" w:ascii="宋体" w:hAnsi="宋体" w:cs="宋体"/>
          <w:sz w:val="28"/>
          <w:szCs w:val="28"/>
          <w:lang w:eastAsia="zh-CN"/>
        </w:rPr>
        <w:t>金额计算保留小数点后两位。</w:t>
      </w:r>
    </w:p>
    <w:p>
      <w:pPr>
        <w:numPr>
          <w:ilvl w:val="0"/>
          <w:numId w:val="29"/>
        </w:numPr>
        <w:tabs>
          <w:tab w:val="left" w:pos="840"/>
          <w:tab w:val="clear" w:pos="420"/>
        </w:tabs>
        <w:spacing w:line="360" w:lineRule="auto"/>
        <w:ind w:left="0" w:firstLine="420" w:firstLineChars="150"/>
        <w:rPr>
          <w:rFonts w:hint="eastAsia" w:ascii="宋体" w:hAnsi="宋体" w:cs="宋体"/>
          <w:sz w:val="28"/>
          <w:szCs w:val="28"/>
        </w:rPr>
      </w:pPr>
      <w:r>
        <w:rPr>
          <w:rFonts w:hint="eastAsia" w:ascii="宋体" w:hAnsi="宋体" w:cs="宋体"/>
          <w:sz w:val="28"/>
          <w:szCs w:val="28"/>
          <w:lang w:eastAsia="zh-CN"/>
        </w:rPr>
        <w:t>人民币与美元的兑换比率按照</w:t>
      </w:r>
      <w:r>
        <w:rPr>
          <w:rFonts w:hint="eastAsia" w:ascii="宋体" w:hAnsi="宋体" w:cs="宋体"/>
          <w:sz w:val="28"/>
          <w:szCs w:val="28"/>
          <w:lang w:val="en-US" w:eastAsia="zh-CN"/>
        </w:rPr>
        <w:t>6:1计算。</w:t>
      </w:r>
    </w:p>
    <w:p>
      <w:pPr>
        <w:numPr>
          <w:ilvl w:val="0"/>
          <w:numId w:val="29"/>
        </w:numPr>
        <w:tabs>
          <w:tab w:val="left" w:pos="840"/>
          <w:tab w:val="clear" w:pos="420"/>
        </w:tabs>
        <w:spacing w:line="360" w:lineRule="auto"/>
        <w:ind w:left="0" w:firstLine="420" w:firstLineChars="150"/>
        <w:rPr>
          <w:rFonts w:hint="eastAsia" w:ascii="宋体" w:hAnsi="宋体" w:cs="宋体"/>
          <w:sz w:val="28"/>
          <w:szCs w:val="28"/>
        </w:rPr>
      </w:pPr>
      <w:r>
        <w:rPr>
          <w:rFonts w:hint="eastAsia" w:ascii="宋体" w:hAnsi="宋体" w:cs="宋体"/>
          <w:sz w:val="28"/>
          <w:szCs w:val="28"/>
        </w:rPr>
        <w:t>其它费用：包括未预料到的其他可能费用。</w:t>
      </w:r>
    </w:p>
    <w:p>
      <w:pPr>
        <w:numPr>
          <w:ilvl w:val="0"/>
          <w:numId w:val="29"/>
        </w:numPr>
        <w:tabs>
          <w:tab w:val="left" w:pos="840"/>
          <w:tab w:val="clear" w:pos="420"/>
        </w:tabs>
        <w:spacing w:line="360" w:lineRule="auto"/>
        <w:ind w:left="0" w:firstLine="420" w:firstLineChars="150"/>
        <w:rPr>
          <w:rFonts w:hint="eastAsia" w:ascii="宋体" w:hAnsi="宋体" w:cs="宋体"/>
          <w:sz w:val="28"/>
          <w:szCs w:val="28"/>
        </w:rPr>
      </w:pPr>
      <w:r>
        <w:rPr>
          <w:rFonts w:hint="eastAsia" w:ascii="宋体" w:hAnsi="宋体" w:cs="宋体"/>
          <w:sz w:val="28"/>
          <w:szCs w:val="28"/>
        </w:rPr>
        <w:t>详见《总成本费用估算表》。</w:t>
      </w:r>
    </w:p>
    <w:p>
      <w:pPr>
        <w:numPr>
          <w:ilvl w:val="0"/>
          <w:numId w:val="0"/>
        </w:numPr>
        <w:tabs>
          <w:tab w:val="left" w:pos="420"/>
          <w:tab w:val="left" w:pos="840"/>
        </w:tabs>
        <w:spacing w:line="360" w:lineRule="auto"/>
        <w:ind w:left="315" w:leftChars="150" w:firstLine="0" w:firstLineChars="0"/>
        <w:rPr>
          <w:rFonts w:hint="eastAsia" w:ascii="宋体" w:hAnsi="宋体" w:cs="宋体"/>
          <w:sz w:val="28"/>
          <w:szCs w:val="28"/>
        </w:rPr>
      </w:pPr>
    </w:p>
    <w:p>
      <w:pPr>
        <w:numPr>
          <w:ilvl w:val="0"/>
          <w:numId w:val="0"/>
        </w:numPr>
        <w:spacing w:line="360" w:lineRule="auto"/>
        <w:ind w:leftChars="0"/>
        <w:jc w:val="center"/>
        <w:rPr>
          <w:rFonts w:hint="eastAsia" w:ascii="宋体" w:hAnsi="宋体" w:eastAsia="宋体" w:cs="宋体"/>
          <w:b/>
          <w:bCs/>
          <w:color w:val="000000"/>
          <w:sz w:val="28"/>
          <w:szCs w:val="28"/>
          <w:lang w:eastAsia="zh-CN"/>
        </w:rPr>
      </w:pPr>
      <w:r>
        <w:rPr>
          <w:rFonts w:hint="eastAsia" w:ascii="宋体" w:hAnsi="宋体" w:eastAsia="宋体" w:cs="宋体"/>
          <w:b/>
          <w:bCs/>
          <w:color w:val="000000"/>
          <w:sz w:val="28"/>
          <w:szCs w:val="28"/>
          <w:lang w:eastAsia="zh-CN"/>
        </w:rPr>
        <w:t>人员数量</w:t>
      </w:r>
      <w:r>
        <w:rPr>
          <w:rFonts w:hint="eastAsia" w:ascii="宋体" w:hAnsi="宋体" w:eastAsia="宋体" w:cs="宋体"/>
          <w:b/>
          <w:bCs/>
          <w:color w:val="000000"/>
          <w:sz w:val="28"/>
          <w:szCs w:val="28"/>
          <w:lang w:val="en-US" w:eastAsia="zh-CN"/>
        </w:rPr>
        <w:t>及工资年</w:t>
      </w:r>
      <w:r>
        <w:rPr>
          <w:rFonts w:hint="eastAsia" w:ascii="宋体" w:hAnsi="宋体" w:eastAsia="宋体" w:cs="宋体"/>
          <w:b/>
          <w:bCs/>
          <w:color w:val="000000"/>
          <w:sz w:val="28"/>
          <w:szCs w:val="28"/>
          <w:lang w:eastAsia="zh-CN"/>
        </w:rPr>
        <w:t>增长表</w:t>
      </w:r>
    </w:p>
    <w:p>
      <w:pPr>
        <w:numPr>
          <w:ilvl w:val="0"/>
          <w:numId w:val="0"/>
        </w:numPr>
        <w:spacing w:line="240" w:lineRule="auto"/>
        <w:ind w:leftChars="0"/>
        <w:jc w:val="center"/>
        <w:rPr>
          <w:rFonts w:hint="eastAsia" w:ascii="宋体" w:hAnsi="宋体" w:eastAsia="宋体" w:cs="宋体"/>
          <w:b/>
          <w:bCs/>
          <w:color w:val="000000"/>
          <w:sz w:val="24"/>
          <w:szCs w:val="24"/>
          <w:lang w:eastAsia="zh-CN"/>
        </w:rPr>
      </w:pPr>
    </w:p>
    <w:tbl>
      <w:tblPr>
        <w:tblStyle w:val="21"/>
        <w:tblW w:w="9332" w:type="dxa"/>
        <w:jc w:val="center"/>
        <w:tblInd w:w="-6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65"/>
        <w:gridCol w:w="1221"/>
        <w:gridCol w:w="1432"/>
        <w:gridCol w:w="1449"/>
        <w:gridCol w:w="1345"/>
        <w:gridCol w:w="1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3" w:hRule="atLeast"/>
          <w:jc w:val="center"/>
        </w:trPr>
        <w:tc>
          <w:tcPr>
            <w:tcW w:w="2565" w:type="dxa"/>
            <w:tcBorders>
              <w:top w:val="single" w:color="FFFFFF" w:sz="8" w:space="0"/>
              <w:left w:val="single" w:color="FFFFFF" w:sz="8" w:space="0"/>
              <w:bottom w:val="single" w:color="FFFFFF" w:sz="4" w:space="0"/>
              <w:right w:val="single" w:color="FFFFFF" w:sz="8" w:space="0"/>
            </w:tcBorders>
            <w:shd w:val="clear" w:color="auto" w:fill="C0504D"/>
            <w:noWrap w:val="0"/>
            <w:vAlign w:val="top"/>
          </w:tcPr>
          <w:p>
            <w:pPr>
              <w:numPr>
                <w:ilvl w:val="0"/>
                <w:numId w:val="0"/>
              </w:numPr>
              <w:spacing w:line="360" w:lineRule="auto"/>
              <w:jc w:val="center"/>
              <w:rPr>
                <w:rFonts w:hint="eastAsia" w:ascii="宋体" w:hAnsi="宋体" w:eastAsia="宋体" w:cs="宋体"/>
                <w:b/>
                <w:bCs/>
                <w:color w:val="FFFFFF"/>
                <w:sz w:val="28"/>
                <w:szCs w:val="28"/>
                <w:highlight w:val="none"/>
                <w:vertAlign w:val="baseline"/>
                <w:lang w:eastAsia="zh-CN"/>
              </w:rPr>
            </w:pPr>
          </w:p>
        </w:tc>
        <w:tc>
          <w:tcPr>
            <w:tcW w:w="1221" w:type="dxa"/>
            <w:tcBorders>
              <w:top w:val="single" w:color="FFFFFF" w:sz="8" w:space="0"/>
              <w:left w:val="single" w:color="FFFFFF" w:sz="8" w:space="0"/>
              <w:bottom w:val="single" w:color="FFFFFF" w:sz="4" w:space="0"/>
              <w:right w:val="single" w:color="FFFFFF" w:sz="8" w:space="0"/>
            </w:tcBorders>
            <w:shd w:val="clear" w:color="auto" w:fill="C0504D"/>
            <w:noWrap w:val="0"/>
            <w:vAlign w:val="top"/>
          </w:tcPr>
          <w:p>
            <w:pPr>
              <w:numPr>
                <w:ilvl w:val="0"/>
                <w:numId w:val="0"/>
              </w:numPr>
              <w:spacing w:line="360" w:lineRule="auto"/>
              <w:jc w:val="center"/>
              <w:rPr>
                <w:rFonts w:hint="eastAsia" w:ascii="宋体" w:hAnsi="宋体" w:eastAsia="宋体" w:cs="宋体"/>
                <w:b/>
                <w:bCs/>
                <w:color w:val="FFFFFF"/>
                <w:sz w:val="28"/>
                <w:szCs w:val="28"/>
                <w:highlight w:val="none"/>
                <w:vertAlign w:val="baseline"/>
                <w:lang w:eastAsia="zh-CN"/>
              </w:rPr>
            </w:pPr>
            <w:r>
              <w:rPr>
                <w:rFonts w:hint="eastAsia" w:ascii="宋体" w:hAnsi="宋体" w:eastAsia="宋体" w:cs="宋体"/>
                <w:b/>
                <w:bCs/>
                <w:color w:val="FFFFFF"/>
                <w:sz w:val="28"/>
                <w:szCs w:val="28"/>
                <w:highlight w:val="none"/>
                <w:vertAlign w:val="baseline"/>
                <w:lang w:eastAsia="zh-CN"/>
              </w:rPr>
              <w:t>第一年</w:t>
            </w:r>
          </w:p>
        </w:tc>
        <w:tc>
          <w:tcPr>
            <w:tcW w:w="1432" w:type="dxa"/>
            <w:tcBorders>
              <w:top w:val="single" w:color="FFFFFF" w:sz="8" w:space="0"/>
              <w:left w:val="single" w:color="FFFFFF" w:sz="8" w:space="0"/>
              <w:bottom w:val="single" w:color="FFFFFF" w:sz="4" w:space="0"/>
              <w:right w:val="single" w:color="FFFFFF" w:sz="8" w:space="0"/>
            </w:tcBorders>
            <w:shd w:val="clear" w:color="auto" w:fill="C0504D"/>
            <w:noWrap w:val="0"/>
            <w:vAlign w:val="top"/>
          </w:tcPr>
          <w:p>
            <w:pPr>
              <w:numPr>
                <w:ilvl w:val="0"/>
                <w:numId w:val="0"/>
              </w:numPr>
              <w:spacing w:line="360" w:lineRule="auto"/>
              <w:jc w:val="center"/>
              <w:rPr>
                <w:rFonts w:hint="eastAsia" w:ascii="宋体" w:hAnsi="宋体" w:eastAsia="宋体" w:cs="宋体"/>
                <w:b/>
                <w:bCs/>
                <w:color w:val="FFFFFF"/>
                <w:sz w:val="28"/>
                <w:szCs w:val="28"/>
                <w:highlight w:val="none"/>
                <w:vertAlign w:val="baseline"/>
                <w:lang w:eastAsia="zh-CN"/>
              </w:rPr>
            </w:pPr>
            <w:r>
              <w:rPr>
                <w:rFonts w:hint="eastAsia" w:ascii="宋体" w:hAnsi="宋体" w:eastAsia="宋体" w:cs="宋体"/>
                <w:b/>
                <w:bCs/>
                <w:color w:val="FFFFFF"/>
                <w:sz w:val="28"/>
                <w:szCs w:val="28"/>
                <w:highlight w:val="none"/>
                <w:vertAlign w:val="baseline"/>
                <w:lang w:eastAsia="zh-CN"/>
              </w:rPr>
              <w:t>第二年</w:t>
            </w:r>
          </w:p>
        </w:tc>
        <w:tc>
          <w:tcPr>
            <w:tcW w:w="1449" w:type="dxa"/>
            <w:tcBorders>
              <w:top w:val="single" w:color="FFFFFF" w:sz="8" w:space="0"/>
              <w:left w:val="single" w:color="FFFFFF" w:sz="8" w:space="0"/>
              <w:bottom w:val="single" w:color="FFFFFF" w:sz="4" w:space="0"/>
              <w:right w:val="single" w:color="FFFFFF" w:sz="8" w:space="0"/>
            </w:tcBorders>
            <w:shd w:val="clear" w:color="auto" w:fill="C0504D"/>
            <w:noWrap w:val="0"/>
            <w:vAlign w:val="top"/>
          </w:tcPr>
          <w:p>
            <w:pPr>
              <w:numPr>
                <w:ilvl w:val="0"/>
                <w:numId w:val="0"/>
              </w:numPr>
              <w:spacing w:line="360" w:lineRule="auto"/>
              <w:jc w:val="center"/>
              <w:rPr>
                <w:rFonts w:hint="eastAsia" w:ascii="宋体" w:hAnsi="宋体" w:eastAsia="宋体" w:cs="宋体"/>
                <w:b/>
                <w:bCs/>
                <w:color w:val="FFFFFF"/>
                <w:sz w:val="28"/>
                <w:szCs w:val="28"/>
                <w:highlight w:val="none"/>
                <w:vertAlign w:val="baseline"/>
                <w:lang w:eastAsia="zh-CN"/>
              </w:rPr>
            </w:pPr>
            <w:r>
              <w:rPr>
                <w:rFonts w:hint="eastAsia" w:ascii="宋体" w:hAnsi="宋体" w:eastAsia="宋体" w:cs="宋体"/>
                <w:b/>
                <w:bCs/>
                <w:color w:val="FFFFFF"/>
                <w:sz w:val="28"/>
                <w:szCs w:val="28"/>
                <w:highlight w:val="none"/>
                <w:vertAlign w:val="baseline"/>
                <w:lang w:eastAsia="zh-CN"/>
              </w:rPr>
              <w:t>第三年</w:t>
            </w:r>
          </w:p>
        </w:tc>
        <w:tc>
          <w:tcPr>
            <w:tcW w:w="1345" w:type="dxa"/>
            <w:tcBorders>
              <w:top w:val="single" w:color="FFFFFF" w:sz="8" w:space="0"/>
              <w:left w:val="single" w:color="FFFFFF" w:sz="8" w:space="0"/>
              <w:bottom w:val="single" w:color="FFFFFF" w:sz="4" w:space="0"/>
              <w:right w:val="single" w:color="FFFFFF" w:sz="8" w:space="0"/>
            </w:tcBorders>
            <w:shd w:val="clear" w:color="auto" w:fill="C0504D"/>
            <w:noWrap w:val="0"/>
            <w:vAlign w:val="top"/>
          </w:tcPr>
          <w:p>
            <w:pPr>
              <w:numPr>
                <w:ilvl w:val="0"/>
                <w:numId w:val="0"/>
              </w:numPr>
              <w:spacing w:line="360" w:lineRule="auto"/>
              <w:jc w:val="center"/>
              <w:rPr>
                <w:rFonts w:hint="eastAsia" w:ascii="宋体" w:hAnsi="宋体" w:eastAsia="宋体" w:cs="宋体"/>
                <w:b/>
                <w:bCs/>
                <w:color w:val="FFFFFF"/>
                <w:sz w:val="28"/>
                <w:szCs w:val="28"/>
                <w:highlight w:val="none"/>
                <w:vertAlign w:val="baseline"/>
                <w:lang w:eastAsia="zh-CN"/>
              </w:rPr>
            </w:pPr>
            <w:r>
              <w:rPr>
                <w:rFonts w:hint="eastAsia" w:ascii="宋体" w:hAnsi="宋体" w:eastAsia="宋体" w:cs="宋体"/>
                <w:b/>
                <w:bCs/>
                <w:color w:val="FFFFFF"/>
                <w:sz w:val="28"/>
                <w:szCs w:val="28"/>
                <w:highlight w:val="none"/>
                <w:vertAlign w:val="baseline"/>
                <w:lang w:eastAsia="zh-CN"/>
              </w:rPr>
              <w:t>第四年</w:t>
            </w:r>
          </w:p>
        </w:tc>
        <w:tc>
          <w:tcPr>
            <w:tcW w:w="1320" w:type="dxa"/>
            <w:tcBorders>
              <w:top w:val="single" w:color="FFFFFF" w:sz="8" w:space="0"/>
              <w:left w:val="single" w:color="FFFFFF" w:sz="8" w:space="0"/>
              <w:bottom w:val="single" w:color="FFFFFF" w:sz="4" w:space="0"/>
              <w:right w:val="single" w:color="FFFFFF" w:sz="8" w:space="0"/>
            </w:tcBorders>
            <w:shd w:val="clear" w:color="auto" w:fill="C0504D"/>
            <w:noWrap w:val="0"/>
            <w:vAlign w:val="top"/>
          </w:tcPr>
          <w:p>
            <w:pPr>
              <w:numPr>
                <w:ilvl w:val="0"/>
                <w:numId w:val="0"/>
              </w:numPr>
              <w:spacing w:line="360" w:lineRule="auto"/>
              <w:jc w:val="center"/>
              <w:rPr>
                <w:rFonts w:hint="eastAsia" w:ascii="宋体" w:hAnsi="宋体" w:eastAsia="宋体" w:cs="宋体"/>
                <w:b/>
                <w:bCs/>
                <w:color w:val="FFFFFF"/>
                <w:sz w:val="28"/>
                <w:szCs w:val="28"/>
                <w:highlight w:val="none"/>
                <w:vertAlign w:val="baseline"/>
                <w:lang w:eastAsia="zh-CN"/>
              </w:rPr>
            </w:pPr>
            <w:r>
              <w:rPr>
                <w:rFonts w:hint="eastAsia" w:ascii="宋体" w:hAnsi="宋体" w:eastAsia="宋体" w:cs="宋体"/>
                <w:b/>
                <w:bCs/>
                <w:color w:val="FFFFFF"/>
                <w:sz w:val="28"/>
                <w:szCs w:val="28"/>
                <w:highlight w:val="none"/>
                <w:vertAlign w:val="baseline"/>
                <w:lang w:eastAsia="zh-CN"/>
              </w:rPr>
              <w:t>第五年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atLeast"/>
          <w:jc w:val="center"/>
        </w:trPr>
        <w:tc>
          <w:tcPr>
            <w:tcW w:w="2565" w:type="dxa"/>
            <w:tcBorders>
              <w:top w:val="single" w:color="FFFFFF" w:sz="4" w:space="0"/>
              <w:left w:val="single" w:color="FFFFFF" w:sz="8" w:space="0"/>
              <w:bottom w:val="single" w:color="FFFFFF" w:sz="8" w:space="0"/>
              <w:right w:val="single" w:color="FFFFFF" w:sz="8" w:space="0"/>
            </w:tcBorders>
            <w:shd w:val="clear" w:color="auto" w:fill="E8D0D0"/>
            <w:noWrap w:val="0"/>
            <w:vAlign w:val="center"/>
          </w:tcPr>
          <w:p>
            <w:pPr>
              <w:numPr>
                <w:ilvl w:val="0"/>
                <w:numId w:val="0"/>
              </w:numPr>
              <w:spacing w:line="360" w:lineRule="auto"/>
              <w:jc w:val="both"/>
              <w:rPr>
                <w:rFonts w:hint="eastAsia" w:ascii="宋体" w:hAnsi="宋体" w:eastAsia="宋体" w:cs="宋体"/>
                <w:b/>
                <w:bCs/>
                <w:color w:val="000000"/>
                <w:sz w:val="28"/>
                <w:szCs w:val="28"/>
                <w:vertAlign w:val="baseline"/>
                <w:lang w:eastAsia="zh-CN"/>
              </w:rPr>
            </w:pPr>
            <w:r>
              <w:rPr>
                <w:rFonts w:hint="eastAsia" w:ascii="宋体" w:hAnsi="宋体" w:eastAsia="宋体" w:cs="宋体"/>
                <w:b/>
                <w:bCs/>
                <w:color w:val="000000"/>
                <w:sz w:val="28"/>
                <w:szCs w:val="28"/>
                <w:vertAlign w:val="baseline"/>
                <w:lang w:eastAsia="zh-CN"/>
              </w:rPr>
              <w:t>人员数量</w:t>
            </w:r>
            <w:r>
              <w:rPr>
                <w:rFonts w:hint="eastAsia" w:ascii="宋体" w:hAnsi="宋体" w:eastAsia="宋体" w:cs="宋体"/>
                <w:b/>
                <w:bCs/>
                <w:color w:val="000000"/>
                <w:sz w:val="28"/>
                <w:szCs w:val="28"/>
                <w:vertAlign w:val="baseline"/>
                <w:lang w:val="en-US" w:eastAsia="zh-CN"/>
              </w:rPr>
              <w:t>(人)</w:t>
            </w:r>
          </w:p>
        </w:tc>
        <w:tc>
          <w:tcPr>
            <w:tcW w:w="1221" w:type="dxa"/>
            <w:tcBorders>
              <w:top w:val="single" w:color="FFFFFF" w:sz="4" w:space="0"/>
              <w:left w:val="single" w:color="FFFFFF" w:sz="8" w:space="0"/>
              <w:bottom w:val="single" w:color="FFFFFF" w:sz="8" w:space="0"/>
              <w:right w:val="single" w:color="FFFFFF" w:sz="8" w:space="0"/>
            </w:tcBorders>
            <w:shd w:val="clear" w:color="auto" w:fill="E8D0D0"/>
            <w:noWrap w:val="0"/>
            <w:vAlign w:val="center"/>
          </w:tcPr>
          <w:p>
            <w:pPr>
              <w:numPr>
                <w:ilvl w:val="0"/>
                <w:numId w:val="0"/>
              </w:numPr>
              <w:spacing w:line="360" w:lineRule="auto"/>
              <w:jc w:val="right"/>
              <w:rPr>
                <w:rFonts w:hint="eastAsia" w:ascii="宋体" w:hAnsi="宋体" w:eastAsia="宋体" w:cs="宋体"/>
                <w:color w:val="000000"/>
                <w:sz w:val="28"/>
                <w:szCs w:val="28"/>
                <w:vertAlign w:val="baseline"/>
                <w:lang w:val="en-US" w:eastAsia="zh-CN"/>
              </w:rPr>
            </w:pPr>
            <w:r>
              <w:rPr>
                <w:rFonts w:hint="eastAsia" w:ascii="宋体" w:hAnsi="宋体" w:eastAsia="宋体" w:cs="宋体"/>
                <w:color w:val="000000"/>
                <w:sz w:val="28"/>
                <w:szCs w:val="28"/>
                <w:vertAlign w:val="baseline"/>
                <w:lang w:val="en-US" w:eastAsia="zh-CN"/>
              </w:rPr>
              <w:t>80</w:t>
            </w:r>
          </w:p>
        </w:tc>
        <w:tc>
          <w:tcPr>
            <w:tcW w:w="1432" w:type="dxa"/>
            <w:tcBorders>
              <w:top w:val="single" w:color="FFFFFF" w:sz="4" w:space="0"/>
              <w:left w:val="single" w:color="FFFFFF" w:sz="8" w:space="0"/>
              <w:bottom w:val="single" w:color="FFFFFF" w:sz="8" w:space="0"/>
              <w:right w:val="single" w:color="FFFFFF" w:sz="8" w:space="0"/>
            </w:tcBorders>
            <w:shd w:val="clear" w:color="auto" w:fill="E8D0D0"/>
            <w:noWrap w:val="0"/>
            <w:vAlign w:val="center"/>
          </w:tcPr>
          <w:p>
            <w:pPr>
              <w:numPr>
                <w:ilvl w:val="0"/>
                <w:numId w:val="0"/>
              </w:numPr>
              <w:spacing w:line="360" w:lineRule="auto"/>
              <w:jc w:val="right"/>
              <w:rPr>
                <w:rFonts w:hint="eastAsia" w:ascii="宋体" w:hAnsi="宋体" w:eastAsia="宋体" w:cs="宋体"/>
                <w:color w:val="000000"/>
                <w:sz w:val="28"/>
                <w:szCs w:val="28"/>
                <w:vertAlign w:val="baseline"/>
                <w:lang w:val="en-US" w:eastAsia="zh-CN"/>
              </w:rPr>
            </w:pPr>
            <w:r>
              <w:rPr>
                <w:rFonts w:hint="eastAsia" w:ascii="宋体" w:hAnsi="宋体" w:eastAsia="宋体" w:cs="宋体"/>
                <w:color w:val="000000"/>
                <w:sz w:val="28"/>
                <w:szCs w:val="28"/>
                <w:vertAlign w:val="baseline"/>
                <w:lang w:val="en-US" w:eastAsia="zh-CN"/>
              </w:rPr>
              <w:t>200</w:t>
            </w:r>
          </w:p>
        </w:tc>
        <w:tc>
          <w:tcPr>
            <w:tcW w:w="1449" w:type="dxa"/>
            <w:tcBorders>
              <w:top w:val="single" w:color="FFFFFF" w:sz="4" w:space="0"/>
              <w:left w:val="single" w:color="FFFFFF" w:sz="8" w:space="0"/>
              <w:bottom w:val="single" w:color="FFFFFF" w:sz="8" w:space="0"/>
              <w:right w:val="single" w:color="FFFFFF" w:sz="8" w:space="0"/>
            </w:tcBorders>
            <w:shd w:val="clear" w:color="auto" w:fill="E8D0D0"/>
            <w:noWrap w:val="0"/>
            <w:vAlign w:val="center"/>
          </w:tcPr>
          <w:p>
            <w:pPr>
              <w:numPr>
                <w:ilvl w:val="0"/>
                <w:numId w:val="0"/>
              </w:numPr>
              <w:spacing w:line="360" w:lineRule="auto"/>
              <w:jc w:val="right"/>
              <w:rPr>
                <w:rFonts w:hint="eastAsia" w:ascii="宋体" w:hAnsi="宋体" w:eastAsia="宋体" w:cs="宋体"/>
                <w:color w:val="000000"/>
                <w:sz w:val="28"/>
                <w:szCs w:val="28"/>
                <w:vertAlign w:val="baseline"/>
                <w:lang w:val="en-US" w:eastAsia="zh-CN"/>
              </w:rPr>
            </w:pPr>
            <w:r>
              <w:rPr>
                <w:rFonts w:hint="eastAsia" w:ascii="宋体" w:hAnsi="宋体" w:eastAsia="宋体" w:cs="宋体"/>
                <w:color w:val="000000"/>
                <w:sz w:val="28"/>
                <w:szCs w:val="28"/>
                <w:vertAlign w:val="baseline"/>
                <w:lang w:val="en-US" w:eastAsia="zh-CN"/>
              </w:rPr>
              <w:t>294</w:t>
            </w:r>
          </w:p>
        </w:tc>
        <w:tc>
          <w:tcPr>
            <w:tcW w:w="1345" w:type="dxa"/>
            <w:tcBorders>
              <w:top w:val="single" w:color="FFFFFF" w:sz="4" w:space="0"/>
              <w:left w:val="single" w:color="FFFFFF" w:sz="8" w:space="0"/>
              <w:bottom w:val="single" w:color="FFFFFF" w:sz="8" w:space="0"/>
              <w:right w:val="single" w:color="FFFFFF" w:sz="8" w:space="0"/>
            </w:tcBorders>
            <w:shd w:val="clear" w:color="auto" w:fill="E8D0D0"/>
            <w:noWrap w:val="0"/>
            <w:vAlign w:val="center"/>
          </w:tcPr>
          <w:p>
            <w:pPr>
              <w:numPr>
                <w:ilvl w:val="0"/>
                <w:numId w:val="0"/>
              </w:numPr>
              <w:spacing w:line="360" w:lineRule="auto"/>
              <w:jc w:val="right"/>
              <w:rPr>
                <w:rFonts w:hint="eastAsia" w:ascii="宋体" w:hAnsi="宋体" w:eastAsia="宋体" w:cs="宋体"/>
                <w:color w:val="000000"/>
                <w:sz w:val="28"/>
                <w:szCs w:val="28"/>
                <w:vertAlign w:val="baseline"/>
                <w:lang w:val="en-US" w:eastAsia="zh-CN"/>
              </w:rPr>
            </w:pPr>
            <w:r>
              <w:rPr>
                <w:rFonts w:hint="eastAsia" w:ascii="宋体" w:hAnsi="宋体" w:eastAsia="宋体" w:cs="宋体"/>
                <w:color w:val="000000"/>
                <w:sz w:val="28"/>
                <w:szCs w:val="28"/>
                <w:vertAlign w:val="baseline"/>
                <w:lang w:val="en-US" w:eastAsia="zh-CN"/>
              </w:rPr>
              <w:t>434</w:t>
            </w:r>
          </w:p>
        </w:tc>
        <w:tc>
          <w:tcPr>
            <w:tcW w:w="1320" w:type="dxa"/>
            <w:tcBorders>
              <w:top w:val="single" w:color="FFFFFF" w:sz="4" w:space="0"/>
              <w:left w:val="single" w:color="FFFFFF" w:sz="8" w:space="0"/>
              <w:bottom w:val="single" w:color="FFFFFF" w:sz="8" w:space="0"/>
              <w:right w:val="single" w:color="FFFFFF" w:sz="8" w:space="0"/>
            </w:tcBorders>
            <w:shd w:val="clear" w:color="auto" w:fill="E8D0D0"/>
            <w:noWrap w:val="0"/>
            <w:vAlign w:val="center"/>
          </w:tcPr>
          <w:p>
            <w:pPr>
              <w:numPr>
                <w:ilvl w:val="0"/>
                <w:numId w:val="0"/>
              </w:numPr>
              <w:spacing w:line="360" w:lineRule="auto"/>
              <w:jc w:val="right"/>
              <w:rPr>
                <w:rFonts w:hint="eastAsia" w:ascii="宋体" w:hAnsi="宋体" w:eastAsia="宋体" w:cs="宋体"/>
                <w:color w:val="000000"/>
                <w:sz w:val="28"/>
                <w:szCs w:val="28"/>
                <w:vertAlign w:val="baseline"/>
                <w:lang w:val="en-US" w:eastAsia="zh-CN"/>
              </w:rPr>
            </w:pPr>
            <w:r>
              <w:rPr>
                <w:rFonts w:hint="eastAsia" w:ascii="宋体" w:hAnsi="宋体" w:eastAsia="宋体" w:cs="宋体"/>
                <w:color w:val="000000"/>
                <w:sz w:val="28"/>
                <w:szCs w:val="28"/>
                <w:vertAlign w:val="baseline"/>
                <w:lang w:val="en-US" w:eastAsia="zh-CN"/>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6" w:hRule="atLeast"/>
          <w:jc w:val="center"/>
        </w:trPr>
        <w:tc>
          <w:tcPr>
            <w:tcW w:w="2565" w:type="dxa"/>
            <w:tcBorders>
              <w:top w:val="single" w:color="FFFFFF" w:sz="8" w:space="0"/>
              <w:left w:val="single" w:color="FFFFFF" w:sz="8" w:space="0"/>
              <w:bottom w:val="single" w:color="FFFFFF" w:sz="8" w:space="0"/>
              <w:right w:val="single" w:color="FFFFFF" w:sz="8" w:space="0"/>
            </w:tcBorders>
            <w:shd w:val="clear" w:color="auto" w:fill="F4E9E9"/>
            <w:noWrap w:val="0"/>
            <w:vAlign w:val="center"/>
          </w:tcPr>
          <w:p>
            <w:pPr>
              <w:numPr>
                <w:ilvl w:val="0"/>
                <w:numId w:val="0"/>
              </w:numPr>
              <w:spacing w:line="360" w:lineRule="auto"/>
              <w:jc w:val="both"/>
              <w:rPr>
                <w:rFonts w:hint="eastAsia" w:ascii="宋体" w:hAnsi="宋体" w:eastAsia="宋体" w:cs="宋体"/>
                <w:b/>
                <w:bCs/>
                <w:color w:val="000000"/>
                <w:sz w:val="28"/>
                <w:szCs w:val="28"/>
                <w:vertAlign w:val="baseline"/>
                <w:lang w:eastAsia="zh-CN"/>
              </w:rPr>
            </w:pPr>
            <w:r>
              <w:rPr>
                <w:rFonts w:hint="eastAsia" w:ascii="宋体" w:hAnsi="宋体" w:eastAsia="宋体" w:cs="宋体"/>
                <w:b/>
                <w:bCs/>
                <w:color w:val="000000"/>
                <w:sz w:val="28"/>
                <w:szCs w:val="28"/>
                <w:vertAlign w:val="baseline"/>
                <w:lang w:eastAsia="zh-CN"/>
              </w:rPr>
              <w:t>月平均工资（美元）</w:t>
            </w:r>
          </w:p>
        </w:tc>
        <w:tc>
          <w:tcPr>
            <w:tcW w:w="1221" w:type="dxa"/>
            <w:tcBorders>
              <w:top w:val="single" w:color="FFFFFF" w:sz="8" w:space="0"/>
              <w:left w:val="single" w:color="FFFFFF" w:sz="8" w:space="0"/>
              <w:bottom w:val="single" w:color="FFFFFF" w:sz="8" w:space="0"/>
              <w:right w:val="single" w:color="FFFFFF" w:sz="8" w:space="0"/>
            </w:tcBorders>
            <w:shd w:val="clear" w:color="auto" w:fill="F4E9E9"/>
            <w:noWrap w:val="0"/>
            <w:vAlign w:val="center"/>
          </w:tcPr>
          <w:p>
            <w:pPr>
              <w:numPr>
                <w:ilvl w:val="0"/>
                <w:numId w:val="0"/>
              </w:numPr>
              <w:spacing w:line="360" w:lineRule="auto"/>
              <w:jc w:val="right"/>
              <w:rPr>
                <w:rFonts w:hint="eastAsia" w:ascii="宋体" w:hAnsi="宋体" w:eastAsia="宋体" w:cs="宋体"/>
                <w:color w:val="000000"/>
                <w:sz w:val="28"/>
                <w:szCs w:val="28"/>
                <w:vertAlign w:val="baseline"/>
                <w:lang w:val="en-US" w:eastAsia="zh-CN"/>
              </w:rPr>
            </w:pPr>
            <w:r>
              <w:rPr>
                <w:rFonts w:hint="eastAsia" w:ascii="宋体" w:hAnsi="宋体" w:eastAsia="宋体" w:cs="宋体"/>
                <w:color w:val="000000"/>
                <w:sz w:val="28"/>
                <w:szCs w:val="28"/>
                <w:vertAlign w:val="baseline"/>
                <w:lang w:val="en-US" w:eastAsia="zh-CN"/>
              </w:rPr>
              <w:t>1000</w:t>
            </w:r>
          </w:p>
        </w:tc>
        <w:tc>
          <w:tcPr>
            <w:tcW w:w="1432" w:type="dxa"/>
            <w:tcBorders>
              <w:top w:val="single" w:color="FFFFFF" w:sz="8" w:space="0"/>
              <w:left w:val="single" w:color="FFFFFF" w:sz="8" w:space="0"/>
              <w:bottom w:val="single" w:color="FFFFFF" w:sz="8" w:space="0"/>
              <w:right w:val="single" w:color="FFFFFF" w:sz="8" w:space="0"/>
            </w:tcBorders>
            <w:shd w:val="clear" w:color="auto" w:fill="F4E9E9"/>
            <w:noWrap w:val="0"/>
            <w:vAlign w:val="center"/>
          </w:tcPr>
          <w:p>
            <w:pPr>
              <w:numPr>
                <w:ilvl w:val="0"/>
                <w:numId w:val="0"/>
              </w:numPr>
              <w:spacing w:line="360" w:lineRule="auto"/>
              <w:jc w:val="right"/>
              <w:rPr>
                <w:rFonts w:hint="eastAsia" w:ascii="宋体" w:hAnsi="宋体" w:eastAsia="宋体" w:cs="宋体"/>
                <w:color w:val="000000"/>
                <w:sz w:val="28"/>
                <w:szCs w:val="28"/>
                <w:vertAlign w:val="baseline"/>
                <w:lang w:val="en-US" w:eastAsia="zh-CN"/>
              </w:rPr>
            </w:pPr>
            <w:r>
              <w:rPr>
                <w:rFonts w:hint="eastAsia" w:ascii="宋体" w:hAnsi="宋体" w:eastAsia="宋体" w:cs="宋体"/>
                <w:color w:val="000000"/>
                <w:sz w:val="28"/>
                <w:szCs w:val="28"/>
                <w:vertAlign w:val="baseline"/>
                <w:lang w:val="en-US" w:eastAsia="zh-CN"/>
              </w:rPr>
              <w:t>1150</w:t>
            </w:r>
          </w:p>
        </w:tc>
        <w:tc>
          <w:tcPr>
            <w:tcW w:w="1449" w:type="dxa"/>
            <w:tcBorders>
              <w:top w:val="single" w:color="FFFFFF" w:sz="8" w:space="0"/>
              <w:left w:val="single" w:color="FFFFFF" w:sz="8" w:space="0"/>
              <w:bottom w:val="single" w:color="FFFFFF" w:sz="8" w:space="0"/>
              <w:right w:val="single" w:color="FFFFFF" w:sz="8" w:space="0"/>
            </w:tcBorders>
            <w:shd w:val="clear" w:color="auto" w:fill="F4E9E9"/>
            <w:noWrap w:val="0"/>
            <w:vAlign w:val="center"/>
          </w:tcPr>
          <w:p>
            <w:pPr>
              <w:numPr>
                <w:ilvl w:val="0"/>
                <w:numId w:val="0"/>
              </w:numPr>
              <w:spacing w:line="360" w:lineRule="auto"/>
              <w:jc w:val="right"/>
              <w:rPr>
                <w:rFonts w:hint="eastAsia" w:ascii="宋体" w:hAnsi="宋体" w:eastAsia="宋体" w:cs="宋体"/>
                <w:color w:val="000000"/>
                <w:sz w:val="28"/>
                <w:szCs w:val="28"/>
                <w:vertAlign w:val="baseline"/>
                <w:lang w:val="en-US" w:eastAsia="zh-CN"/>
              </w:rPr>
            </w:pPr>
            <w:r>
              <w:rPr>
                <w:rFonts w:hint="eastAsia" w:ascii="宋体" w:hAnsi="宋体" w:eastAsia="宋体" w:cs="宋体"/>
                <w:color w:val="000000"/>
                <w:sz w:val="28"/>
                <w:szCs w:val="28"/>
                <w:vertAlign w:val="baseline"/>
                <w:lang w:val="en-US" w:eastAsia="zh-CN"/>
              </w:rPr>
              <w:t>1322.5</w:t>
            </w:r>
          </w:p>
        </w:tc>
        <w:tc>
          <w:tcPr>
            <w:tcW w:w="1345" w:type="dxa"/>
            <w:tcBorders>
              <w:top w:val="single" w:color="FFFFFF" w:sz="8" w:space="0"/>
              <w:left w:val="single" w:color="FFFFFF" w:sz="8" w:space="0"/>
              <w:bottom w:val="single" w:color="FFFFFF" w:sz="8" w:space="0"/>
              <w:right w:val="single" w:color="FFFFFF" w:sz="8" w:space="0"/>
            </w:tcBorders>
            <w:shd w:val="clear" w:color="auto" w:fill="F4E9E9"/>
            <w:noWrap w:val="0"/>
            <w:vAlign w:val="center"/>
          </w:tcPr>
          <w:p>
            <w:pPr>
              <w:numPr>
                <w:ilvl w:val="0"/>
                <w:numId w:val="0"/>
              </w:numPr>
              <w:spacing w:line="360" w:lineRule="auto"/>
              <w:jc w:val="right"/>
              <w:rPr>
                <w:rFonts w:hint="eastAsia" w:ascii="宋体" w:hAnsi="宋体" w:eastAsia="宋体" w:cs="宋体"/>
                <w:color w:val="000000"/>
                <w:sz w:val="28"/>
                <w:szCs w:val="28"/>
                <w:vertAlign w:val="baseline"/>
                <w:lang w:val="en-US" w:eastAsia="zh-CN"/>
              </w:rPr>
            </w:pPr>
            <w:r>
              <w:rPr>
                <w:rFonts w:hint="eastAsia" w:ascii="宋体" w:hAnsi="宋体" w:eastAsia="宋体" w:cs="宋体"/>
                <w:color w:val="000000"/>
                <w:sz w:val="28"/>
                <w:szCs w:val="28"/>
                <w:vertAlign w:val="baseline"/>
                <w:lang w:val="en-US" w:eastAsia="zh-CN"/>
              </w:rPr>
              <w:t>1520.88</w:t>
            </w:r>
          </w:p>
        </w:tc>
        <w:tc>
          <w:tcPr>
            <w:tcW w:w="1320" w:type="dxa"/>
            <w:tcBorders>
              <w:top w:val="single" w:color="FFFFFF" w:sz="8" w:space="0"/>
              <w:left w:val="single" w:color="FFFFFF" w:sz="8" w:space="0"/>
              <w:bottom w:val="single" w:color="FFFFFF" w:sz="8" w:space="0"/>
              <w:right w:val="single" w:color="FFFFFF" w:sz="8" w:space="0"/>
            </w:tcBorders>
            <w:shd w:val="clear" w:color="auto" w:fill="F4E9E9"/>
            <w:noWrap w:val="0"/>
            <w:vAlign w:val="center"/>
          </w:tcPr>
          <w:p>
            <w:pPr>
              <w:numPr>
                <w:ilvl w:val="0"/>
                <w:numId w:val="0"/>
              </w:numPr>
              <w:spacing w:line="360" w:lineRule="auto"/>
              <w:jc w:val="right"/>
              <w:rPr>
                <w:rFonts w:hint="eastAsia" w:ascii="宋体" w:hAnsi="宋体" w:eastAsia="宋体" w:cs="宋体"/>
                <w:color w:val="000000"/>
                <w:sz w:val="28"/>
                <w:szCs w:val="28"/>
                <w:vertAlign w:val="baseline"/>
                <w:lang w:val="en-US" w:eastAsia="zh-CN"/>
              </w:rPr>
            </w:pPr>
            <w:r>
              <w:rPr>
                <w:rFonts w:hint="eastAsia" w:ascii="宋体" w:hAnsi="宋体" w:eastAsia="宋体" w:cs="宋体"/>
                <w:color w:val="000000"/>
                <w:sz w:val="28"/>
                <w:szCs w:val="28"/>
                <w:vertAlign w:val="baseline"/>
                <w:lang w:val="en-US" w:eastAsia="zh-CN"/>
              </w:rPr>
              <w:t>1749.01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3" w:hRule="atLeast"/>
          <w:jc w:val="center"/>
        </w:trPr>
        <w:tc>
          <w:tcPr>
            <w:tcW w:w="2565" w:type="dxa"/>
            <w:tcBorders>
              <w:top w:val="single" w:color="FFFFFF" w:sz="8" w:space="0"/>
              <w:left w:val="single" w:color="FFFFFF" w:sz="8" w:space="0"/>
              <w:bottom w:val="single" w:color="FFFFFF" w:sz="8" w:space="0"/>
              <w:right w:val="single" w:color="FFFFFF" w:sz="8" w:space="0"/>
            </w:tcBorders>
            <w:shd w:val="clear" w:color="auto" w:fill="E8D0D0"/>
            <w:noWrap w:val="0"/>
            <w:vAlign w:val="center"/>
          </w:tcPr>
          <w:p>
            <w:pPr>
              <w:numPr>
                <w:ilvl w:val="0"/>
                <w:numId w:val="0"/>
              </w:numPr>
              <w:spacing w:line="360" w:lineRule="auto"/>
              <w:jc w:val="both"/>
              <w:rPr>
                <w:rFonts w:hint="eastAsia" w:ascii="宋体" w:hAnsi="宋体" w:eastAsia="宋体" w:cs="宋体"/>
                <w:b/>
                <w:bCs/>
                <w:color w:val="000000"/>
                <w:sz w:val="28"/>
                <w:szCs w:val="28"/>
                <w:vertAlign w:val="baseline"/>
                <w:lang w:eastAsia="zh-CN"/>
              </w:rPr>
            </w:pPr>
            <w:r>
              <w:rPr>
                <w:rFonts w:hint="eastAsia" w:ascii="宋体" w:hAnsi="宋体" w:eastAsia="宋体" w:cs="宋体"/>
                <w:b/>
                <w:bCs/>
                <w:color w:val="000000"/>
                <w:sz w:val="28"/>
                <w:szCs w:val="28"/>
                <w:vertAlign w:val="baseline"/>
                <w:lang w:eastAsia="zh-CN"/>
              </w:rPr>
              <w:t>年增长百分比</w:t>
            </w:r>
          </w:p>
        </w:tc>
        <w:tc>
          <w:tcPr>
            <w:tcW w:w="1221" w:type="dxa"/>
            <w:tcBorders>
              <w:top w:val="single" w:color="FFFFFF" w:sz="8" w:space="0"/>
              <w:left w:val="single" w:color="FFFFFF" w:sz="8" w:space="0"/>
              <w:bottom w:val="single" w:color="FFFFFF" w:sz="8" w:space="0"/>
              <w:right w:val="single" w:color="FFFFFF" w:sz="8" w:space="0"/>
            </w:tcBorders>
            <w:shd w:val="clear" w:color="auto" w:fill="E8D0D0"/>
            <w:noWrap w:val="0"/>
            <w:vAlign w:val="center"/>
          </w:tcPr>
          <w:p>
            <w:pPr>
              <w:numPr>
                <w:ilvl w:val="0"/>
                <w:numId w:val="0"/>
              </w:numPr>
              <w:spacing w:line="360" w:lineRule="auto"/>
              <w:jc w:val="right"/>
              <w:rPr>
                <w:rFonts w:hint="eastAsia" w:ascii="宋体" w:hAnsi="宋体" w:eastAsia="宋体" w:cs="宋体"/>
                <w:color w:val="000000"/>
                <w:sz w:val="28"/>
                <w:szCs w:val="28"/>
                <w:vertAlign w:val="baseline"/>
                <w:lang w:val="en-US" w:eastAsia="zh-CN"/>
              </w:rPr>
            </w:pPr>
            <w:r>
              <w:rPr>
                <w:rFonts w:hint="eastAsia" w:ascii="宋体" w:hAnsi="宋体" w:eastAsia="宋体" w:cs="宋体"/>
                <w:color w:val="000000"/>
                <w:sz w:val="28"/>
                <w:szCs w:val="28"/>
                <w:vertAlign w:val="baseline"/>
                <w:lang w:val="en-US" w:eastAsia="zh-CN"/>
              </w:rPr>
              <w:t>0%</w:t>
            </w:r>
          </w:p>
        </w:tc>
        <w:tc>
          <w:tcPr>
            <w:tcW w:w="1432" w:type="dxa"/>
            <w:tcBorders>
              <w:top w:val="single" w:color="FFFFFF" w:sz="8" w:space="0"/>
              <w:left w:val="single" w:color="FFFFFF" w:sz="8" w:space="0"/>
              <w:bottom w:val="single" w:color="FFFFFF" w:sz="8" w:space="0"/>
              <w:right w:val="single" w:color="FFFFFF" w:sz="8" w:space="0"/>
            </w:tcBorders>
            <w:shd w:val="clear" w:color="auto" w:fill="E8D0D0"/>
            <w:noWrap w:val="0"/>
            <w:vAlign w:val="center"/>
          </w:tcPr>
          <w:p>
            <w:pPr>
              <w:numPr>
                <w:ilvl w:val="0"/>
                <w:numId w:val="0"/>
              </w:numPr>
              <w:spacing w:line="360" w:lineRule="auto"/>
              <w:jc w:val="right"/>
              <w:rPr>
                <w:rFonts w:hint="eastAsia" w:ascii="宋体" w:hAnsi="宋体" w:eastAsia="宋体" w:cs="宋体"/>
                <w:color w:val="000000"/>
                <w:sz w:val="28"/>
                <w:szCs w:val="28"/>
                <w:vertAlign w:val="baseline"/>
                <w:lang w:val="en-US" w:eastAsia="zh-CN"/>
              </w:rPr>
            </w:pPr>
            <w:r>
              <w:rPr>
                <w:rFonts w:hint="eastAsia" w:ascii="宋体" w:hAnsi="宋体" w:eastAsia="宋体" w:cs="宋体"/>
                <w:color w:val="000000"/>
                <w:sz w:val="28"/>
                <w:szCs w:val="28"/>
                <w:vertAlign w:val="baseline"/>
                <w:lang w:val="en-US" w:eastAsia="zh-CN"/>
              </w:rPr>
              <w:t>15%</w:t>
            </w:r>
          </w:p>
        </w:tc>
        <w:tc>
          <w:tcPr>
            <w:tcW w:w="1449" w:type="dxa"/>
            <w:tcBorders>
              <w:top w:val="single" w:color="FFFFFF" w:sz="8" w:space="0"/>
              <w:left w:val="single" w:color="FFFFFF" w:sz="8" w:space="0"/>
              <w:bottom w:val="single" w:color="FFFFFF" w:sz="8" w:space="0"/>
              <w:right w:val="single" w:color="FFFFFF" w:sz="8" w:space="0"/>
            </w:tcBorders>
            <w:shd w:val="clear" w:color="auto" w:fill="E8D0D0"/>
            <w:noWrap w:val="0"/>
            <w:vAlign w:val="center"/>
          </w:tcPr>
          <w:p>
            <w:pPr>
              <w:numPr>
                <w:ilvl w:val="0"/>
                <w:numId w:val="0"/>
              </w:numPr>
              <w:spacing w:line="360" w:lineRule="auto"/>
              <w:jc w:val="right"/>
              <w:rPr>
                <w:rFonts w:hint="eastAsia" w:ascii="宋体" w:hAnsi="宋体" w:eastAsia="宋体" w:cs="宋体"/>
                <w:color w:val="000000"/>
                <w:sz w:val="28"/>
                <w:szCs w:val="28"/>
                <w:vertAlign w:val="baseline"/>
                <w:lang w:val="en-US" w:eastAsia="zh-CN"/>
              </w:rPr>
            </w:pPr>
            <w:r>
              <w:rPr>
                <w:rFonts w:hint="eastAsia" w:ascii="宋体" w:hAnsi="宋体" w:eastAsia="宋体" w:cs="宋体"/>
                <w:color w:val="000000"/>
                <w:sz w:val="28"/>
                <w:szCs w:val="28"/>
                <w:vertAlign w:val="baseline"/>
                <w:lang w:val="en-US" w:eastAsia="zh-CN"/>
              </w:rPr>
              <w:t>15%</w:t>
            </w:r>
          </w:p>
        </w:tc>
        <w:tc>
          <w:tcPr>
            <w:tcW w:w="1345" w:type="dxa"/>
            <w:tcBorders>
              <w:top w:val="single" w:color="FFFFFF" w:sz="8" w:space="0"/>
              <w:left w:val="single" w:color="FFFFFF" w:sz="8" w:space="0"/>
              <w:bottom w:val="single" w:color="FFFFFF" w:sz="8" w:space="0"/>
              <w:right w:val="single" w:color="FFFFFF" w:sz="8" w:space="0"/>
            </w:tcBorders>
            <w:shd w:val="clear" w:color="auto" w:fill="E8D0D0"/>
            <w:noWrap w:val="0"/>
            <w:vAlign w:val="center"/>
          </w:tcPr>
          <w:p>
            <w:pPr>
              <w:numPr>
                <w:ilvl w:val="0"/>
                <w:numId w:val="0"/>
              </w:numPr>
              <w:spacing w:line="360" w:lineRule="auto"/>
              <w:jc w:val="right"/>
              <w:rPr>
                <w:rFonts w:hint="eastAsia" w:ascii="宋体" w:hAnsi="宋体" w:eastAsia="宋体" w:cs="宋体"/>
                <w:color w:val="000000"/>
                <w:sz w:val="28"/>
                <w:szCs w:val="28"/>
                <w:vertAlign w:val="baseline"/>
                <w:lang w:val="en-US" w:eastAsia="zh-CN"/>
              </w:rPr>
            </w:pPr>
            <w:r>
              <w:rPr>
                <w:rFonts w:hint="eastAsia" w:ascii="宋体" w:hAnsi="宋体" w:eastAsia="宋体" w:cs="宋体"/>
                <w:color w:val="000000"/>
                <w:sz w:val="28"/>
                <w:szCs w:val="28"/>
                <w:vertAlign w:val="baseline"/>
                <w:lang w:val="en-US" w:eastAsia="zh-CN"/>
              </w:rPr>
              <w:t>15%</w:t>
            </w:r>
          </w:p>
        </w:tc>
        <w:tc>
          <w:tcPr>
            <w:tcW w:w="1320" w:type="dxa"/>
            <w:tcBorders>
              <w:top w:val="single" w:color="FFFFFF" w:sz="8" w:space="0"/>
              <w:left w:val="single" w:color="FFFFFF" w:sz="8" w:space="0"/>
              <w:bottom w:val="single" w:color="FFFFFF" w:sz="8" w:space="0"/>
              <w:right w:val="single" w:color="FFFFFF" w:sz="8" w:space="0"/>
            </w:tcBorders>
            <w:shd w:val="clear" w:color="auto" w:fill="E8D0D0"/>
            <w:noWrap w:val="0"/>
            <w:vAlign w:val="center"/>
          </w:tcPr>
          <w:p>
            <w:pPr>
              <w:numPr>
                <w:ilvl w:val="0"/>
                <w:numId w:val="0"/>
              </w:numPr>
              <w:spacing w:line="360" w:lineRule="auto"/>
              <w:jc w:val="right"/>
              <w:rPr>
                <w:rFonts w:hint="eastAsia" w:ascii="宋体" w:hAnsi="宋体" w:eastAsia="宋体" w:cs="宋体"/>
                <w:color w:val="000000"/>
                <w:sz w:val="28"/>
                <w:szCs w:val="28"/>
                <w:vertAlign w:val="baseline"/>
                <w:lang w:val="en-US" w:eastAsia="zh-CN"/>
              </w:rPr>
            </w:pPr>
            <w:r>
              <w:rPr>
                <w:rFonts w:hint="eastAsia" w:ascii="宋体" w:hAnsi="宋体" w:eastAsia="宋体" w:cs="宋体"/>
                <w:color w:val="000000"/>
                <w:sz w:val="28"/>
                <w:szCs w:val="28"/>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3" w:hRule="atLeast"/>
          <w:jc w:val="center"/>
        </w:trPr>
        <w:tc>
          <w:tcPr>
            <w:tcW w:w="2565" w:type="dxa"/>
            <w:tcBorders>
              <w:top w:val="single" w:color="FFFFFF" w:sz="8" w:space="0"/>
              <w:left w:val="single" w:color="FFFFFF" w:sz="8" w:space="0"/>
              <w:bottom w:val="single" w:color="FFFFFF" w:sz="8" w:space="0"/>
              <w:right w:val="single" w:color="FFFFFF" w:sz="8" w:space="0"/>
            </w:tcBorders>
            <w:shd w:val="clear" w:color="auto" w:fill="C0504D"/>
            <w:noWrap w:val="0"/>
            <w:vAlign w:val="center"/>
          </w:tcPr>
          <w:p>
            <w:pPr>
              <w:numPr>
                <w:ilvl w:val="0"/>
                <w:numId w:val="0"/>
              </w:numPr>
              <w:spacing w:line="360" w:lineRule="auto"/>
              <w:jc w:val="both"/>
              <w:rPr>
                <w:rFonts w:hint="eastAsia" w:ascii="宋体" w:hAnsi="宋体" w:eastAsia="宋体" w:cs="宋体"/>
                <w:b/>
                <w:bCs/>
                <w:color w:val="FFFFFF"/>
                <w:sz w:val="28"/>
                <w:szCs w:val="28"/>
                <w:vertAlign w:val="baseline"/>
                <w:lang w:eastAsia="zh-CN"/>
              </w:rPr>
            </w:pPr>
            <w:r>
              <w:rPr>
                <w:rFonts w:hint="eastAsia" w:ascii="宋体" w:hAnsi="宋体" w:eastAsia="宋体" w:cs="宋体"/>
                <w:b/>
                <w:bCs/>
                <w:color w:val="FFFFFF"/>
                <w:sz w:val="28"/>
                <w:szCs w:val="28"/>
                <w:vertAlign w:val="baseline"/>
                <w:lang w:eastAsia="zh-CN"/>
              </w:rPr>
              <w:t>年合计（万美元）</w:t>
            </w:r>
          </w:p>
        </w:tc>
        <w:tc>
          <w:tcPr>
            <w:tcW w:w="1221" w:type="dxa"/>
            <w:tcBorders>
              <w:top w:val="single" w:color="FFFFFF" w:sz="8" w:space="0"/>
              <w:left w:val="single" w:color="FFFFFF" w:sz="8" w:space="0"/>
              <w:bottom w:val="single" w:color="FFFFFF" w:sz="8" w:space="0"/>
              <w:right w:val="single" w:color="FFFFFF" w:sz="8" w:space="0"/>
            </w:tcBorders>
            <w:shd w:val="clear" w:color="auto" w:fill="C0504D"/>
            <w:noWrap w:val="0"/>
            <w:vAlign w:val="center"/>
          </w:tcPr>
          <w:p>
            <w:pPr>
              <w:numPr>
                <w:ilvl w:val="0"/>
                <w:numId w:val="0"/>
              </w:numPr>
              <w:spacing w:line="360" w:lineRule="auto"/>
              <w:jc w:val="right"/>
              <w:rPr>
                <w:rFonts w:hint="eastAsia" w:ascii="宋体" w:hAnsi="宋体" w:eastAsia="宋体" w:cs="宋体"/>
                <w:b/>
                <w:bCs/>
                <w:color w:val="FFFFFF"/>
                <w:sz w:val="28"/>
                <w:szCs w:val="28"/>
                <w:vertAlign w:val="baseline"/>
                <w:lang w:val="en-US" w:eastAsia="zh-CN"/>
              </w:rPr>
            </w:pPr>
            <w:r>
              <w:rPr>
                <w:rFonts w:hint="eastAsia" w:ascii="宋体" w:hAnsi="宋体" w:eastAsia="宋体" w:cs="宋体"/>
                <w:b/>
                <w:bCs/>
                <w:color w:val="FFFFFF"/>
                <w:sz w:val="28"/>
                <w:szCs w:val="28"/>
                <w:vertAlign w:val="baseline"/>
                <w:lang w:val="en-US" w:eastAsia="zh-CN"/>
              </w:rPr>
              <w:t>96</w:t>
            </w:r>
          </w:p>
        </w:tc>
        <w:tc>
          <w:tcPr>
            <w:tcW w:w="1432" w:type="dxa"/>
            <w:tcBorders>
              <w:top w:val="single" w:color="FFFFFF" w:sz="8" w:space="0"/>
              <w:left w:val="single" w:color="FFFFFF" w:sz="8" w:space="0"/>
              <w:bottom w:val="single" w:color="FFFFFF" w:sz="8" w:space="0"/>
              <w:right w:val="single" w:color="FFFFFF" w:sz="8" w:space="0"/>
            </w:tcBorders>
            <w:shd w:val="clear" w:color="auto" w:fill="C0504D"/>
            <w:noWrap w:val="0"/>
            <w:vAlign w:val="center"/>
          </w:tcPr>
          <w:p>
            <w:pPr>
              <w:numPr>
                <w:ilvl w:val="0"/>
                <w:numId w:val="0"/>
              </w:numPr>
              <w:spacing w:line="360" w:lineRule="auto"/>
              <w:jc w:val="right"/>
              <w:rPr>
                <w:rFonts w:hint="eastAsia" w:ascii="宋体" w:hAnsi="宋体" w:eastAsia="宋体" w:cs="宋体"/>
                <w:b/>
                <w:bCs/>
                <w:color w:val="FFFFFF"/>
                <w:sz w:val="28"/>
                <w:szCs w:val="28"/>
                <w:vertAlign w:val="baseline"/>
                <w:lang w:val="en-US" w:eastAsia="zh-CN"/>
              </w:rPr>
            </w:pPr>
            <w:r>
              <w:rPr>
                <w:rFonts w:hint="eastAsia" w:ascii="宋体" w:hAnsi="宋体" w:eastAsia="宋体" w:cs="宋体"/>
                <w:b/>
                <w:bCs/>
                <w:color w:val="FFFFFF"/>
                <w:sz w:val="28"/>
                <w:szCs w:val="28"/>
                <w:vertAlign w:val="baseline"/>
                <w:lang w:val="en-US" w:eastAsia="zh-CN"/>
              </w:rPr>
              <w:t>276</w:t>
            </w:r>
          </w:p>
        </w:tc>
        <w:tc>
          <w:tcPr>
            <w:tcW w:w="1449" w:type="dxa"/>
            <w:tcBorders>
              <w:top w:val="single" w:color="FFFFFF" w:sz="8" w:space="0"/>
              <w:left w:val="single" w:color="FFFFFF" w:sz="8" w:space="0"/>
              <w:bottom w:val="single" w:color="FFFFFF" w:sz="8" w:space="0"/>
              <w:right w:val="single" w:color="FFFFFF" w:sz="8" w:space="0"/>
            </w:tcBorders>
            <w:shd w:val="clear" w:color="auto" w:fill="C0504D"/>
            <w:noWrap w:val="0"/>
            <w:vAlign w:val="center"/>
          </w:tcPr>
          <w:p>
            <w:pPr>
              <w:numPr>
                <w:ilvl w:val="0"/>
                <w:numId w:val="0"/>
              </w:numPr>
              <w:spacing w:line="360" w:lineRule="auto"/>
              <w:jc w:val="right"/>
              <w:rPr>
                <w:rFonts w:hint="eastAsia" w:ascii="宋体" w:hAnsi="宋体" w:eastAsia="宋体" w:cs="宋体"/>
                <w:b/>
                <w:bCs/>
                <w:color w:val="FFFFFF"/>
                <w:sz w:val="28"/>
                <w:szCs w:val="28"/>
                <w:vertAlign w:val="baseline"/>
                <w:lang w:val="en-US" w:eastAsia="zh-CN"/>
              </w:rPr>
            </w:pPr>
            <w:r>
              <w:rPr>
                <w:rFonts w:hint="eastAsia" w:ascii="宋体" w:hAnsi="宋体" w:eastAsia="宋体" w:cs="宋体"/>
                <w:b/>
                <w:bCs/>
                <w:color w:val="FFFFFF"/>
                <w:sz w:val="28"/>
                <w:szCs w:val="28"/>
                <w:vertAlign w:val="baseline"/>
                <w:lang w:val="en-US" w:eastAsia="zh-CN"/>
              </w:rPr>
              <w:t>466.58</w:t>
            </w:r>
          </w:p>
        </w:tc>
        <w:tc>
          <w:tcPr>
            <w:tcW w:w="1345" w:type="dxa"/>
            <w:tcBorders>
              <w:top w:val="single" w:color="FFFFFF" w:sz="8" w:space="0"/>
              <w:left w:val="single" w:color="FFFFFF" w:sz="8" w:space="0"/>
              <w:bottom w:val="single" w:color="FFFFFF" w:sz="8" w:space="0"/>
              <w:right w:val="single" w:color="FFFFFF" w:sz="8" w:space="0"/>
            </w:tcBorders>
            <w:shd w:val="clear" w:color="auto" w:fill="C0504D"/>
            <w:noWrap w:val="0"/>
            <w:vAlign w:val="center"/>
          </w:tcPr>
          <w:p>
            <w:pPr>
              <w:numPr>
                <w:ilvl w:val="0"/>
                <w:numId w:val="0"/>
              </w:numPr>
              <w:spacing w:line="360" w:lineRule="auto"/>
              <w:jc w:val="right"/>
              <w:rPr>
                <w:rFonts w:hint="eastAsia" w:ascii="宋体" w:hAnsi="宋体" w:eastAsia="宋体" w:cs="宋体"/>
                <w:b/>
                <w:bCs/>
                <w:color w:val="FFFFFF"/>
                <w:sz w:val="28"/>
                <w:szCs w:val="28"/>
                <w:vertAlign w:val="baseline"/>
                <w:lang w:val="en-US" w:eastAsia="zh-CN"/>
              </w:rPr>
            </w:pPr>
            <w:r>
              <w:rPr>
                <w:rFonts w:hint="eastAsia" w:ascii="宋体" w:hAnsi="宋体" w:eastAsia="宋体" w:cs="宋体"/>
                <w:b/>
                <w:bCs/>
                <w:color w:val="FFFFFF"/>
                <w:sz w:val="28"/>
                <w:szCs w:val="28"/>
                <w:vertAlign w:val="baseline"/>
                <w:lang w:val="en-US" w:eastAsia="zh-CN"/>
              </w:rPr>
              <w:t>792.07</w:t>
            </w:r>
          </w:p>
        </w:tc>
        <w:tc>
          <w:tcPr>
            <w:tcW w:w="1320" w:type="dxa"/>
            <w:tcBorders>
              <w:top w:val="single" w:color="FFFFFF" w:sz="8" w:space="0"/>
              <w:left w:val="single" w:color="FFFFFF" w:sz="8" w:space="0"/>
              <w:bottom w:val="single" w:color="FFFFFF" w:sz="8" w:space="0"/>
              <w:right w:val="single" w:color="FFFFFF" w:sz="8" w:space="0"/>
            </w:tcBorders>
            <w:shd w:val="clear" w:color="auto" w:fill="C0504D"/>
            <w:noWrap w:val="0"/>
            <w:vAlign w:val="center"/>
          </w:tcPr>
          <w:p>
            <w:pPr>
              <w:numPr>
                <w:ilvl w:val="0"/>
                <w:numId w:val="0"/>
              </w:numPr>
              <w:spacing w:line="360" w:lineRule="auto"/>
              <w:jc w:val="right"/>
              <w:rPr>
                <w:rFonts w:hint="eastAsia" w:ascii="宋体" w:hAnsi="宋体" w:eastAsia="宋体" w:cs="宋体"/>
                <w:b/>
                <w:bCs/>
                <w:color w:val="FFFFFF"/>
                <w:sz w:val="28"/>
                <w:szCs w:val="28"/>
                <w:vertAlign w:val="baseline"/>
                <w:lang w:val="en-US" w:eastAsia="zh-CN"/>
              </w:rPr>
            </w:pPr>
            <w:r>
              <w:rPr>
                <w:rFonts w:hint="eastAsia" w:ascii="宋体" w:hAnsi="宋体" w:eastAsia="宋体" w:cs="宋体"/>
                <w:b/>
                <w:bCs/>
                <w:color w:val="FFFFFF"/>
                <w:sz w:val="28"/>
                <w:szCs w:val="28"/>
                <w:vertAlign w:val="baseline"/>
                <w:lang w:val="en-US" w:eastAsia="zh-CN"/>
              </w:rPr>
              <w:t>1045.21</w:t>
            </w:r>
          </w:p>
        </w:tc>
      </w:tr>
    </w:tbl>
    <w:p>
      <w:pPr>
        <w:spacing w:line="360" w:lineRule="auto"/>
        <w:ind w:firstLine="480"/>
        <w:jc w:val="left"/>
        <w:rPr>
          <w:rFonts w:hint="eastAsia"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 xml:space="preserve"> </w:t>
      </w:r>
    </w:p>
    <w:p>
      <w:pPr>
        <w:numPr>
          <w:ilvl w:val="0"/>
          <w:numId w:val="0"/>
        </w:numPr>
        <w:tabs>
          <w:tab w:val="left" w:pos="420"/>
          <w:tab w:val="left" w:pos="840"/>
        </w:tabs>
        <w:spacing w:line="360" w:lineRule="auto"/>
        <w:ind w:left="0" w:leftChars="0" w:hanging="13" w:firstLineChars="0"/>
        <w:rPr>
          <w:rFonts w:hint="eastAsia" w:ascii="宋体" w:hAnsi="宋体" w:cs="宋体"/>
          <w:sz w:val="28"/>
          <w:szCs w:val="28"/>
        </w:rPr>
      </w:pPr>
    </w:p>
    <w:p>
      <w:pPr>
        <w:numPr>
          <w:ilvl w:val="0"/>
          <w:numId w:val="0"/>
        </w:numPr>
        <w:tabs>
          <w:tab w:val="left" w:pos="420"/>
          <w:tab w:val="left" w:pos="840"/>
        </w:tabs>
        <w:spacing w:line="360" w:lineRule="auto"/>
        <w:ind w:left="315" w:leftChars="150" w:firstLine="0" w:firstLineChars="0"/>
        <w:rPr>
          <w:rFonts w:hint="eastAsia" w:ascii="宋体" w:hAnsi="宋体" w:cs="宋体"/>
          <w:sz w:val="28"/>
          <w:szCs w:val="28"/>
        </w:rPr>
      </w:pPr>
    </w:p>
    <w:p>
      <w:pPr>
        <w:numPr>
          <w:ilvl w:val="0"/>
          <w:numId w:val="0"/>
        </w:numPr>
        <w:tabs>
          <w:tab w:val="left" w:pos="420"/>
          <w:tab w:val="left" w:pos="840"/>
        </w:tabs>
        <w:spacing w:line="360" w:lineRule="auto"/>
        <w:ind w:left="315" w:leftChars="150" w:firstLine="0" w:firstLineChars="0"/>
        <w:rPr>
          <w:rFonts w:hint="eastAsia" w:ascii="宋体" w:hAnsi="宋体" w:cs="宋体"/>
          <w:sz w:val="28"/>
          <w:szCs w:val="28"/>
        </w:rPr>
      </w:pPr>
    </w:p>
    <w:p>
      <w:pPr>
        <w:numPr>
          <w:ilvl w:val="0"/>
          <w:numId w:val="0"/>
        </w:numPr>
        <w:tabs>
          <w:tab w:val="left" w:pos="420"/>
          <w:tab w:val="left" w:pos="840"/>
        </w:tabs>
        <w:spacing w:line="360" w:lineRule="auto"/>
        <w:ind w:left="315" w:leftChars="150" w:firstLine="0" w:firstLineChars="0"/>
        <w:rPr>
          <w:rFonts w:hint="eastAsia" w:ascii="宋体" w:hAnsi="宋体" w:cs="宋体"/>
          <w:sz w:val="28"/>
          <w:szCs w:val="28"/>
        </w:rPr>
      </w:pPr>
    </w:p>
    <w:p>
      <w:pPr>
        <w:numPr>
          <w:ilvl w:val="0"/>
          <w:numId w:val="0"/>
        </w:numPr>
        <w:tabs>
          <w:tab w:val="left" w:pos="420"/>
          <w:tab w:val="left" w:pos="840"/>
        </w:tabs>
        <w:spacing w:line="360" w:lineRule="auto"/>
        <w:ind w:left="0" w:leftChars="0" w:firstLine="0" w:firstLineChars="0"/>
        <w:rPr>
          <w:rFonts w:hint="eastAsia" w:ascii="宋体" w:hAnsi="宋体" w:cs="宋体"/>
          <w:sz w:val="28"/>
          <w:szCs w:val="28"/>
        </w:rPr>
      </w:pPr>
    </w:p>
    <w:p>
      <w:pPr>
        <w:spacing w:line="360" w:lineRule="auto"/>
        <w:ind w:firstLine="480"/>
        <w:jc w:val="center"/>
        <w:rPr>
          <w:rFonts w:hint="eastAsia" w:ascii="宋体" w:hAnsi="宋体" w:cs="宋体"/>
          <w:b/>
          <w:sz w:val="28"/>
          <w:szCs w:val="28"/>
        </w:rPr>
      </w:pPr>
      <w:r>
        <w:rPr>
          <w:rFonts w:hint="eastAsia" w:ascii="宋体" w:hAnsi="宋体" w:cs="宋体"/>
          <w:b/>
          <w:sz w:val="28"/>
          <w:szCs w:val="28"/>
        </w:rPr>
        <w:t>总成本费用估算表</w:t>
      </w:r>
    </w:p>
    <w:p>
      <w:pPr>
        <w:spacing w:line="360" w:lineRule="auto"/>
        <w:jc w:val="right"/>
        <w:rPr>
          <w:rFonts w:hint="eastAsia" w:ascii="宋体" w:hAnsi="宋体" w:cs="宋体"/>
          <w:sz w:val="28"/>
          <w:szCs w:val="28"/>
        </w:rPr>
      </w:pPr>
      <w:r>
        <w:rPr>
          <w:rFonts w:hint="eastAsia" w:ascii="宋体" w:hAnsi="宋体" w:cs="宋体"/>
          <w:b/>
          <w:i/>
          <w:sz w:val="28"/>
          <w:szCs w:val="28"/>
        </w:rPr>
        <w:t>单位：万美元</w:t>
      </w:r>
    </w:p>
    <w:tbl>
      <w:tblPr>
        <w:tblStyle w:val="21"/>
        <w:tblW w:w="9420" w:type="dxa"/>
        <w:tblInd w:w="-47" w:type="dxa"/>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
      <w:tblGrid>
        <w:gridCol w:w="2262"/>
        <w:gridCol w:w="1068"/>
        <w:gridCol w:w="1125"/>
        <w:gridCol w:w="1155"/>
        <w:gridCol w:w="1200"/>
        <w:gridCol w:w="1290"/>
        <w:gridCol w:w="1320"/>
      </w:tblGrid>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600" w:hRule="atLeast"/>
        </w:trPr>
        <w:tc>
          <w:tcPr>
            <w:tcW w:w="2262"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widowControl/>
              <w:spacing w:beforeLines="0" w:afterLines="0" w:line="408" w:lineRule="auto"/>
              <w:jc w:val="center"/>
              <w:rPr>
                <w:rFonts w:hint="eastAsia" w:ascii="宋体" w:hAnsi="宋体" w:cs="宋体"/>
                <w:b/>
                <w:bCs/>
                <w:color w:val="FFFFFF"/>
                <w:kern w:val="0"/>
                <w:sz w:val="28"/>
                <w:szCs w:val="28"/>
              </w:rPr>
            </w:pPr>
            <w:r>
              <w:rPr>
                <w:rFonts w:hint="eastAsia" w:ascii="宋体" w:hAnsi="宋体" w:cs="宋体"/>
                <w:b/>
                <w:bCs/>
                <w:color w:val="FFFFFF"/>
                <w:kern w:val="0"/>
                <w:sz w:val="28"/>
                <w:szCs w:val="28"/>
              </w:rPr>
              <w:t>项目    年份</w:t>
            </w:r>
          </w:p>
        </w:tc>
        <w:tc>
          <w:tcPr>
            <w:tcW w:w="1068"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widowControl/>
              <w:spacing w:beforeLines="0" w:afterLines="0" w:line="408" w:lineRule="auto"/>
              <w:jc w:val="center"/>
              <w:rPr>
                <w:rFonts w:hint="eastAsia" w:ascii="宋体" w:hAnsi="宋体" w:cs="宋体"/>
                <w:b/>
                <w:bCs/>
                <w:color w:val="FFFFFF"/>
                <w:kern w:val="0"/>
                <w:sz w:val="28"/>
                <w:szCs w:val="28"/>
              </w:rPr>
            </w:pPr>
            <w:r>
              <w:rPr>
                <w:rFonts w:hint="eastAsia" w:ascii="宋体" w:hAnsi="宋体" w:cs="宋体"/>
                <w:b/>
                <w:bCs/>
                <w:color w:val="FFFFFF"/>
                <w:kern w:val="0"/>
                <w:sz w:val="28"/>
                <w:szCs w:val="28"/>
              </w:rPr>
              <w:t>1</w:t>
            </w:r>
          </w:p>
        </w:tc>
        <w:tc>
          <w:tcPr>
            <w:tcW w:w="1125"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widowControl/>
              <w:spacing w:beforeLines="0" w:afterLines="0" w:line="408" w:lineRule="auto"/>
              <w:jc w:val="center"/>
              <w:rPr>
                <w:rFonts w:hint="eastAsia" w:ascii="宋体" w:hAnsi="宋体" w:cs="宋体"/>
                <w:b/>
                <w:bCs/>
                <w:color w:val="FFFFFF"/>
                <w:kern w:val="0"/>
                <w:sz w:val="28"/>
                <w:szCs w:val="28"/>
              </w:rPr>
            </w:pPr>
            <w:r>
              <w:rPr>
                <w:rFonts w:hint="eastAsia" w:ascii="宋体" w:hAnsi="宋体" w:cs="宋体"/>
                <w:b/>
                <w:bCs/>
                <w:color w:val="FFFFFF"/>
                <w:kern w:val="0"/>
                <w:sz w:val="28"/>
                <w:szCs w:val="28"/>
              </w:rPr>
              <w:t>2</w:t>
            </w:r>
          </w:p>
        </w:tc>
        <w:tc>
          <w:tcPr>
            <w:tcW w:w="1155"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widowControl/>
              <w:spacing w:beforeLines="0" w:afterLines="0" w:line="408" w:lineRule="auto"/>
              <w:jc w:val="center"/>
              <w:rPr>
                <w:rFonts w:hint="eastAsia" w:ascii="宋体" w:hAnsi="宋体" w:cs="宋体"/>
                <w:b/>
                <w:bCs/>
                <w:color w:val="FFFFFF"/>
                <w:kern w:val="0"/>
                <w:sz w:val="28"/>
                <w:szCs w:val="28"/>
              </w:rPr>
            </w:pPr>
            <w:r>
              <w:rPr>
                <w:rFonts w:hint="eastAsia" w:ascii="宋体" w:hAnsi="宋体" w:cs="宋体"/>
                <w:b/>
                <w:bCs/>
                <w:color w:val="FFFFFF"/>
                <w:kern w:val="0"/>
                <w:sz w:val="28"/>
                <w:szCs w:val="28"/>
              </w:rPr>
              <w:t>3</w:t>
            </w:r>
          </w:p>
        </w:tc>
        <w:tc>
          <w:tcPr>
            <w:tcW w:w="1200"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widowControl/>
              <w:spacing w:beforeLines="0" w:afterLines="0" w:line="408" w:lineRule="auto"/>
              <w:jc w:val="center"/>
              <w:rPr>
                <w:rFonts w:hint="eastAsia" w:ascii="宋体" w:hAnsi="宋体" w:cs="宋体"/>
                <w:b/>
                <w:bCs/>
                <w:color w:val="FFFFFF"/>
                <w:kern w:val="0"/>
                <w:sz w:val="28"/>
                <w:szCs w:val="28"/>
              </w:rPr>
            </w:pPr>
            <w:r>
              <w:rPr>
                <w:rFonts w:hint="eastAsia" w:ascii="宋体" w:hAnsi="宋体" w:cs="宋体"/>
                <w:b/>
                <w:bCs/>
                <w:color w:val="FFFFFF"/>
                <w:kern w:val="0"/>
                <w:sz w:val="28"/>
                <w:szCs w:val="28"/>
              </w:rPr>
              <w:t>4</w:t>
            </w:r>
          </w:p>
        </w:tc>
        <w:tc>
          <w:tcPr>
            <w:tcW w:w="1290"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widowControl/>
              <w:spacing w:beforeLines="0" w:afterLines="0" w:line="408" w:lineRule="auto"/>
              <w:jc w:val="center"/>
              <w:rPr>
                <w:rFonts w:hint="eastAsia" w:ascii="宋体" w:hAnsi="宋体" w:cs="宋体"/>
                <w:b/>
                <w:bCs/>
                <w:color w:val="FFFFFF"/>
                <w:kern w:val="0"/>
                <w:sz w:val="28"/>
                <w:szCs w:val="28"/>
              </w:rPr>
            </w:pPr>
            <w:r>
              <w:rPr>
                <w:rFonts w:hint="eastAsia" w:ascii="宋体" w:hAnsi="宋体" w:cs="宋体"/>
                <w:b/>
                <w:bCs/>
                <w:color w:val="FFFFFF"/>
                <w:kern w:val="0"/>
                <w:sz w:val="28"/>
                <w:szCs w:val="28"/>
              </w:rPr>
              <w:t>5</w:t>
            </w:r>
          </w:p>
        </w:tc>
        <w:tc>
          <w:tcPr>
            <w:tcW w:w="1320"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widowControl/>
              <w:spacing w:beforeLines="0" w:afterLines="0" w:line="408" w:lineRule="auto"/>
              <w:jc w:val="center"/>
              <w:rPr>
                <w:rFonts w:hint="eastAsia" w:ascii="宋体" w:hAnsi="宋体" w:cs="宋体"/>
                <w:b/>
                <w:bCs/>
                <w:color w:val="FFFFFF"/>
                <w:kern w:val="0"/>
                <w:sz w:val="28"/>
                <w:szCs w:val="28"/>
              </w:rPr>
            </w:pPr>
            <w:r>
              <w:rPr>
                <w:rFonts w:hint="eastAsia" w:ascii="宋体" w:hAnsi="宋体" w:cs="宋体"/>
                <w:b/>
                <w:bCs/>
                <w:color w:val="FFFFFF"/>
                <w:kern w:val="0"/>
                <w:sz w:val="28"/>
                <w:szCs w:val="28"/>
              </w:rPr>
              <w:t>合  计</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480" w:hRule="atLeast"/>
        </w:trPr>
        <w:tc>
          <w:tcPr>
            <w:tcW w:w="2262" w:type="dxa"/>
            <w:tcBorders>
              <w:top w:val="single" w:color="FFFFFF" w:sz="0"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center"/>
              <w:rPr>
                <w:rFonts w:hint="eastAsia" w:ascii="宋体" w:hAnsi="宋体" w:cs="宋体"/>
                <w:b/>
                <w:bCs/>
                <w:color w:val="000000"/>
                <w:kern w:val="0"/>
                <w:sz w:val="24"/>
                <w:szCs w:val="24"/>
              </w:rPr>
            </w:pPr>
            <w:r>
              <w:rPr>
                <w:rFonts w:hint="eastAsia" w:ascii="宋体" w:hAnsi="宋体" w:cs="宋体"/>
                <w:b/>
                <w:bCs/>
                <w:color w:val="000000"/>
                <w:kern w:val="0"/>
                <w:sz w:val="24"/>
                <w:szCs w:val="24"/>
              </w:rPr>
              <w:t>基本研发情况（%）</w:t>
            </w:r>
          </w:p>
        </w:tc>
        <w:tc>
          <w:tcPr>
            <w:tcW w:w="1068" w:type="dxa"/>
            <w:tcBorders>
              <w:top w:val="single" w:color="FFFFFF" w:sz="0"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1.33 </w:t>
            </w:r>
          </w:p>
        </w:tc>
        <w:tc>
          <w:tcPr>
            <w:tcW w:w="1125" w:type="dxa"/>
            <w:tcBorders>
              <w:top w:val="single" w:color="FFFFFF" w:sz="0"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rPr>
                <w:rFonts w:hint="eastAsia" w:ascii="宋体" w:hAnsi="宋体" w:cs="宋体"/>
                <w:color w:val="000000"/>
                <w:kern w:val="0"/>
                <w:sz w:val="24"/>
                <w:szCs w:val="24"/>
              </w:rPr>
            </w:pPr>
            <w:r>
              <w:rPr>
                <w:rFonts w:hint="eastAsia" w:ascii="宋体" w:hAnsi="宋体" w:cs="宋体"/>
                <w:color w:val="000000"/>
                <w:kern w:val="0"/>
                <w:sz w:val="24"/>
                <w:szCs w:val="24"/>
              </w:rPr>
              <w:t>20.25</w:t>
            </w:r>
          </w:p>
        </w:tc>
        <w:tc>
          <w:tcPr>
            <w:tcW w:w="1155" w:type="dxa"/>
            <w:tcBorders>
              <w:top w:val="single" w:color="FFFFFF" w:sz="0"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rPr>
                <w:rFonts w:hint="eastAsia" w:ascii="宋体" w:hAnsi="宋体" w:cs="宋体"/>
                <w:color w:val="000000"/>
                <w:kern w:val="0"/>
                <w:sz w:val="24"/>
                <w:szCs w:val="24"/>
              </w:rPr>
            </w:pPr>
            <w:r>
              <w:rPr>
                <w:rFonts w:hint="eastAsia" w:ascii="宋体" w:hAnsi="宋体" w:cs="宋体"/>
                <w:color w:val="000000"/>
                <w:kern w:val="0"/>
                <w:sz w:val="24"/>
                <w:szCs w:val="24"/>
              </w:rPr>
              <w:t>100</w:t>
            </w:r>
          </w:p>
        </w:tc>
        <w:tc>
          <w:tcPr>
            <w:tcW w:w="1200" w:type="dxa"/>
            <w:tcBorders>
              <w:top w:val="single" w:color="FFFFFF" w:sz="0"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rPr>
                <w:rFonts w:hint="eastAsia" w:ascii="宋体" w:hAnsi="宋体" w:cs="宋体"/>
                <w:color w:val="000000"/>
                <w:kern w:val="0"/>
                <w:sz w:val="24"/>
                <w:szCs w:val="24"/>
              </w:rPr>
            </w:pPr>
            <w:r>
              <w:rPr>
                <w:rFonts w:hint="eastAsia" w:ascii="宋体" w:hAnsi="宋体" w:cs="宋体"/>
                <w:color w:val="000000"/>
                <w:kern w:val="0"/>
                <w:sz w:val="24"/>
                <w:szCs w:val="24"/>
              </w:rPr>
              <w:t>328.05</w:t>
            </w:r>
          </w:p>
        </w:tc>
        <w:tc>
          <w:tcPr>
            <w:tcW w:w="1290" w:type="dxa"/>
            <w:tcBorders>
              <w:top w:val="single" w:color="FFFFFF" w:sz="0"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rPr>
                <w:rFonts w:hint="eastAsia" w:ascii="宋体" w:hAnsi="宋体" w:cs="宋体"/>
                <w:color w:val="000000"/>
                <w:kern w:val="0"/>
                <w:sz w:val="24"/>
                <w:szCs w:val="24"/>
              </w:rPr>
            </w:pPr>
            <w:r>
              <w:rPr>
                <w:rFonts w:hint="eastAsia" w:ascii="宋体" w:hAnsi="宋体" w:cs="宋体"/>
                <w:color w:val="000000"/>
                <w:kern w:val="0"/>
                <w:sz w:val="24"/>
                <w:szCs w:val="24"/>
              </w:rPr>
              <w:t>753.52</w:t>
            </w:r>
          </w:p>
        </w:tc>
        <w:tc>
          <w:tcPr>
            <w:tcW w:w="1320" w:type="dxa"/>
            <w:tcBorders>
              <w:top w:val="single" w:color="FFFFFF" w:sz="0"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480" w:hRule="atLeast"/>
        </w:trPr>
        <w:tc>
          <w:tcPr>
            <w:tcW w:w="2262"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center"/>
              <w:rPr>
                <w:rFonts w:hint="eastAsia" w:ascii="宋体" w:hAnsi="宋体" w:cs="宋体"/>
                <w:b/>
                <w:bCs/>
                <w:color w:val="000000"/>
                <w:kern w:val="0"/>
                <w:sz w:val="24"/>
                <w:szCs w:val="24"/>
              </w:rPr>
            </w:pPr>
            <w:r>
              <w:rPr>
                <w:rFonts w:hint="eastAsia" w:ascii="宋体" w:hAnsi="宋体" w:cs="宋体"/>
                <w:b/>
                <w:bCs/>
                <w:color w:val="000000"/>
                <w:kern w:val="0"/>
                <w:sz w:val="24"/>
                <w:szCs w:val="24"/>
              </w:rPr>
              <w:t>工资及福利费</w:t>
            </w:r>
          </w:p>
        </w:tc>
        <w:tc>
          <w:tcPr>
            <w:tcW w:w="1068"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96 </w:t>
            </w:r>
          </w:p>
        </w:tc>
        <w:tc>
          <w:tcPr>
            <w:tcW w:w="112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276 </w:t>
            </w:r>
          </w:p>
        </w:tc>
        <w:tc>
          <w:tcPr>
            <w:tcW w:w="115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466.58 </w:t>
            </w:r>
          </w:p>
        </w:tc>
        <w:tc>
          <w:tcPr>
            <w:tcW w:w="120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792.07 </w:t>
            </w:r>
          </w:p>
        </w:tc>
        <w:tc>
          <w:tcPr>
            <w:tcW w:w="129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1045.21 </w:t>
            </w:r>
          </w:p>
        </w:tc>
        <w:tc>
          <w:tcPr>
            <w:tcW w:w="132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2675.86 </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480" w:hRule="atLeast"/>
        </w:trPr>
        <w:tc>
          <w:tcPr>
            <w:tcW w:w="2262"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center"/>
              <w:rPr>
                <w:rFonts w:hint="eastAsia" w:ascii="宋体" w:hAnsi="宋体" w:cs="宋体"/>
                <w:b/>
                <w:bCs/>
                <w:color w:val="000000"/>
                <w:kern w:val="0"/>
                <w:sz w:val="24"/>
                <w:szCs w:val="24"/>
              </w:rPr>
            </w:pPr>
            <w:r>
              <w:rPr>
                <w:rFonts w:hint="eastAsia" w:ascii="宋体" w:hAnsi="宋体" w:cs="宋体"/>
                <w:b/>
                <w:bCs/>
                <w:color w:val="000000"/>
                <w:kern w:val="0"/>
                <w:sz w:val="24"/>
                <w:szCs w:val="24"/>
              </w:rPr>
              <w:t>技术开发研究费（资料费、咨询费、专利费等）</w:t>
            </w:r>
          </w:p>
        </w:tc>
        <w:tc>
          <w:tcPr>
            <w:tcW w:w="1068"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20 </w:t>
            </w:r>
          </w:p>
        </w:tc>
        <w:tc>
          <w:tcPr>
            <w:tcW w:w="112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60 </w:t>
            </w:r>
          </w:p>
        </w:tc>
        <w:tc>
          <w:tcPr>
            <w:tcW w:w="115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120 </w:t>
            </w:r>
          </w:p>
        </w:tc>
        <w:tc>
          <w:tcPr>
            <w:tcW w:w="120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250 </w:t>
            </w:r>
          </w:p>
        </w:tc>
        <w:tc>
          <w:tcPr>
            <w:tcW w:w="129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350 </w:t>
            </w:r>
          </w:p>
        </w:tc>
        <w:tc>
          <w:tcPr>
            <w:tcW w:w="132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800 </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480" w:hRule="atLeast"/>
        </w:trPr>
        <w:tc>
          <w:tcPr>
            <w:tcW w:w="2262"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center"/>
              <w:rPr>
                <w:rFonts w:hint="eastAsia" w:ascii="宋体" w:hAnsi="宋体" w:cs="宋体"/>
                <w:b/>
                <w:bCs/>
                <w:color w:val="000000"/>
                <w:kern w:val="0"/>
                <w:sz w:val="24"/>
                <w:szCs w:val="24"/>
              </w:rPr>
            </w:pPr>
            <w:r>
              <w:rPr>
                <w:rFonts w:hint="eastAsia" w:ascii="宋体" w:hAnsi="宋体" w:cs="宋体"/>
                <w:b/>
                <w:bCs/>
                <w:color w:val="000000"/>
                <w:kern w:val="0"/>
                <w:sz w:val="24"/>
                <w:szCs w:val="24"/>
              </w:rPr>
              <w:t>市场费用</w:t>
            </w:r>
          </w:p>
        </w:tc>
        <w:tc>
          <w:tcPr>
            <w:tcW w:w="1068"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100 </w:t>
            </w:r>
          </w:p>
        </w:tc>
        <w:tc>
          <w:tcPr>
            <w:tcW w:w="112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650 </w:t>
            </w:r>
          </w:p>
        </w:tc>
        <w:tc>
          <w:tcPr>
            <w:tcW w:w="115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830 </w:t>
            </w:r>
          </w:p>
        </w:tc>
        <w:tc>
          <w:tcPr>
            <w:tcW w:w="120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3500 </w:t>
            </w:r>
          </w:p>
        </w:tc>
        <w:tc>
          <w:tcPr>
            <w:tcW w:w="129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8000 </w:t>
            </w:r>
          </w:p>
        </w:tc>
        <w:tc>
          <w:tcPr>
            <w:tcW w:w="132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13080 </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480" w:hRule="atLeast"/>
        </w:trPr>
        <w:tc>
          <w:tcPr>
            <w:tcW w:w="2262"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center"/>
              <w:rPr>
                <w:rFonts w:hint="eastAsia" w:ascii="宋体" w:hAnsi="宋体" w:cs="宋体"/>
                <w:b/>
                <w:bCs/>
                <w:color w:val="000000"/>
                <w:kern w:val="0"/>
                <w:sz w:val="24"/>
                <w:szCs w:val="24"/>
              </w:rPr>
            </w:pPr>
            <w:r>
              <w:rPr>
                <w:rFonts w:hint="eastAsia" w:ascii="宋体" w:hAnsi="宋体" w:cs="宋体"/>
                <w:b/>
                <w:bCs/>
                <w:color w:val="000000"/>
                <w:kern w:val="0"/>
                <w:sz w:val="24"/>
                <w:szCs w:val="24"/>
              </w:rPr>
              <w:t>联合开发费用</w:t>
            </w:r>
          </w:p>
        </w:tc>
        <w:tc>
          <w:tcPr>
            <w:tcW w:w="1068"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100 </w:t>
            </w:r>
          </w:p>
        </w:tc>
        <w:tc>
          <w:tcPr>
            <w:tcW w:w="112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540 </w:t>
            </w:r>
          </w:p>
        </w:tc>
        <w:tc>
          <w:tcPr>
            <w:tcW w:w="115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800 </w:t>
            </w:r>
          </w:p>
        </w:tc>
        <w:tc>
          <w:tcPr>
            <w:tcW w:w="120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1452 </w:t>
            </w:r>
          </w:p>
        </w:tc>
        <w:tc>
          <w:tcPr>
            <w:tcW w:w="129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1800 </w:t>
            </w:r>
          </w:p>
        </w:tc>
        <w:tc>
          <w:tcPr>
            <w:tcW w:w="132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4692 </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480" w:hRule="atLeast"/>
        </w:trPr>
        <w:tc>
          <w:tcPr>
            <w:tcW w:w="2262"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center"/>
              <w:rPr>
                <w:rFonts w:hint="eastAsia" w:ascii="宋体" w:hAnsi="宋体" w:cs="宋体"/>
                <w:b/>
                <w:bCs/>
                <w:color w:val="000000"/>
                <w:kern w:val="0"/>
                <w:sz w:val="24"/>
                <w:szCs w:val="24"/>
              </w:rPr>
            </w:pPr>
            <w:r>
              <w:rPr>
                <w:rFonts w:hint="eastAsia" w:ascii="宋体" w:hAnsi="宋体" w:cs="宋体"/>
                <w:b/>
                <w:bCs/>
                <w:color w:val="000000"/>
                <w:kern w:val="0"/>
                <w:sz w:val="24"/>
                <w:szCs w:val="24"/>
              </w:rPr>
              <w:t>行政费用</w:t>
            </w:r>
          </w:p>
        </w:tc>
        <w:tc>
          <w:tcPr>
            <w:tcW w:w="1068"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40 </w:t>
            </w:r>
          </w:p>
        </w:tc>
        <w:tc>
          <w:tcPr>
            <w:tcW w:w="112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80 </w:t>
            </w:r>
          </w:p>
        </w:tc>
        <w:tc>
          <w:tcPr>
            <w:tcW w:w="115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168 </w:t>
            </w:r>
          </w:p>
        </w:tc>
        <w:tc>
          <w:tcPr>
            <w:tcW w:w="120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350 </w:t>
            </w:r>
          </w:p>
        </w:tc>
        <w:tc>
          <w:tcPr>
            <w:tcW w:w="129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500 </w:t>
            </w:r>
          </w:p>
        </w:tc>
        <w:tc>
          <w:tcPr>
            <w:tcW w:w="132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1138 </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480" w:hRule="atLeast"/>
        </w:trPr>
        <w:tc>
          <w:tcPr>
            <w:tcW w:w="2262"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center"/>
              <w:rPr>
                <w:rFonts w:hint="eastAsia" w:ascii="宋体" w:hAnsi="宋体" w:cs="宋体"/>
                <w:b/>
                <w:bCs/>
                <w:color w:val="000000"/>
                <w:kern w:val="0"/>
                <w:sz w:val="24"/>
                <w:szCs w:val="24"/>
              </w:rPr>
            </w:pPr>
            <w:r>
              <w:rPr>
                <w:rFonts w:hint="eastAsia" w:ascii="宋体" w:hAnsi="宋体" w:cs="宋体"/>
                <w:b/>
                <w:bCs/>
                <w:color w:val="000000"/>
                <w:kern w:val="0"/>
                <w:sz w:val="24"/>
                <w:szCs w:val="24"/>
              </w:rPr>
              <w:t>房租</w:t>
            </w:r>
          </w:p>
        </w:tc>
        <w:tc>
          <w:tcPr>
            <w:tcW w:w="1068"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25 </w:t>
            </w:r>
          </w:p>
        </w:tc>
        <w:tc>
          <w:tcPr>
            <w:tcW w:w="112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50 </w:t>
            </w:r>
          </w:p>
        </w:tc>
        <w:tc>
          <w:tcPr>
            <w:tcW w:w="115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95 </w:t>
            </w:r>
          </w:p>
        </w:tc>
        <w:tc>
          <w:tcPr>
            <w:tcW w:w="120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150 </w:t>
            </w:r>
          </w:p>
        </w:tc>
        <w:tc>
          <w:tcPr>
            <w:tcW w:w="129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250 </w:t>
            </w:r>
          </w:p>
        </w:tc>
        <w:tc>
          <w:tcPr>
            <w:tcW w:w="132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570 </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480" w:hRule="atLeast"/>
        </w:trPr>
        <w:tc>
          <w:tcPr>
            <w:tcW w:w="2262"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center"/>
              <w:rPr>
                <w:rFonts w:hint="eastAsia" w:ascii="宋体" w:hAnsi="宋体" w:cs="宋体"/>
                <w:b/>
                <w:bCs/>
                <w:color w:val="000000"/>
                <w:kern w:val="0"/>
                <w:sz w:val="24"/>
                <w:szCs w:val="24"/>
              </w:rPr>
            </w:pPr>
            <w:r>
              <w:rPr>
                <w:rFonts w:hint="eastAsia" w:ascii="宋体" w:hAnsi="宋体" w:cs="宋体"/>
                <w:b/>
                <w:bCs/>
                <w:color w:val="000000"/>
                <w:kern w:val="0"/>
                <w:sz w:val="24"/>
                <w:szCs w:val="24"/>
              </w:rPr>
              <w:t>设备购置</w:t>
            </w:r>
          </w:p>
        </w:tc>
        <w:tc>
          <w:tcPr>
            <w:tcW w:w="1068"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80 </w:t>
            </w:r>
          </w:p>
        </w:tc>
        <w:tc>
          <w:tcPr>
            <w:tcW w:w="112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150 </w:t>
            </w:r>
          </w:p>
        </w:tc>
        <w:tc>
          <w:tcPr>
            <w:tcW w:w="115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250 </w:t>
            </w:r>
          </w:p>
        </w:tc>
        <w:tc>
          <w:tcPr>
            <w:tcW w:w="120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350 </w:t>
            </w:r>
          </w:p>
        </w:tc>
        <w:tc>
          <w:tcPr>
            <w:tcW w:w="129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500 </w:t>
            </w:r>
          </w:p>
        </w:tc>
        <w:tc>
          <w:tcPr>
            <w:tcW w:w="132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1330 </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480" w:hRule="atLeast"/>
        </w:trPr>
        <w:tc>
          <w:tcPr>
            <w:tcW w:w="2262"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center"/>
              <w:rPr>
                <w:rFonts w:hint="eastAsia" w:ascii="宋体" w:hAnsi="宋体" w:cs="宋体"/>
                <w:b/>
                <w:bCs/>
                <w:color w:val="000000"/>
                <w:kern w:val="0"/>
                <w:sz w:val="24"/>
                <w:szCs w:val="24"/>
              </w:rPr>
            </w:pPr>
            <w:r>
              <w:rPr>
                <w:rFonts w:hint="eastAsia" w:ascii="宋体" w:hAnsi="宋体" w:cs="宋体"/>
                <w:b/>
                <w:bCs/>
                <w:color w:val="000000"/>
                <w:kern w:val="0"/>
                <w:sz w:val="24"/>
                <w:szCs w:val="24"/>
              </w:rPr>
              <w:t>修理费（服务器等）</w:t>
            </w:r>
          </w:p>
        </w:tc>
        <w:tc>
          <w:tcPr>
            <w:tcW w:w="1068"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0.80 </w:t>
            </w:r>
          </w:p>
        </w:tc>
        <w:tc>
          <w:tcPr>
            <w:tcW w:w="112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1.50 </w:t>
            </w:r>
          </w:p>
        </w:tc>
        <w:tc>
          <w:tcPr>
            <w:tcW w:w="115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2.50 </w:t>
            </w:r>
          </w:p>
        </w:tc>
        <w:tc>
          <w:tcPr>
            <w:tcW w:w="120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3.50 </w:t>
            </w:r>
          </w:p>
        </w:tc>
        <w:tc>
          <w:tcPr>
            <w:tcW w:w="129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5 </w:t>
            </w:r>
          </w:p>
        </w:tc>
        <w:tc>
          <w:tcPr>
            <w:tcW w:w="132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13.30 </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480" w:hRule="atLeast"/>
        </w:trPr>
        <w:tc>
          <w:tcPr>
            <w:tcW w:w="2262"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center"/>
              <w:rPr>
                <w:rFonts w:hint="eastAsia" w:ascii="宋体" w:hAnsi="宋体" w:cs="宋体"/>
                <w:b/>
                <w:bCs/>
                <w:color w:val="000000"/>
                <w:kern w:val="0"/>
                <w:sz w:val="24"/>
                <w:szCs w:val="24"/>
              </w:rPr>
            </w:pPr>
            <w:r>
              <w:rPr>
                <w:rFonts w:hint="eastAsia" w:ascii="宋体" w:hAnsi="宋体" w:cs="宋体"/>
                <w:b/>
                <w:bCs/>
                <w:color w:val="000000"/>
                <w:kern w:val="0"/>
                <w:sz w:val="24"/>
                <w:szCs w:val="24"/>
              </w:rPr>
              <w:t>折 旧 费</w:t>
            </w:r>
          </w:p>
        </w:tc>
        <w:tc>
          <w:tcPr>
            <w:tcW w:w="1068"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3.20 </w:t>
            </w:r>
          </w:p>
        </w:tc>
        <w:tc>
          <w:tcPr>
            <w:tcW w:w="112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4 </w:t>
            </w:r>
          </w:p>
        </w:tc>
        <w:tc>
          <w:tcPr>
            <w:tcW w:w="115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10 </w:t>
            </w:r>
          </w:p>
        </w:tc>
        <w:tc>
          <w:tcPr>
            <w:tcW w:w="120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14 </w:t>
            </w:r>
          </w:p>
        </w:tc>
        <w:tc>
          <w:tcPr>
            <w:tcW w:w="129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20 </w:t>
            </w:r>
          </w:p>
        </w:tc>
        <w:tc>
          <w:tcPr>
            <w:tcW w:w="132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51.20 </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480" w:hRule="atLeast"/>
        </w:trPr>
        <w:tc>
          <w:tcPr>
            <w:tcW w:w="2262"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center"/>
              <w:rPr>
                <w:rFonts w:hint="eastAsia" w:ascii="宋体" w:hAnsi="宋体" w:cs="宋体"/>
                <w:b/>
                <w:bCs/>
                <w:color w:val="000000"/>
                <w:kern w:val="0"/>
                <w:sz w:val="24"/>
                <w:szCs w:val="24"/>
              </w:rPr>
            </w:pPr>
            <w:r>
              <w:rPr>
                <w:rFonts w:hint="eastAsia" w:ascii="宋体" w:hAnsi="宋体" w:cs="宋体"/>
                <w:b/>
                <w:bCs/>
                <w:color w:val="000000"/>
                <w:kern w:val="0"/>
                <w:sz w:val="24"/>
                <w:szCs w:val="24"/>
              </w:rPr>
              <w:t>摊销费</w:t>
            </w:r>
          </w:p>
        </w:tc>
        <w:tc>
          <w:tcPr>
            <w:tcW w:w="1068"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38.18 </w:t>
            </w:r>
          </w:p>
        </w:tc>
        <w:tc>
          <w:tcPr>
            <w:tcW w:w="112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165.75 </w:t>
            </w:r>
          </w:p>
        </w:tc>
        <w:tc>
          <w:tcPr>
            <w:tcW w:w="115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248.21 </w:t>
            </w:r>
          </w:p>
        </w:tc>
        <w:tc>
          <w:tcPr>
            <w:tcW w:w="120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649.76 </w:t>
            </w:r>
          </w:p>
        </w:tc>
        <w:tc>
          <w:tcPr>
            <w:tcW w:w="129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1195.02 </w:t>
            </w:r>
          </w:p>
        </w:tc>
        <w:tc>
          <w:tcPr>
            <w:tcW w:w="132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2296.92 </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400" w:hRule="atLeast"/>
        </w:trPr>
        <w:tc>
          <w:tcPr>
            <w:tcW w:w="2262"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center"/>
              <w:rPr>
                <w:rFonts w:hint="eastAsia" w:ascii="宋体" w:hAnsi="宋体" w:cs="宋体"/>
                <w:b/>
                <w:bCs/>
                <w:color w:val="000000"/>
                <w:kern w:val="0"/>
                <w:sz w:val="24"/>
                <w:szCs w:val="24"/>
              </w:rPr>
            </w:pPr>
            <w:r>
              <w:rPr>
                <w:rFonts w:hint="eastAsia" w:ascii="宋体" w:hAnsi="宋体" w:cs="宋体"/>
                <w:b/>
                <w:bCs/>
                <w:color w:val="000000"/>
                <w:kern w:val="0"/>
                <w:sz w:val="24"/>
                <w:szCs w:val="24"/>
              </w:rPr>
              <w:t>利息支出</w:t>
            </w:r>
          </w:p>
        </w:tc>
        <w:tc>
          <w:tcPr>
            <w:tcW w:w="1068"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w:t>
            </w:r>
          </w:p>
        </w:tc>
        <w:tc>
          <w:tcPr>
            <w:tcW w:w="112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w:t>
            </w:r>
          </w:p>
        </w:tc>
        <w:tc>
          <w:tcPr>
            <w:tcW w:w="115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w:t>
            </w:r>
          </w:p>
        </w:tc>
        <w:tc>
          <w:tcPr>
            <w:tcW w:w="120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w:t>
            </w:r>
          </w:p>
        </w:tc>
        <w:tc>
          <w:tcPr>
            <w:tcW w:w="129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w:t>
            </w:r>
          </w:p>
        </w:tc>
        <w:tc>
          <w:tcPr>
            <w:tcW w:w="132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408" w:lineRule="auto"/>
              <w:jc w:val="right"/>
              <w:rPr>
                <w:rFonts w:hint="eastAsia" w:ascii="宋体" w:hAnsi="宋体" w:cs="宋体"/>
                <w:color w:val="000000"/>
                <w:kern w:val="0"/>
                <w:sz w:val="24"/>
                <w:szCs w:val="24"/>
              </w:rPr>
            </w:pPr>
            <w:r>
              <w:rPr>
                <w:rFonts w:hint="eastAsia" w:ascii="宋体" w:hAnsi="宋体" w:cs="宋体"/>
                <w:color w:val="000000"/>
                <w:kern w:val="0"/>
                <w:sz w:val="24"/>
                <w:szCs w:val="24"/>
              </w:rPr>
              <w:t>-</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480" w:hRule="atLeast"/>
        </w:trPr>
        <w:tc>
          <w:tcPr>
            <w:tcW w:w="2262"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center"/>
              <w:rPr>
                <w:rFonts w:hint="eastAsia" w:ascii="宋体" w:hAnsi="宋体" w:cs="宋体"/>
                <w:b/>
                <w:bCs/>
                <w:color w:val="000000"/>
                <w:kern w:val="0"/>
                <w:sz w:val="24"/>
                <w:szCs w:val="24"/>
              </w:rPr>
            </w:pPr>
            <w:r>
              <w:rPr>
                <w:rFonts w:hint="eastAsia" w:ascii="宋体" w:hAnsi="宋体" w:cs="宋体"/>
                <w:b/>
                <w:bCs/>
                <w:color w:val="000000"/>
                <w:kern w:val="0"/>
                <w:sz w:val="24"/>
                <w:szCs w:val="24"/>
              </w:rPr>
              <w:t>流动资金</w:t>
            </w:r>
          </w:p>
        </w:tc>
        <w:tc>
          <w:tcPr>
            <w:tcW w:w="1068"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50 </w:t>
            </w:r>
          </w:p>
        </w:tc>
        <w:tc>
          <w:tcPr>
            <w:tcW w:w="112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100 </w:t>
            </w:r>
          </w:p>
        </w:tc>
        <w:tc>
          <w:tcPr>
            <w:tcW w:w="115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150 </w:t>
            </w:r>
          </w:p>
        </w:tc>
        <w:tc>
          <w:tcPr>
            <w:tcW w:w="120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200 </w:t>
            </w:r>
          </w:p>
        </w:tc>
        <w:tc>
          <w:tcPr>
            <w:tcW w:w="129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300 </w:t>
            </w:r>
          </w:p>
        </w:tc>
        <w:tc>
          <w:tcPr>
            <w:tcW w:w="132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800 </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480" w:hRule="atLeast"/>
        </w:trPr>
        <w:tc>
          <w:tcPr>
            <w:tcW w:w="2262"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center"/>
              <w:rPr>
                <w:rFonts w:hint="eastAsia" w:ascii="宋体" w:hAnsi="宋体" w:cs="宋体"/>
                <w:b/>
                <w:bCs/>
                <w:color w:val="000000"/>
                <w:kern w:val="0"/>
                <w:sz w:val="24"/>
                <w:szCs w:val="24"/>
              </w:rPr>
            </w:pPr>
            <w:r>
              <w:rPr>
                <w:rFonts w:hint="eastAsia" w:ascii="宋体" w:hAnsi="宋体" w:cs="宋体"/>
                <w:b/>
                <w:bCs/>
                <w:color w:val="000000"/>
                <w:kern w:val="0"/>
                <w:sz w:val="24"/>
                <w:szCs w:val="24"/>
              </w:rPr>
              <w:t>总成本费用</w:t>
            </w:r>
          </w:p>
        </w:tc>
        <w:tc>
          <w:tcPr>
            <w:tcW w:w="1068"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553.18 </w:t>
            </w:r>
          </w:p>
        </w:tc>
        <w:tc>
          <w:tcPr>
            <w:tcW w:w="112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2077.25 </w:t>
            </w:r>
          </w:p>
        </w:tc>
        <w:tc>
          <w:tcPr>
            <w:tcW w:w="115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3140.29 </w:t>
            </w:r>
          </w:p>
        </w:tc>
        <w:tc>
          <w:tcPr>
            <w:tcW w:w="120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7711.33 </w:t>
            </w:r>
          </w:p>
        </w:tc>
        <w:tc>
          <w:tcPr>
            <w:tcW w:w="129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13965.23 </w:t>
            </w:r>
          </w:p>
        </w:tc>
        <w:tc>
          <w:tcPr>
            <w:tcW w:w="132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27447.28 </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480" w:hRule="atLeast"/>
        </w:trPr>
        <w:tc>
          <w:tcPr>
            <w:tcW w:w="2262"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center"/>
              <w:rPr>
                <w:rFonts w:hint="eastAsia" w:ascii="宋体" w:hAnsi="宋体" w:cs="宋体"/>
                <w:b/>
                <w:bCs/>
                <w:color w:val="000000"/>
                <w:kern w:val="0"/>
                <w:sz w:val="24"/>
                <w:szCs w:val="24"/>
              </w:rPr>
            </w:pPr>
            <w:r>
              <w:rPr>
                <w:rFonts w:hint="eastAsia" w:ascii="宋体" w:hAnsi="宋体" w:cs="宋体"/>
                <w:b/>
                <w:bCs/>
                <w:color w:val="000000"/>
                <w:kern w:val="0"/>
                <w:sz w:val="24"/>
                <w:szCs w:val="24"/>
              </w:rPr>
              <w:t>固定成本</w:t>
            </w:r>
          </w:p>
        </w:tc>
        <w:tc>
          <w:tcPr>
            <w:tcW w:w="1068"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340.18 </w:t>
            </w:r>
          </w:p>
        </w:tc>
        <w:tc>
          <w:tcPr>
            <w:tcW w:w="112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1607.25 </w:t>
            </w:r>
          </w:p>
        </w:tc>
        <w:tc>
          <w:tcPr>
            <w:tcW w:w="115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1222.29 </w:t>
            </w:r>
          </w:p>
        </w:tc>
        <w:tc>
          <w:tcPr>
            <w:tcW w:w="120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2159.33 </w:t>
            </w:r>
          </w:p>
        </w:tc>
        <w:tc>
          <w:tcPr>
            <w:tcW w:w="129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3315.23 </w:t>
            </w:r>
          </w:p>
        </w:tc>
        <w:tc>
          <w:tcPr>
            <w:tcW w:w="132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8644.28 </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480" w:hRule="atLeast"/>
        </w:trPr>
        <w:tc>
          <w:tcPr>
            <w:tcW w:w="2262"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center"/>
              <w:rPr>
                <w:rFonts w:hint="eastAsia" w:ascii="宋体" w:hAnsi="宋体" w:cs="宋体"/>
                <w:b/>
                <w:bCs/>
                <w:color w:val="000000"/>
                <w:kern w:val="0"/>
                <w:sz w:val="24"/>
                <w:szCs w:val="24"/>
              </w:rPr>
            </w:pPr>
            <w:r>
              <w:rPr>
                <w:rFonts w:hint="eastAsia" w:ascii="宋体" w:hAnsi="宋体" w:cs="宋体"/>
                <w:b/>
                <w:bCs/>
                <w:color w:val="000000"/>
                <w:kern w:val="0"/>
                <w:sz w:val="24"/>
                <w:szCs w:val="24"/>
              </w:rPr>
              <w:t>可变成本</w:t>
            </w:r>
          </w:p>
        </w:tc>
        <w:tc>
          <w:tcPr>
            <w:tcW w:w="1068"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213 </w:t>
            </w:r>
          </w:p>
        </w:tc>
        <w:tc>
          <w:tcPr>
            <w:tcW w:w="112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470 </w:t>
            </w:r>
          </w:p>
        </w:tc>
        <w:tc>
          <w:tcPr>
            <w:tcW w:w="115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1918 </w:t>
            </w:r>
          </w:p>
        </w:tc>
        <w:tc>
          <w:tcPr>
            <w:tcW w:w="120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5552 </w:t>
            </w:r>
          </w:p>
        </w:tc>
        <w:tc>
          <w:tcPr>
            <w:tcW w:w="129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10650 </w:t>
            </w:r>
          </w:p>
        </w:tc>
        <w:tc>
          <w:tcPr>
            <w:tcW w:w="132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18803 </w:t>
            </w:r>
          </w:p>
        </w:tc>
      </w:tr>
      <w:tr>
        <w:tblPrEx>
          <w:tblBorders>
            <w:top w:val="single" w:color="auto" w:sz="4" w:space="0"/>
            <w:left w:val="single" w:color="auto" w:sz="4" w:space="0"/>
            <w:bottom w:val="single" w:color="auto" w:sz="4" w:space="0"/>
            <w:right w:val="single" w:color="auto" w:sz="4" w:space="0"/>
            <w:insideH w:val="none" w:color="auto" w:sz="4" w:space="0"/>
            <w:insideV w:val="none" w:color="auto" w:sz="4" w:space="0"/>
          </w:tblBorders>
          <w:tblLayout w:type="fixed"/>
          <w:tblCellMar>
            <w:top w:w="0" w:type="dxa"/>
            <w:left w:w="108" w:type="dxa"/>
            <w:bottom w:w="0" w:type="dxa"/>
            <w:right w:w="108" w:type="dxa"/>
          </w:tblCellMar>
        </w:tblPrEx>
        <w:trPr>
          <w:trHeight w:val="480" w:hRule="atLeast"/>
        </w:trPr>
        <w:tc>
          <w:tcPr>
            <w:tcW w:w="2262"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center"/>
              <w:rPr>
                <w:rFonts w:hint="eastAsia" w:ascii="宋体" w:hAnsi="宋体" w:cs="宋体"/>
                <w:b/>
                <w:bCs/>
                <w:color w:val="000000"/>
                <w:kern w:val="0"/>
                <w:sz w:val="24"/>
                <w:szCs w:val="24"/>
              </w:rPr>
            </w:pPr>
            <w:r>
              <w:rPr>
                <w:rFonts w:hint="eastAsia" w:ascii="宋体" w:hAnsi="宋体" w:cs="宋体"/>
                <w:b/>
                <w:bCs/>
                <w:color w:val="000000"/>
                <w:kern w:val="0"/>
                <w:sz w:val="24"/>
                <w:szCs w:val="24"/>
              </w:rPr>
              <w:t>经营成本</w:t>
            </w:r>
          </w:p>
        </w:tc>
        <w:tc>
          <w:tcPr>
            <w:tcW w:w="1068"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511.80 </w:t>
            </w:r>
          </w:p>
        </w:tc>
        <w:tc>
          <w:tcPr>
            <w:tcW w:w="112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1907.50 </w:t>
            </w:r>
          </w:p>
        </w:tc>
        <w:tc>
          <w:tcPr>
            <w:tcW w:w="115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2882.08 </w:t>
            </w:r>
          </w:p>
        </w:tc>
        <w:tc>
          <w:tcPr>
            <w:tcW w:w="120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7047.57 </w:t>
            </w:r>
          </w:p>
        </w:tc>
        <w:tc>
          <w:tcPr>
            <w:tcW w:w="129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12750.21 </w:t>
            </w:r>
          </w:p>
        </w:tc>
        <w:tc>
          <w:tcPr>
            <w:tcW w:w="132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widowControl/>
              <w:spacing w:beforeLines="0" w:afterLines="0" w:line="408" w:lineRule="auto"/>
              <w:jc w:val="right"/>
              <w:textAlignment w:val="center"/>
              <w:rPr>
                <w:rFonts w:hint="eastAsia" w:ascii="宋体" w:hAnsi="宋体" w:cs="宋体"/>
                <w:color w:val="000000"/>
                <w:kern w:val="0"/>
                <w:sz w:val="24"/>
                <w:szCs w:val="24"/>
              </w:rPr>
            </w:pPr>
            <w:r>
              <w:rPr>
                <w:rFonts w:hint="eastAsia" w:ascii="宋体" w:hAnsi="宋体" w:cs="宋体"/>
                <w:color w:val="000000"/>
                <w:kern w:val="0"/>
                <w:sz w:val="24"/>
                <w:szCs w:val="24"/>
              </w:rPr>
              <w:t xml:space="preserve">25099.16 </w:t>
            </w:r>
          </w:p>
        </w:tc>
      </w:tr>
    </w:tbl>
    <w:p>
      <w:pPr>
        <w:spacing w:line="360" w:lineRule="auto"/>
        <w:outlineLvl w:val="9"/>
        <w:rPr>
          <w:rFonts w:hint="eastAsia" w:ascii="宋体" w:hAnsi="宋体" w:cs="宋体"/>
          <w:b/>
          <w:color w:val="800080"/>
          <w:sz w:val="30"/>
          <w:szCs w:val="30"/>
        </w:rPr>
      </w:pPr>
      <w:r>
        <w:rPr>
          <w:rFonts w:hint="eastAsia" w:ascii="宋体" w:hAnsi="宋体" w:cs="宋体"/>
          <w:b/>
          <w:color w:val="800080"/>
          <w:sz w:val="30"/>
          <w:szCs w:val="30"/>
        </w:rPr>
        <w:t xml:space="preserve">    </w:t>
      </w:r>
      <w:bookmarkStart w:id="653" w:name="_Toc908"/>
      <w:bookmarkStart w:id="654" w:name="_Toc19703"/>
      <w:bookmarkStart w:id="655" w:name="_Toc2553"/>
    </w:p>
    <w:p>
      <w:pPr>
        <w:spacing w:line="360" w:lineRule="auto"/>
        <w:outlineLvl w:val="1"/>
        <w:rPr>
          <w:rFonts w:hint="eastAsia" w:ascii="宋体" w:hAnsi="宋体" w:cs="宋体"/>
          <w:b/>
          <w:color w:val="800080"/>
          <w:sz w:val="30"/>
          <w:szCs w:val="30"/>
        </w:rPr>
      </w:pPr>
      <w:r>
        <w:rPr>
          <w:rFonts w:hint="eastAsia" w:ascii="宋体" w:hAnsi="宋体" w:cs="宋体"/>
          <w:b/>
          <w:color w:val="800080"/>
          <w:sz w:val="30"/>
          <w:szCs w:val="30"/>
          <w:lang w:val="en-US" w:eastAsia="zh-CN"/>
        </w:rPr>
        <w:t xml:space="preserve">   </w:t>
      </w:r>
      <w:bookmarkStart w:id="656" w:name="_Toc1204"/>
      <w:bookmarkStart w:id="657" w:name="_Toc17206"/>
      <w:bookmarkStart w:id="658" w:name="_Toc8254"/>
      <w:bookmarkStart w:id="659" w:name="_Toc4530"/>
      <w:bookmarkStart w:id="660" w:name="_Toc17006"/>
      <w:r>
        <w:rPr>
          <w:rFonts w:hint="eastAsia" w:ascii="宋体" w:hAnsi="宋体" w:cs="宋体"/>
          <w:b/>
          <w:color w:val="800080"/>
          <w:sz w:val="30"/>
          <w:szCs w:val="30"/>
        </w:rPr>
        <w:t>8-3 项目市场预测</w:t>
      </w:r>
      <w:bookmarkEnd w:id="653"/>
      <w:bookmarkEnd w:id="654"/>
      <w:bookmarkEnd w:id="655"/>
      <w:bookmarkEnd w:id="656"/>
      <w:bookmarkEnd w:id="657"/>
      <w:bookmarkEnd w:id="658"/>
      <w:bookmarkEnd w:id="659"/>
      <w:bookmarkEnd w:id="660"/>
    </w:p>
    <w:p>
      <w:pPr>
        <w:spacing w:line="360" w:lineRule="auto"/>
        <w:outlineLvl w:val="2"/>
        <w:rPr>
          <w:rFonts w:hint="eastAsia" w:ascii="宋体" w:hAnsi="宋体" w:cs="宋体"/>
          <w:b/>
          <w:color w:val="800080"/>
          <w:sz w:val="28"/>
          <w:szCs w:val="28"/>
        </w:rPr>
      </w:pPr>
      <w:r>
        <w:rPr>
          <w:rFonts w:hint="eastAsia" w:ascii="宋体" w:hAnsi="宋体" w:cs="宋体"/>
          <w:b/>
          <w:color w:val="800080"/>
          <w:sz w:val="28"/>
          <w:szCs w:val="28"/>
        </w:rPr>
        <w:t xml:space="preserve">   </w:t>
      </w:r>
      <w:bookmarkStart w:id="661" w:name="_Toc13145"/>
      <w:bookmarkStart w:id="662" w:name="_Toc28142"/>
      <w:bookmarkStart w:id="663" w:name="_Toc867"/>
      <w:bookmarkStart w:id="664" w:name="_Toc3818"/>
      <w:bookmarkStart w:id="665" w:name="_Toc3863"/>
      <w:bookmarkStart w:id="666" w:name="_Toc5388"/>
      <w:bookmarkStart w:id="667" w:name="_Toc5898"/>
      <w:bookmarkStart w:id="668" w:name="_Toc1896"/>
      <w:r>
        <w:rPr>
          <w:rFonts w:hint="eastAsia" w:ascii="宋体" w:hAnsi="宋体" w:cs="宋体"/>
          <w:b/>
          <w:color w:val="800080"/>
          <w:sz w:val="28"/>
          <w:szCs w:val="28"/>
        </w:rPr>
        <w:t>8-3-1 市场预测依据</w:t>
      </w:r>
      <w:bookmarkEnd w:id="661"/>
      <w:bookmarkEnd w:id="662"/>
      <w:bookmarkEnd w:id="663"/>
      <w:bookmarkEnd w:id="664"/>
      <w:bookmarkEnd w:id="665"/>
      <w:bookmarkEnd w:id="666"/>
      <w:bookmarkEnd w:id="667"/>
      <w:bookmarkEnd w:id="668"/>
    </w:p>
    <w:p>
      <w:pPr>
        <w:numPr>
          <w:ilvl w:val="0"/>
          <w:numId w:val="30"/>
        </w:numPr>
        <w:spacing w:line="360" w:lineRule="auto"/>
        <w:rPr>
          <w:rFonts w:hint="eastAsia" w:ascii="宋体" w:hAnsi="宋体" w:cs="宋体"/>
          <w:sz w:val="28"/>
          <w:szCs w:val="28"/>
        </w:rPr>
      </w:pPr>
      <w:r>
        <w:rPr>
          <w:rFonts w:hint="eastAsia" w:ascii="宋体" w:hAnsi="宋体" w:cs="宋体"/>
          <w:sz w:val="28"/>
          <w:szCs w:val="28"/>
        </w:rPr>
        <w:t>本报告市场分析与预测中，人工智能产业市场分析</w:t>
      </w:r>
      <w:r>
        <w:rPr>
          <w:rFonts w:hint="eastAsia" w:ascii="宋体" w:hAnsi="宋体" w:cs="宋体"/>
          <w:sz w:val="28"/>
          <w:szCs w:val="28"/>
          <w:lang w:eastAsia="zh-CN"/>
        </w:rPr>
        <w:t>；</w:t>
      </w:r>
    </w:p>
    <w:p>
      <w:pPr>
        <w:numPr>
          <w:ilvl w:val="0"/>
          <w:numId w:val="30"/>
        </w:numPr>
        <w:spacing w:line="360" w:lineRule="auto"/>
        <w:rPr>
          <w:rFonts w:hint="eastAsia" w:ascii="宋体" w:hAnsi="宋体" w:cs="宋体"/>
          <w:sz w:val="28"/>
          <w:szCs w:val="28"/>
        </w:rPr>
      </w:pPr>
      <w:r>
        <w:rPr>
          <w:rFonts w:hint="eastAsia" w:ascii="宋体" w:hAnsi="宋体" w:cs="宋体"/>
          <w:sz w:val="28"/>
          <w:szCs w:val="28"/>
        </w:rPr>
        <w:t>项目的市场定位</w:t>
      </w:r>
      <w:r>
        <w:rPr>
          <w:rFonts w:hint="eastAsia" w:ascii="宋体" w:hAnsi="宋体" w:cs="宋体"/>
          <w:sz w:val="28"/>
          <w:szCs w:val="28"/>
          <w:lang w:eastAsia="zh-CN"/>
        </w:rPr>
        <w:t>；</w:t>
      </w:r>
    </w:p>
    <w:p>
      <w:pPr>
        <w:numPr>
          <w:ilvl w:val="0"/>
          <w:numId w:val="30"/>
        </w:numPr>
        <w:spacing w:line="360" w:lineRule="auto"/>
        <w:rPr>
          <w:rFonts w:hint="eastAsia" w:ascii="宋体" w:hAnsi="宋体" w:cs="宋体"/>
          <w:sz w:val="28"/>
          <w:szCs w:val="28"/>
        </w:rPr>
      </w:pPr>
      <w:r>
        <w:rPr>
          <w:rFonts w:hint="eastAsia" w:ascii="宋体" w:hAnsi="宋体" w:cs="宋体"/>
          <w:sz w:val="28"/>
          <w:szCs w:val="28"/>
        </w:rPr>
        <w:t>与项目有关的相关风险分析</w:t>
      </w:r>
      <w:r>
        <w:rPr>
          <w:rFonts w:hint="eastAsia" w:ascii="宋体" w:hAnsi="宋体" w:cs="宋体"/>
          <w:sz w:val="28"/>
          <w:szCs w:val="28"/>
          <w:lang w:eastAsia="zh-CN"/>
        </w:rPr>
        <w:t>；</w:t>
      </w:r>
    </w:p>
    <w:p>
      <w:pPr>
        <w:numPr>
          <w:ilvl w:val="0"/>
          <w:numId w:val="30"/>
        </w:numPr>
        <w:spacing w:line="360" w:lineRule="auto"/>
        <w:rPr>
          <w:rFonts w:hint="eastAsia" w:ascii="宋体" w:hAnsi="宋体" w:cs="宋体"/>
          <w:sz w:val="28"/>
          <w:szCs w:val="28"/>
        </w:rPr>
      </w:pPr>
      <w:r>
        <w:rPr>
          <w:rFonts w:hint="eastAsia" w:ascii="宋体" w:hAnsi="宋体" w:cs="宋体"/>
          <w:sz w:val="28"/>
          <w:szCs w:val="28"/>
        </w:rPr>
        <w:t>项目研发、销售、实施、维护能力</w:t>
      </w:r>
      <w:r>
        <w:rPr>
          <w:rFonts w:hint="eastAsia" w:ascii="宋体" w:hAnsi="宋体" w:cs="宋体"/>
          <w:sz w:val="28"/>
          <w:szCs w:val="28"/>
          <w:lang w:eastAsia="zh-CN"/>
        </w:rPr>
        <w:t>。</w:t>
      </w:r>
    </w:p>
    <w:p>
      <w:pPr>
        <w:spacing w:line="360" w:lineRule="auto"/>
        <w:outlineLvl w:val="2"/>
        <w:rPr>
          <w:rFonts w:hint="eastAsia" w:ascii="宋体" w:hAnsi="宋体" w:cs="宋体"/>
          <w:b/>
          <w:color w:val="800080"/>
          <w:sz w:val="28"/>
          <w:szCs w:val="28"/>
        </w:rPr>
      </w:pPr>
      <w:r>
        <w:rPr>
          <w:rFonts w:hint="eastAsia" w:ascii="宋体" w:hAnsi="宋体" w:cs="宋体"/>
          <w:b/>
          <w:color w:val="800080"/>
          <w:sz w:val="28"/>
          <w:szCs w:val="28"/>
        </w:rPr>
        <w:t xml:space="preserve">    </w:t>
      </w:r>
      <w:bookmarkStart w:id="669" w:name="_Toc22386"/>
      <w:bookmarkStart w:id="670" w:name="_Toc6483"/>
      <w:bookmarkStart w:id="671" w:name="_Toc30445"/>
      <w:bookmarkStart w:id="672" w:name="_Toc22447"/>
      <w:bookmarkStart w:id="673" w:name="_Toc13141"/>
      <w:bookmarkStart w:id="674" w:name="_Toc23916"/>
      <w:bookmarkStart w:id="675" w:name="_Toc26399"/>
      <w:bookmarkStart w:id="676" w:name="_Toc9071"/>
      <w:r>
        <w:rPr>
          <w:rFonts w:hint="eastAsia" w:ascii="宋体" w:hAnsi="宋体" w:cs="宋体"/>
          <w:b/>
          <w:color w:val="800080"/>
          <w:sz w:val="28"/>
          <w:szCs w:val="28"/>
        </w:rPr>
        <w:t>8-3-2 市场销售预测</w:t>
      </w:r>
      <w:bookmarkEnd w:id="669"/>
      <w:bookmarkEnd w:id="670"/>
      <w:bookmarkEnd w:id="671"/>
      <w:bookmarkEnd w:id="672"/>
      <w:bookmarkEnd w:id="673"/>
      <w:bookmarkEnd w:id="674"/>
      <w:bookmarkEnd w:id="675"/>
      <w:bookmarkEnd w:id="676"/>
    </w:p>
    <w:p>
      <w:pPr>
        <w:spacing w:line="360" w:lineRule="auto"/>
        <w:ind w:firstLine="480"/>
        <w:rPr>
          <w:rFonts w:hint="eastAsia" w:ascii="宋体" w:hAnsi="宋体" w:cs="宋体"/>
          <w:sz w:val="28"/>
          <w:szCs w:val="28"/>
        </w:rPr>
      </w:pPr>
      <w:r>
        <w:rPr>
          <w:rFonts w:hint="eastAsia" w:ascii="宋体" w:hAnsi="宋体" w:cs="宋体"/>
          <w:sz w:val="28"/>
          <w:szCs w:val="28"/>
          <w:lang w:eastAsia="zh-CN"/>
        </w:rPr>
        <w:t>“女娲专家系统”</w:t>
      </w:r>
      <w:r>
        <w:rPr>
          <w:rFonts w:hint="eastAsia" w:ascii="宋体" w:hAnsi="宋体" w:cs="宋体"/>
          <w:sz w:val="28"/>
          <w:szCs w:val="28"/>
        </w:rPr>
        <w:t>的定价较为特殊，其主要收入来源应为公司主导研发，联合并引领其他伙伴参与的模式，因此其销售收入具有很大的扩展性，与传统技术服务不完全相同。但为了说明本项目的盈利能力，以及可操作性，我们进行了如下预测。</w:t>
      </w:r>
    </w:p>
    <w:p>
      <w:pPr>
        <w:spacing w:line="360" w:lineRule="auto"/>
        <w:ind w:firstLine="480"/>
        <w:rPr>
          <w:rFonts w:hint="eastAsia" w:ascii="宋体" w:hAnsi="宋体" w:cs="宋体"/>
          <w:sz w:val="28"/>
          <w:szCs w:val="28"/>
        </w:rPr>
      </w:pPr>
      <w:r>
        <w:rPr>
          <w:rFonts w:hint="eastAsia" w:ascii="宋体" w:hAnsi="宋体" w:cs="宋体"/>
          <w:sz w:val="28"/>
          <w:szCs w:val="28"/>
          <w:lang w:eastAsia="zh-CN"/>
        </w:rPr>
        <w:t>“女娲专家系统”</w:t>
      </w:r>
      <w:r>
        <w:rPr>
          <w:rFonts w:hint="eastAsia" w:ascii="宋体" w:hAnsi="宋体" w:cs="宋体"/>
          <w:sz w:val="28"/>
          <w:szCs w:val="28"/>
        </w:rPr>
        <w:t>由于技术核心的先进性，天然适合未来智能技术的发展趋势和应用潮流。通过我们良好的市场运做，将很快被市场接受。我们把</w:t>
      </w:r>
      <w:r>
        <w:rPr>
          <w:rFonts w:hint="eastAsia" w:ascii="宋体" w:hAnsi="宋体" w:cs="宋体"/>
          <w:sz w:val="28"/>
          <w:szCs w:val="28"/>
          <w:lang w:eastAsia="zh-CN"/>
        </w:rPr>
        <w:t>产品</w:t>
      </w:r>
      <w:r>
        <w:rPr>
          <w:rFonts w:hint="eastAsia" w:ascii="宋体" w:hAnsi="宋体" w:cs="宋体"/>
          <w:sz w:val="28"/>
          <w:szCs w:val="28"/>
        </w:rPr>
        <w:t>按性质分为两个部分：技术服务模式</w:t>
      </w:r>
      <w:r>
        <w:rPr>
          <w:rFonts w:hint="eastAsia" w:ascii="宋体" w:hAnsi="宋体" w:cs="宋体"/>
          <w:sz w:val="28"/>
          <w:szCs w:val="28"/>
          <w:lang w:eastAsia="zh-CN"/>
        </w:rPr>
        <w:t>、</w:t>
      </w:r>
      <w:r>
        <w:rPr>
          <w:rFonts w:hint="eastAsia" w:ascii="宋体" w:hAnsi="宋体" w:cs="宋体"/>
          <w:b w:val="0"/>
          <w:bCs w:val="0"/>
          <w:color w:val="auto"/>
          <w:sz w:val="28"/>
          <w:szCs w:val="28"/>
        </w:rPr>
        <w:t>自主产品模式</w:t>
      </w:r>
      <w:r>
        <w:rPr>
          <w:rFonts w:hint="eastAsia" w:ascii="宋体" w:hAnsi="宋体" w:cs="宋体"/>
          <w:b w:val="0"/>
          <w:bCs w:val="0"/>
          <w:color w:val="auto"/>
          <w:sz w:val="28"/>
          <w:szCs w:val="28"/>
          <w:lang w:eastAsia="zh-CN"/>
        </w:rPr>
        <w:t>。</w:t>
      </w:r>
    </w:p>
    <w:p>
      <w:pPr>
        <w:spacing w:line="360" w:lineRule="auto"/>
        <w:ind w:left="481" w:hanging="481" w:hangingChars="171"/>
        <w:jc w:val="center"/>
        <w:rPr>
          <w:rFonts w:hint="eastAsia" w:ascii="宋体" w:hAnsi="宋体" w:eastAsia="宋体" w:cs="宋体"/>
          <w:b/>
          <w:kern w:val="0"/>
          <w:sz w:val="28"/>
          <w:szCs w:val="28"/>
          <w:lang w:eastAsia="zh-CN"/>
        </w:rPr>
      </w:pPr>
      <w:r>
        <w:rPr>
          <w:rFonts w:hint="eastAsia" w:ascii="宋体" w:hAnsi="宋体" w:eastAsia="宋体" w:cs="宋体"/>
          <w:b/>
          <w:kern w:val="0"/>
          <w:sz w:val="28"/>
          <w:szCs w:val="28"/>
          <w:lang w:eastAsia="zh-CN"/>
        </w:rPr>
        <w:drawing>
          <wp:inline distT="0" distB="0" distL="114300" distR="114300">
            <wp:extent cx="4621530" cy="2250440"/>
            <wp:effectExtent l="0" t="0" r="11430" b="5080"/>
            <wp:docPr id="54" name="图片 7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7" descr="图片4"/>
                    <pic:cNvPicPr>
                      <a:picLocks noChangeAspect="1"/>
                    </pic:cNvPicPr>
                  </pic:nvPicPr>
                  <pic:blipFill>
                    <a:blip r:embed="rId68"/>
                    <a:stretch>
                      <a:fillRect/>
                    </a:stretch>
                  </pic:blipFill>
                  <pic:spPr>
                    <a:xfrm>
                      <a:off x="0" y="0"/>
                      <a:ext cx="4621530" cy="2250440"/>
                    </a:xfrm>
                    <a:prstGeom prst="rect">
                      <a:avLst/>
                    </a:prstGeom>
                    <a:noFill/>
                    <a:ln>
                      <a:noFill/>
                    </a:ln>
                  </pic:spPr>
                </pic:pic>
              </a:graphicData>
            </a:graphic>
          </wp:inline>
        </w:drawing>
      </w:r>
    </w:p>
    <w:p>
      <w:pPr>
        <w:spacing w:line="360" w:lineRule="auto"/>
        <w:ind w:left="481" w:hanging="481" w:hangingChars="171"/>
        <w:jc w:val="center"/>
        <w:rPr>
          <w:rFonts w:hint="eastAsia" w:ascii="宋体" w:hAnsi="宋体" w:cs="宋体"/>
          <w:b/>
          <w:kern w:val="0"/>
          <w:sz w:val="28"/>
          <w:szCs w:val="28"/>
          <w:lang w:eastAsia="zh-CN"/>
        </w:rPr>
      </w:pPr>
      <w:r>
        <w:rPr>
          <w:rFonts w:hint="eastAsia" w:ascii="宋体" w:hAnsi="宋体" w:cs="宋体"/>
          <w:b/>
          <w:kern w:val="0"/>
          <w:sz w:val="28"/>
          <w:szCs w:val="28"/>
          <w:lang w:eastAsia="zh-CN"/>
        </w:rPr>
        <w:t>女娲产品模式图</w:t>
      </w:r>
    </w:p>
    <w:p>
      <w:pPr>
        <w:ind w:firstLine="480"/>
        <w:rPr>
          <w:rFonts w:hint="eastAsia" w:ascii="宋体" w:hAnsi="宋体" w:cs="宋体"/>
          <w:b/>
          <w:bCs/>
          <w:color w:val="800080"/>
          <w:sz w:val="28"/>
          <w:szCs w:val="28"/>
        </w:rPr>
      </w:pPr>
      <w:r>
        <w:rPr>
          <w:rFonts w:hint="eastAsia" w:ascii="宋体" w:hAnsi="宋体" w:cs="宋体"/>
          <w:b/>
          <w:bCs/>
          <w:color w:val="800080"/>
          <w:sz w:val="28"/>
          <w:szCs w:val="28"/>
        </w:rPr>
        <w:t xml:space="preserve"> 技术服务模式</w:t>
      </w:r>
    </w:p>
    <w:p>
      <w:pPr>
        <w:numPr>
          <w:ilvl w:val="0"/>
          <w:numId w:val="31"/>
        </w:numPr>
        <w:tabs>
          <w:tab w:val="left" w:pos="1060"/>
        </w:tabs>
        <w:ind w:left="13" w:leftChars="6" w:firstLine="624" w:firstLineChars="223"/>
        <w:rPr>
          <w:rFonts w:hint="eastAsia" w:ascii="宋体" w:hAnsi="宋体" w:cs="宋体"/>
          <w:sz w:val="28"/>
          <w:szCs w:val="28"/>
        </w:rPr>
      </w:pPr>
      <w:r>
        <w:rPr>
          <w:rFonts w:hint="eastAsia" w:ascii="宋体" w:hAnsi="宋体" w:cs="宋体"/>
          <w:sz w:val="28"/>
          <w:szCs w:val="28"/>
        </w:rPr>
        <w:t>技术服务模式，根据其客户特征分为：普通用户、专业用户、开发商、战略伙伴。</w:t>
      </w:r>
    </w:p>
    <w:p>
      <w:pPr>
        <w:numPr>
          <w:ilvl w:val="0"/>
          <w:numId w:val="31"/>
        </w:numPr>
        <w:tabs>
          <w:tab w:val="left" w:pos="1060"/>
        </w:tabs>
        <w:ind w:left="13" w:leftChars="6" w:firstLine="624" w:firstLineChars="223"/>
        <w:rPr>
          <w:rFonts w:hint="eastAsia" w:ascii="宋体" w:hAnsi="宋体" w:cs="宋体"/>
          <w:sz w:val="28"/>
          <w:szCs w:val="28"/>
        </w:rPr>
      </w:pPr>
      <w:r>
        <w:rPr>
          <w:rFonts w:hint="eastAsia" w:ascii="宋体" w:hAnsi="宋体" w:cs="宋体"/>
          <w:sz w:val="28"/>
          <w:szCs w:val="28"/>
        </w:rPr>
        <w:t>平台提供的数据接口分为：普通级、专业级。</w:t>
      </w:r>
    </w:p>
    <w:p>
      <w:pPr>
        <w:numPr>
          <w:ilvl w:val="0"/>
          <w:numId w:val="31"/>
        </w:numPr>
        <w:tabs>
          <w:tab w:val="left" w:pos="1060"/>
        </w:tabs>
        <w:ind w:left="13" w:leftChars="6" w:firstLine="624" w:firstLineChars="223"/>
        <w:rPr>
          <w:rFonts w:hint="eastAsia" w:ascii="宋体" w:hAnsi="宋体" w:cs="宋体"/>
          <w:sz w:val="28"/>
          <w:szCs w:val="28"/>
        </w:rPr>
      </w:pPr>
      <w:r>
        <w:rPr>
          <w:rFonts w:hint="eastAsia" w:ascii="宋体" w:hAnsi="宋体" w:cs="宋体"/>
          <w:sz w:val="28"/>
          <w:szCs w:val="28"/>
        </w:rPr>
        <w:t>普通级数据平台采用免费的模式。</w:t>
      </w:r>
    </w:p>
    <w:p>
      <w:pPr>
        <w:tabs>
          <w:tab w:val="left" w:pos="1060"/>
        </w:tabs>
        <w:rPr>
          <w:rFonts w:hint="eastAsia" w:ascii="宋体" w:hAnsi="宋体" w:cs="宋体"/>
          <w:b/>
          <w:bCs/>
          <w:color w:val="800080"/>
          <w:sz w:val="28"/>
          <w:szCs w:val="28"/>
        </w:rPr>
      </w:pPr>
      <w:r>
        <w:rPr>
          <w:rFonts w:hint="eastAsia" w:ascii="宋体" w:hAnsi="宋体" w:cs="宋体"/>
          <w:b/>
          <w:bCs/>
          <w:color w:val="800080"/>
          <w:sz w:val="28"/>
          <w:szCs w:val="28"/>
        </w:rPr>
        <w:t xml:space="preserve">    自主产品模式</w:t>
      </w:r>
    </w:p>
    <w:p>
      <w:pPr>
        <w:numPr>
          <w:ilvl w:val="0"/>
          <w:numId w:val="32"/>
        </w:numPr>
        <w:tabs>
          <w:tab w:val="left" w:pos="1060"/>
        </w:tabs>
        <w:ind w:left="13" w:leftChars="6" w:firstLine="624" w:firstLineChars="223"/>
        <w:rPr>
          <w:rFonts w:hint="eastAsia" w:ascii="宋体" w:hAnsi="宋体" w:cs="宋体"/>
          <w:sz w:val="28"/>
          <w:szCs w:val="28"/>
        </w:rPr>
      </w:pPr>
      <w:r>
        <w:rPr>
          <w:rFonts w:hint="eastAsia" w:ascii="宋体" w:hAnsi="宋体" w:cs="宋体"/>
          <w:sz w:val="28"/>
          <w:szCs w:val="28"/>
        </w:rPr>
        <w:t>根据自主产品开发特征分为：软件系统开发、硬件系统开发。</w:t>
      </w:r>
    </w:p>
    <w:p>
      <w:pPr>
        <w:numPr>
          <w:ilvl w:val="0"/>
          <w:numId w:val="32"/>
        </w:numPr>
        <w:tabs>
          <w:tab w:val="left" w:pos="1060"/>
        </w:tabs>
        <w:ind w:left="13" w:leftChars="6" w:firstLine="624" w:firstLineChars="223"/>
        <w:rPr>
          <w:rFonts w:hint="eastAsia" w:ascii="宋体" w:hAnsi="宋体" w:cs="宋体"/>
          <w:sz w:val="28"/>
          <w:szCs w:val="28"/>
        </w:rPr>
      </w:pPr>
      <w:r>
        <w:rPr>
          <w:rFonts w:hint="eastAsia" w:ascii="宋体" w:hAnsi="宋体" w:cs="宋体"/>
          <w:sz w:val="28"/>
          <w:szCs w:val="28"/>
        </w:rPr>
        <w:t>自主产品销售从第四年开始。</w:t>
      </w:r>
    </w:p>
    <w:p>
      <w:pPr>
        <w:numPr>
          <w:ilvl w:val="0"/>
          <w:numId w:val="32"/>
        </w:numPr>
        <w:tabs>
          <w:tab w:val="left" w:pos="1060"/>
        </w:tabs>
        <w:ind w:left="13" w:leftChars="6" w:firstLine="624" w:firstLineChars="223"/>
        <w:rPr>
          <w:rFonts w:hint="eastAsia" w:ascii="宋体" w:hAnsi="宋体" w:cs="宋体"/>
          <w:sz w:val="28"/>
          <w:szCs w:val="28"/>
        </w:rPr>
      </w:pPr>
      <w:r>
        <w:rPr>
          <w:rFonts w:hint="eastAsia" w:ascii="宋体" w:hAnsi="宋体" w:cs="宋体"/>
          <w:sz w:val="28"/>
          <w:szCs w:val="28"/>
        </w:rPr>
        <w:t>软件系统开发属于全自主开发，100%自主获利。</w:t>
      </w:r>
    </w:p>
    <w:p>
      <w:pPr>
        <w:numPr>
          <w:ilvl w:val="0"/>
          <w:numId w:val="32"/>
        </w:numPr>
        <w:tabs>
          <w:tab w:val="left" w:pos="1060"/>
        </w:tabs>
        <w:ind w:left="13" w:leftChars="6" w:firstLine="624" w:firstLineChars="223"/>
        <w:rPr>
          <w:rFonts w:hint="eastAsia" w:ascii="宋体" w:hAnsi="宋体" w:cs="宋体"/>
          <w:sz w:val="28"/>
          <w:szCs w:val="28"/>
        </w:rPr>
      </w:pPr>
      <w:r>
        <w:rPr>
          <w:rFonts w:hint="eastAsia" w:ascii="宋体" w:hAnsi="宋体" w:cs="宋体"/>
          <w:sz w:val="28"/>
          <w:szCs w:val="28"/>
        </w:rPr>
        <w:t>硬件系统开发属于合作试开发，暂定50%获利。</w:t>
      </w:r>
    </w:p>
    <w:p>
      <w:pPr>
        <w:spacing w:line="360" w:lineRule="auto"/>
        <w:ind w:left="481" w:hanging="481" w:hangingChars="171"/>
        <w:jc w:val="center"/>
        <w:rPr>
          <w:rFonts w:hint="eastAsia" w:ascii="宋体" w:hAnsi="宋体" w:cs="宋体"/>
          <w:b/>
          <w:kern w:val="0"/>
          <w:sz w:val="28"/>
          <w:szCs w:val="28"/>
        </w:rPr>
      </w:pPr>
    </w:p>
    <w:p>
      <w:pPr>
        <w:spacing w:line="360" w:lineRule="auto"/>
        <w:ind w:left="481" w:hanging="481" w:hangingChars="171"/>
        <w:jc w:val="center"/>
        <w:rPr>
          <w:rFonts w:hint="eastAsia" w:ascii="宋体" w:hAnsi="宋体" w:cs="宋体"/>
          <w:b/>
          <w:kern w:val="0"/>
          <w:sz w:val="28"/>
          <w:szCs w:val="28"/>
        </w:rPr>
      </w:pPr>
      <w:r>
        <w:rPr>
          <w:rFonts w:hint="eastAsia" w:ascii="宋体" w:hAnsi="宋体" w:cs="宋体"/>
          <w:b/>
          <w:kern w:val="0"/>
          <w:sz w:val="28"/>
          <w:szCs w:val="28"/>
          <w:lang w:eastAsia="zh-CN"/>
        </w:rPr>
        <w:t>“女娲专家系统”</w:t>
      </w:r>
      <w:r>
        <w:rPr>
          <w:rFonts w:hint="eastAsia" w:ascii="宋体" w:hAnsi="宋体" w:cs="宋体"/>
          <w:b/>
          <w:kern w:val="0"/>
          <w:sz w:val="28"/>
          <w:szCs w:val="28"/>
        </w:rPr>
        <w:t>技术服务价格表</w:t>
      </w:r>
      <w:r>
        <w:rPr>
          <w:rFonts w:hint="eastAsia" w:ascii="宋体" w:hAnsi="宋体" w:cs="宋体"/>
          <w:b/>
          <w:kern w:val="0"/>
          <w:sz w:val="28"/>
          <w:szCs w:val="28"/>
          <w:lang w:eastAsia="zh-CN"/>
        </w:rPr>
        <w:t>（暂定）</w:t>
      </w:r>
    </w:p>
    <w:p>
      <w:pPr>
        <w:spacing w:line="360" w:lineRule="auto"/>
        <w:jc w:val="right"/>
        <w:rPr>
          <w:rFonts w:hint="eastAsia" w:ascii="宋体" w:hAnsi="宋体" w:cs="宋体"/>
          <w:b/>
          <w:i/>
          <w:kern w:val="0"/>
          <w:sz w:val="28"/>
          <w:szCs w:val="28"/>
        </w:rPr>
      </w:pPr>
      <w:r>
        <w:rPr>
          <w:rFonts w:hint="eastAsia" w:ascii="宋体" w:hAnsi="宋体" w:cs="宋体"/>
          <w:b/>
          <w:i/>
          <w:kern w:val="0"/>
          <w:sz w:val="28"/>
          <w:szCs w:val="28"/>
        </w:rPr>
        <w:t xml:space="preserve">                            单位：万美元</w:t>
      </w:r>
    </w:p>
    <w:tbl>
      <w:tblPr>
        <w:tblStyle w:val="21"/>
        <w:tblW w:w="8421" w:type="dxa"/>
        <w:jc w:val="center"/>
        <w:tblInd w:w="93" w:type="dxa"/>
        <w:tblLayout w:type="fixed"/>
        <w:tblCellMar>
          <w:top w:w="0" w:type="dxa"/>
          <w:left w:w="108" w:type="dxa"/>
          <w:bottom w:w="0" w:type="dxa"/>
          <w:right w:w="108" w:type="dxa"/>
        </w:tblCellMar>
      </w:tblPr>
      <w:tblGrid>
        <w:gridCol w:w="2061"/>
        <w:gridCol w:w="2955"/>
        <w:gridCol w:w="3405"/>
      </w:tblGrid>
      <w:tr>
        <w:tblPrEx>
          <w:tblLayout w:type="fixed"/>
          <w:tblCellMar>
            <w:top w:w="0" w:type="dxa"/>
            <w:left w:w="108" w:type="dxa"/>
            <w:bottom w:w="0" w:type="dxa"/>
            <w:right w:w="108" w:type="dxa"/>
          </w:tblCellMar>
        </w:tblPrEx>
        <w:trPr>
          <w:trHeight w:val="602" w:hRule="atLeast"/>
          <w:jc w:val="center"/>
        </w:trPr>
        <w:tc>
          <w:tcPr>
            <w:tcW w:w="2061" w:type="dxa"/>
            <w:tcBorders>
              <w:top w:val="single" w:color="FFFFFF" w:sz="8" w:space="0"/>
              <w:left w:val="single" w:color="FFFFFF" w:sz="8" w:space="0"/>
              <w:bottom w:val="single" w:color="FFFFFF" w:sz="4" w:space="0"/>
              <w:right w:val="single" w:color="FFFFFF" w:sz="8" w:space="0"/>
            </w:tcBorders>
            <w:shd w:val="clear" w:color="auto" w:fill="C0504D"/>
            <w:noWrap w:val="0"/>
            <w:vAlign w:val="center"/>
          </w:tcPr>
          <w:p>
            <w:pPr>
              <w:widowControl/>
              <w:spacing w:beforeLines="0" w:afterLines="0" w:line="312" w:lineRule="auto"/>
              <w:jc w:val="center"/>
              <w:rPr>
                <w:rFonts w:hint="eastAsia" w:ascii="宋体" w:hAnsi="宋体" w:cs="宋体"/>
                <w:b/>
                <w:bCs/>
                <w:color w:val="FFFFFF"/>
                <w:kern w:val="0"/>
                <w:sz w:val="24"/>
                <w:szCs w:val="24"/>
              </w:rPr>
            </w:pPr>
            <w:r>
              <w:rPr>
                <w:rFonts w:hint="eastAsia" w:ascii="宋体" w:hAnsi="宋体" w:cs="宋体"/>
                <w:b/>
                <w:bCs/>
                <w:color w:val="FFFFFF"/>
                <w:kern w:val="0"/>
                <w:sz w:val="24"/>
                <w:szCs w:val="24"/>
              </w:rPr>
              <w:t>用户</w:t>
            </w:r>
          </w:p>
        </w:tc>
        <w:tc>
          <w:tcPr>
            <w:tcW w:w="2955" w:type="dxa"/>
            <w:tcBorders>
              <w:top w:val="single" w:color="FFFFFF" w:sz="8" w:space="0"/>
              <w:left w:val="single" w:color="FFFFFF" w:sz="8" w:space="0"/>
              <w:bottom w:val="single" w:color="FFFFFF" w:sz="4" w:space="0"/>
              <w:right w:val="single" w:color="FFFFFF" w:sz="8" w:space="0"/>
            </w:tcBorders>
            <w:shd w:val="clear" w:color="auto" w:fill="C0504D"/>
            <w:noWrap w:val="0"/>
            <w:vAlign w:val="center"/>
          </w:tcPr>
          <w:p>
            <w:pPr>
              <w:widowControl/>
              <w:spacing w:beforeLines="0" w:afterLines="0" w:line="312" w:lineRule="auto"/>
              <w:jc w:val="center"/>
              <w:rPr>
                <w:rFonts w:hint="eastAsia" w:ascii="宋体" w:hAnsi="宋体" w:cs="宋体"/>
                <w:b/>
                <w:bCs/>
                <w:color w:val="FFFFFF"/>
                <w:kern w:val="0"/>
                <w:sz w:val="24"/>
                <w:szCs w:val="24"/>
              </w:rPr>
            </w:pPr>
            <w:r>
              <w:rPr>
                <w:rFonts w:hint="eastAsia" w:ascii="宋体" w:hAnsi="宋体" w:cs="宋体"/>
                <w:b/>
                <w:bCs/>
                <w:color w:val="FFFFFF"/>
                <w:kern w:val="0"/>
                <w:sz w:val="24"/>
                <w:szCs w:val="24"/>
              </w:rPr>
              <w:t>服务类别</w:t>
            </w:r>
          </w:p>
        </w:tc>
        <w:tc>
          <w:tcPr>
            <w:tcW w:w="3405" w:type="dxa"/>
            <w:tcBorders>
              <w:top w:val="single" w:color="FFFFFF" w:sz="8" w:space="0"/>
              <w:left w:val="single" w:color="FFFFFF" w:sz="8" w:space="0"/>
              <w:bottom w:val="single" w:color="FFFFFF" w:sz="4" w:space="0"/>
              <w:right w:val="single" w:color="FFFFFF" w:sz="8" w:space="0"/>
            </w:tcBorders>
            <w:shd w:val="clear" w:color="auto" w:fill="C0504D"/>
            <w:noWrap w:val="0"/>
            <w:vAlign w:val="center"/>
          </w:tcPr>
          <w:p>
            <w:pPr>
              <w:widowControl/>
              <w:spacing w:beforeLines="0" w:afterLines="0" w:line="312" w:lineRule="auto"/>
              <w:jc w:val="center"/>
              <w:rPr>
                <w:rFonts w:hint="eastAsia" w:ascii="宋体" w:hAnsi="宋体" w:cs="宋体"/>
                <w:b/>
                <w:bCs/>
                <w:color w:val="FFFFFF"/>
                <w:kern w:val="0"/>
                <w:sz w:val="24"/>
                <w:szCs w:val="24"/>
              </w:rPr>
            </w:pPr>
            <w:r>
              <w:rPr>
                <w:rFonts w:hint="eastAsia" w:ascii="宋体" w:hAnsi="宋体" w:cs="宋体"/>
                <w:b/>
                <w:bCs/>
                <w:color w:val="FFFFFF"/>
                <w:kern w:val="0"/>
                <w:sz w:val="24"/>
                <w:szCs w:val="24"/>
                <w:lang w:eastAsia="zh-CN"/>
              </w:rPr>
              <w:t>“女娲专家系统”</w:t>
            </w:r>
            <w:r>
              <w:rPr>
                <w:rFonts w:hint="eastAsia" w:ascii="宋体" w:hAnsi="宋体" w:cs="宋体"/>
                <w:b/>
                <w:bCs/>
                <w:color w:val="FFFFFF"/>
                <w:kern w:val="0"/>
                <w:sz w:val="24"/>
                <w:szCs w:val="24"/>
              </w:rPr>
              <w:t>售价</w:t>
            </w:r>
          </w:p>
        </w:tc>
      </w:tr>
      <w:tr>
        <w:tblPrEx>
          <w:tblLayout w:type="fixed"/>
          <w:tblCellMar>
            <w:top w:w="0" w:type="dxa"/>
            <w:left w:w="108" w:type="dxa"/>
            <w:bottom w:w="0" w:type="dxa"/>
            <w:right w:w="108" w:type="dxa"/>
          </w:tblCellMar>
        </w:tblPrEx>
        <w:trPr>
          <w:trHeight w:val="403" w:hRule="atLeast"/>
          <w:jc w:val="center"/>
        </w:trPr>
        <w:tc>
          <w:tcPr>
            <w:tcW w:w="2061" w:type="dxa"/>
            <w:vMerge w:val="restart"/>
            <w:tcBorders>
              <w:top w:val="single" w:color="FFFFFF" w:sz="0" w:space="0"/>
              <w:left w:val="single" w:color="FFFFFF" w:sz="8" w:space="0"/>
              <w:bottom w:val="single" w:color="FFFFFF" w:sz="8" w:space="0"/>
              <w:right w:val="single" w:color="FFFFFF" w:sz="8" w:space="0"/>
            </w:tcBorders>
            <w:shd w:val="clear" w:color="auto" w:fill="E8D0D0"/>
            <w:noWrap w:val="0"/>
            <w:vAlign w:val="center"/>
          </w:tcPr>
          <w:p>
            <w:pPr>
              <w:widowControl/>
              <w:spacing w:beforeLines="0" w:afterLines="0" w:line="312" w:lineRule="auto"/>
              <w:jc w:val="center"/>
              <w:rPr>
                <w:rFonts w:hint="eastAsia" w:ascii="宋体" w:hAnsi="宋体" w:cs="宋体"/>
                <w:b/>
                <w:bCs/>
                <w:color w:val="000000"/>
                <w:kern w:val="0"/>
                <w:sz w:val="24"/>
                <w:szCs w:val="24"/>
              </w:rPr>
            </w:pPr>
            <w:r>
              <w:rPr>
                <w:rFonts w:hint="eastAsia" w:ascii="宋体" w:hAnsi="宋体" w:cs="宋体"/>
                <w:b/>
                <w:bCs/>
                <w:color w:val="000000"/>
                <w:kern w:val="0"/>
                <w:sz w:val="24"/>
                <w:szCs w:val="24"/>
              </w:rPr>
              <w:t>战略伙伴</w:t>
            </w:r>
          </w:p>
        </w:tc>
        <w:tc>
          <w:tcPr>
            <w:tcW w:w="2955" w:type="dxa"/>
            <w:tcBorders>
              <w:top w:val="single" w:color="FFFFFF" w:sz="0" w:space="0"/>
              <w:left w:val="single" w:color="FFFFFF" w:sz="8" w:space="0"/>
              <w:bottom w:val="single" w:color="FFFFFF" w:sz="8" w:space="0"/>
              <w:right w:val="single" w:color="FFFFFF" w:sz="8" w:space="0"/>
            </w:tcBorders>
            <w:shd w:val="clear" w:color="auto" w:fill="E8D0D0"/>
            <w:noWrap w:val="0"/>
            <w:vAlign w:val="center"/>
          </w:tcPr>
          <w:p>
            <w:pPr>
              <w:widowControl/>
              <w:spacing w:beforeLines="0" w:afterLines="0" w:line="312" w:lineRule="auto"/>
              <w:jc w:val="left"/>
              <w:rPr>
                <w:rFonts w:hint="eastAsia" w:ascii="宋体" w:hAnsi="宋体" w:cs="宋体"/>
                <w:color w:val="000000"/>
                <w:kern w:val="0"/>
                <w:sz w:val="24"/>
                <w:szCs w:val="24"/>
              </w:rPr>
            </w:pPr>
            <w:r>
              <w:rPr>
                <w:rFonts w:hint="eastAsia" w:ascii="宋体" w:hAnsi="宋体" w:cs="宋体"/>
                <w:color w:val="000000"/>
                <w:kern w:val="0"/>
                <w:sz w:val="24"/>
                <w:szCs w:val="24"/>
              </w:rPr>
              <w:t>专业技术服务价格</w:t>
            </w:r>
          </w:p>
        </w:tc>
        <w:tc>
          <w:tcPr>
            <w:tcW w:w="3405" w:type="dxa"/>
            <w:tcBorders>
              <w:top w:val="single" w:color="FFFFFF" w:sz="0" w:space="0"/>
              <w:left w:val="single" w:color="FFFFFF" w:sz="8" w:space="0"/>
              <w:bottom w:val="single" w:color="FFFFFF" w:sz="8" w:space="0"/>
              <w:right w:val="single" w:color="FFFFFF" w:sz="8" w:space="0"/>
            </w:tcBorders>
            <w:shd w:val="clear" w:color="auto" w:fill="E8D0D0"/>
            <w:noWrap w:val="0"/>
            <w:vAlign w:val="bottom"/>
          </w:tcPr>
          <w:p>
            <w:pPr>
              <w:widowControl/>
              <w:spacing w:beforeLines="0" w:afterLines="0" w:line="312" w:lineRule="auto"/>
              <w:jc w:val="center"/>
              <w:rPr>
                <w:rFonts w:hint="eastAsia" w:ascii="宋体" w:hAnsi="宋体" w:cs="宋体"/>
                <w:color w:val="000000"/>
                <w:kern w:val="0"/>
                <w:sz w:val="24"/>
                <w:szCs w:val="24"/>
              </w:rPr>
            </w:pPr>
            <w:r>
              <w:rPr>
                <w:rFonts w:hint="eastAsia" w:ascii="宋体" w:hAnsi="宋体" w:cs="宋体"/>
                <w:color w:val="000000"/>
                <w:kern w:val="0"/>
                <w:sz w:val="24"/>
                <w:szCs w:val="24"/>
              </w:rPr>
              <w:t>30</w:t>
            </w:r>
          </w:p>
        </w:tc>
      </w:tr>
      <w:tr>
        <w:tblPrEx>
          <w:tblLayout w:type="fixed"/>
          <w:tblCellMar>
            <w:top w:w="0" w:type="dxa"/>
            <w:left w:w="108" w:type="dxa"/>
            <w:bottom w:w="0" w:type="dxa"/>
            <w:right w:w="108" w:type="dxa"/>
          </w:tblCellMar>
        </w:tblPrEx>
        <w:trPr>
          <w:trHeight w:val="402" w:hRule="atLeast"/>
          <w:jc w:val="center"/>
        </w:trPr>
        <w:tc>
          <w:tcPr>
            <w:tcW w:w="2061" w:type="dxa"/>
            <w:vMerge w:val="continue"/>
            <w:tcBorders>
              <w:top w:val="single" w:color="FFFFFF" w:sz="8" w:space="0"/>
              <w:left w:val="single" w:color="FFFFFF" w:sz="8" w:space="0"/>
              <w:bottom w:val="single" w:color="FFFFFF" w:sz="8" w:space="0"/>
              <w:right w:val="single" w:color="FFFFFF" w:sz="8" w:space="0"/>
            </w:tcBorders>
            <w:shd w:val="clear" w:color="auto" w:fill="F4E9E9"/>
            <w:noWrap w:val="0"/>
            <w:vAlign w:val="center"/>
          </w:tcPr>
          <w:p>
            <w:pPr>
              <w:widowControl/>
              <w:spacing w:beforeLines="0" w:afterLines="0" w:line="312" w:lineRule="auto"/>
              <w:jc w:val="left"/>
              <w:rPr>
                <w:rFonts w:hint="eastAsia" w:ascii="宋体" w:hAnsi="宋体" w:cs="宋体"/>
                <w:b/>
                <w:bCs/>
                <w:color w:val="000000"/>
                <w:kern w:val="0"/>
                <w:sz w:val="24"/>
                <w:szCs w:val="24"/>
              </w:rPr>
            </w:pPr>
          </w:p>
        </w:tc>
        <w:tc>
          <w:tcPr>
            <w:tcW w:w="2955" w:type="dxa"/>
            <w:tcBorders>
              <w:top w:val="single" w:color="FFFFFF" w:sz="8" w:space="0"/>
              <w:left w:val="single" w:color="FFFFFF" w:sz="8" w:space="0"/>
              <w:bottom w:val="single" w:color="FFFFFF" w:sz="8" w:space="0"/>
              <w:right w:val="single" w:color="FFFFFF" w:sz="8" w:space="0"/>
            </w:tcBorders>
            <w:shd w:val="clear" w:color="auto" w:fill="F4E9E9"/>
            <w:noWrap w:val="0"/>
            <w:vAlign w:val="center"/>
          </w:tcPr>
          <w:p>
            <w:pPr>
              <w:widowControl/>
              <w:spacing w:beforeLines="0" w:afterLines="0" w:line="312" w:lineRule="auto"/>
              <w:jc w:val="left"/>
              <w:rPr>
                <w:rFonts w:hint="eastAsia" w:ascii="宋体" w:hAnsi="宋体" w:cs="宋体"/>
                <w:color w:val="000000"/>
                <w:kern w:val="0"/>
                <w:sz w:val="24"/>
                <w:szCs w:val="24"/>
              </w:rPr>
            </w:pPr>
            <w:r>
              <w:rPr>
                <w:rFonts w:hint="eastAsia" w:ascii="宋体" w:hAnsi="宋体" w:cs="宋体"/>
                <w:color w:val="000000"/>
                <w:kern w:val="0"/>
                <w:sz w:val="24"/>
                <w:szCs w:val="24"/>
              </w:rPr>
              <w:t>维护服务价格（年）</w:t>
            </w:r>
          </w:p>
        </w:tc>
        <w:tc>
          <w:tcPr>
            <w:tcW w:w="3405" w:type="dxa"/>
            <w:tcBorders>
              <w:top w:val="single" w:color="FFFFFF" w:sz="8" w:space="0"/>
              <w:left w:val="single" w:color="FFFFFF" w:sz="8" w:space="0"/>
              <w:bottom w:val="single" w:color="FFFFFF" w:sz="8" w:space="0"/>
              <w:right w:val="single" w:color="FFFFFF" w:sz="8" w:space="0"/>
            </w:tcBorders>
            <w:shd w:val="clear" w:color="auto" w:fill="F4E9E9"/>
            <w:noWrap w:val="0"/>
            <w:vAlign w:val="bottom"/>
          </w:tcPr>
          <w:p>
            <w:pPr>
              <w:widowControl/>
              <w:spacing w:beforeLines="0" w:afterLines="0" w:line="312" w:lineRule="auto"/>
              <w:jc w:val="center"/>
              <w:rPr>
                <w:rFonts w:hint="eastAsia" w:ascii="宋体" w:hAnsi="宋体" w:cs="宋体"/>
                <w:color w:val="000000"/>
                <w:kern w:val="0"/>
                <w:sz w:val="24"/>
                <w:szCs w:val="24"/>
              </w:rPr>
            </w:pPr>
            <w:r>
              <w:rPr>
                <w:rFonts w:hint="eastAsia" w:ascii="宋体" w:hAnsi="宋体" w:cs="宋体"/>
                <w:color w:val="000000"/>
                <w:kern w:val="0"/>
                <w:sz w:val="24"/>
                <w:szCs w:val="24"/>
              </w:rPr>
              <w:t>2</w:t>
            </w:r>
          </w:p>
        </w:tc>
      </w:tr>
      <w:tr>
        <w:tblPrEx>
          <w:tblLayout w:type="fixed"/>
          <w:tblCellMar>
            <w:top w:w="0" w:type="dxa"/>
            <w:left w:w="108" w:type="dxa"/>
            <w:bottom w:w="0" w:type="dxa"/>
            <w:right w:w="108" w:type="dxa"/>
          </w:tblCellMar>
        </w:tblPrEx>
        <w:trPr>
          <w:trHeight w:val="402" w:hRule="atLeast"/>
          <w:jc w:val="center"/>
        </w:trPr>
        <w:tc>
          <w:tcPr>
            <w:tcW w:w="2061" w:type="dxa"/>
            <w:vMerge w:val="continue"/>
            <w:tcBorders>
              <w:top w:val="single" w:color="FFFFFF" w:sz="8" w:space="0"/>
              <w:left w:val="single" w:color="FFFFFF" w:sz="8" w:space="0"/>
              <w:bottom w:val="single" w:color="FFFFFF" w:sz="8" w:space="0"/>
              <w:right w:val="single" w:color="FFFFFF" w:sz="8" w:space="0"/>
            </w:tcBorders>
            <w:shd w:val="clear" w:color="auto" w:fill="E8D0D0"/>
            <w:noWrap w:val="0"/>
            <w:vAlign w:val="center"/>
          </w:tcPr>
          <w:p>
            <w:pPr>
              <w:widowControl/>
              <w:spacing w:beforeLines="0" w:afterLines="0" w:line="312" w:lineRule="auto"/>
              <w:jc w:val="left"/>
              <w:rPr>
                <w:rFonts w:hint="eastAsia" w:ascii="宋体" w:hAnsi="宋体" w:cs="宋体"/>
                <w:b/>
                <w:bCs/>
                <w:color w:val="000000"/>
                <w:kern w:val="0"/>
                <w:sz w:val="24"/>
                <w:szCs w:val="24"/>
              </w:rPr>
            </w:pPr>
          </w:p>
        </w:tc>
        <w:tc>
          <w:tcPr>
            <w:tcW w:w="2955" w:type="dxa"/>
            <w:tcBorders>
              <w:top w:val="single" w:color="FFFFFF" w:sz="8" w:space="0"/>
              <w:left w:val="single" w:color="FFFFFF" w:sz="8" w:space="0"/>
              <w:bottom w:val="single" w:color="FFFFFF" w:sz="8" w:space="0"/>
              <w:right w:val="single" w:color="FFFFFF" w:sz="8" w:space="0"/>
            </w:tcBorders>
            <w:shd w:val="clear" w:color="auto" w:fill="E8D0D0"/>
            <w:noWrap w:val="0"/>
            <w:vAlign w:val="center"/>
          </w:tcPr>
          <w:p>
            <w:pPr>
              <w:widowControl/>
              <w:spacing w:beforeLines="0" w:afterLines="0" w:line="312" w:lineRule="auto"/>
              <w:jc w:val="left"/>
              <w:rPr>
                <w:rFonts w:hint="eastAsia" w:ascii="宋体" w:hAnsi="宋体" w:cs="宋体"/>
                <w:color w:val="000000"/>
                <w:kern w:val="0"/>
                <w:sz w:val="24"/>
                <w:szCs w:val="24"/>
              </w:rPr>
            </w:pPr>
            <w:r>
              <w:rPr>
                <w:rFonts w:hint="eastAsia" w:ascii="宋体" w:hAnsi="宋体" w:cs="宋体"/>
                <w:color w:val="000000"/>
                <w:kern w:val="0"/>
                <w:sz w:val="24"/>
                <w:szCs w:val="24"/>
              </w:rPr>
              <w:t>定制开发价格</w:t>
            </w:r>
          </w:p>
        </w:tc>
        <w:tc>
          <w:tcPr>
            <w:tcW w:w="3405" w:type="dxa"/>
            <w:tcBorders>
              <w:top w:val="single" w:color="FFFFFF" w:sz="8" w:space="0"/>
              <w:left w:val="single" w:color="FFFFFF" w:sz="8" w:space="0"/>
              <w:bottom w:val="single" w:color="FFFFFF" w:sz="8" w:space="0"/>
              <w:right w:val="single" w:color="FFFFFF" w:sz="8" w:space="0"/>
            </w:tcBorders>
            <w:shd w:val="clear" w:color="auto" w:fill="E8D0D0"/>
            <w:noWrap w:val="0"/>
            <w:vAlign w:val="bottom"/>
          </w:tcPr>
          <w:p>
            <w:pPr>
              <w:widowControl/>
              <w:spacing w:beforeLines="0" w:afterLines="0" w:line="312" w:lineRule="auto"/>
              <w:jc w:val="center"/>
              <w:rPr>
                <w:rFonts w:hint="eastAsia" w:ascii="宋体" w:hAnsi="宋体" w:cs="宋体"/>
                <w:color w:val="000000"/>
                <w:kern w:val="0"/>
                <w:sz w:val="24"/>
                <w:szCs w:val="24"/>
              </w:rPr>
            </w:pPr>
            <w:r>
              <w:rPr>
                <w:rFonts w:hint="eastAsia" w:ascii="宋体" w:hAnsi="宋体" w:cs="宋体"/>
                <w:color w:val="000000"/>
                <w:kern w:val="0"/>
                <w:sz w:val="24"/>
                <w:szCs w:val="24"/>
              </w:rPr>
              <w:t>按实际约定价格计算</w:t>
            </w:r>
          </w:p>
        </w:tc>
      </w:tr>
      <w:tr>
        <w:tblPrEx>
          <w:tblLayout w:type="fixed"/>
          <w:tblCellMar>
            <w:top w:w="0" w:type="dxa"/>
            <w:left w:w="108" w:type="dxa"/>
            <w:bottom w:w="0" w:type="dxa"/>
            <w:right w:w="108" w:type="dxa"/>
          </w:tblCellMar>
        </w:tblPrEx>
        <w:trPr>
          <w:trHeight w:val="402" w:hRule="atLeast"/>
          <w:jc w:val="center"/>
        </w:trPr>
        <w:tc>
          <w:tcPr>
            <w:tcW w:w="2061" w:type="dxa"/>
            <w:vMerge w:val="restart"/>
            <w:tcBorders>
              <w:top w:val="single" w:color="FFFFFF" w:sz="8" w:space="0"/>
              <w:left w:val="single" w:color="FFFFFF" w:sz="8" w:space="0"/>
              <w:bottom w:val="single" w:color="FFFFFF" w:sz="8" w:space="0"/>
              <w:right w:val="single" w:color="FFFFFF" w:sz="8" w:space="0"/>
            </w:tcBorders>
            <w:shd w:val="clear" w:color="auto" w:fill="F4E9E9"/>
            <w:noWrap w:val="0"/>
            <w:vAlign w:val="center"/>
          </w:tcPr>
          <w:p>
            <w:pPr>
              <w:widowControl/>
              <w:spacing w:beforeLines="0" w:afterLines="0" w:line="312" w:lineRule="auto"/>
              <w:jc w:val="center"/>
              <w:rPr>
                <w:rFonts w:hint="eastAsia" w:ascii="宋体" w:hAnsi="宋体" w:cs="宋体"/>
                <w:b/>
                <w:bCs/>
                <w:color w:val="000000"/>
                <w:kern w:val="0"/>
                <w:sz w:val="24"/>
                <w:szCs w:val="24"/>
              </w:rPr>
            </w:pPr>
            <w:r>
              <w:rPr>
                <w:rFonts w:hint="eastAsia" w:ascii="宋体" w:hAnsi="宋体" w:cs="宋体"/>
                <w:b/>
                <w:bCs/>
                <w:color w:val="000000"/>
                <w:kern w:val="0"/>
                <w:sz w:val="24"/>
                <w:szCs w:val="24"/>
              </w:rPr>
              <w:t>开发商</w:t>
            </w:r>
          </w:p>
        </w:tc>
        <w:tc>
          <w:tcPr>
            <w:tcW w:w="2955" w:type="dxa"/>
            <w:tcBorders>
              <w:top w:val="single" w:color="FFFFFF" w:sz="8" w:space="0"/>
              <w:left w:val="single" w:color="FFFFFF" w:sz="8" w:space="0"/>
              <w:bottom w:val="single" w:color="FFFFFF" w:sz="8" w:space="0"/>
              <w:right w:val="single" w:color="FFFFFF" w:sz="8" w:space="0"/>
            </w:tcBorders>
            <w:shd w:val="clear" w:color="auto" w:fill="F4E9E9"/>
            <w:noWrap w:val="0"/>
            <w:vAlign w:val="center"/>
          </w:tcPr>
          <w:p>
            <w:pPr>
              <w:widowControl/>
              <w:spacing w:beforeLines="0" w:afterLines="0" w:line="312" w:lineRule="auto"/>
              <w:jc w:val="left"/>
              <w:rPr>
                <w:rFonts w:hint="eastAsia" w:ascii="宋体" w:hAnsi="宋体" w:cs="宋体"/>
                <w:color w:val="000000"/>
                <w:kern w:val="0"/>
                <w:sz w:val="24"/>
                <w:szCs w:val="24"/>
              </w:rPr>
            </w:pPr>
            <w:r>
              <w:rPr>
                <w:rFonts w:hint="eastAsia" w:ascii="宋体" w:hAnsi="宋体" w:cs="宋体"/>
                <w:color w:val="000000"/>
                <w:kern w:val="0"/>
                <w:sz w:val="24"/>
                <w:szCs w:val="24"/>
              </w:rPr>
              <w:t>专业技术服务价格</w:t>
            </w:r>
          </w:p>
        </w:tc>
        <w:tc>
          <w:tcPr>
            <w:tcW w:w="3405" w:type="dxa"/>
            <w:tcBorders>
              <w:top w:val="single" w:color="FFFFFF" w:sz="8" w:space="0"/>
              <w:left w:val="single" w:color="FFFFFF" w:sz="8" w:space="0"/>
              <w:bottom w:val="single" w:color="FFFFFF" w:sz="8" w:space="0"/>
              <w:right w:val="single" w:color="FFFFFF" w:sz="8" w:space="0"/>
            </w:tcBorders>
            <w:shd w:val="clear" w:color="auto" w:fill="F4E9E9"/>
            <w:noWrap w:val="0"/>
            <w:vAlign w:val="bottom"/>
          </w:tcPr>
          <w:p>
            <w:pPr>
              <w:widowControl/>
              <w:spacing w:beforeLines="0" w:afterLines="0" w:line="312" w:lineRule="auto"/>
              <w:jc w:val="center"/>
              <w:rPr>
                <w:rFonts w:hint="eastAsia" w:ascii="宋体" w:hAnsi="宋体" w:cs="宋体"/>
                <w:color w:val="000000"/>
                <w:kern w:val="0"/>
                <w:sz w:val="24"/>
                <w:szCs w:val="24"/>
              </w:rPr>
            </w:pPr>
            <w:r>
              <w:rPr>
                <w:rFonts w:hint="eastAsia" w:ascii="宋体" w:hAnsi="宋体" w:cs="宋体"/>
                <w:color w:val="000000"/>
                <w:kern w:val="0"/>
                <w:sz w:val="24"/>
                <w:szCs w:val="24"/>
              </w:rPr>
              <w:t>5</w:t>
            </w:r>
          </w:p>
        </w:tc>
      </w:tr>
      <w:tr>
        <w:tblPrEx>
          <w:tblLayout w:type="fixed"/>
          <w:tblCellMar>
            <w:top w:w="0" w:type="dxa"/>
            <w:left w:w="108" w:type="dxa"/>
            <w:bottom w:w="0" w:type="dxa"/>
            <w:right w:w="108" w:type="dxa"/>
          </w:tblCellMar>
        </w:tblPrEx>
        <w:trPr>
          <w:trHeight w:val="402" w:hRule="atLeast"/>
          <w:jc w:val="center"/>
        </w:trPr>
        <w:tc>
          <w:tcPr>
            <w:tcW w:w="2061" w:type="dxa"/>
            <w:vMerge w:val="continue"/>
            <w:tcBorders>
              <w:top w:val="single" w:color="FFFFFF" w:sz="8" w:space="0"/>
              <w:left w:val="single" w:color="FFFFFF" w:sz="8" w:space="0"/>
              <w:bottom w:val="single" w:color="FFFFFF" w:sz="8" w:space="0"/>
              <w:right w:val="single" w:color="FFFFFF" w:sz="8" w:space="0"/>
            </w:tcBorders>
            <w:shd w:val="clear" w:color="auto" w:fill="E8D0D0"/>
            <w:noWrap w:val="0"/>
            <w:vAlign w:val="center"/>
          </w:tcPr>
          <w:p>
            <w:pPr>
              <w:widowControl/>
              <w:spacing w:beforeLines="0" w:afterLines="0" w:line="312" w:lineRule="auto"/>
              <w:jc w:val="left"/>
              <w:rPr>
                <w:rFonts w:hint="eastAsia" w:ascii="宋体" w:hAnsi="宋体" w:cs="宋体"/>
                <w:b/>
                <w:bCs/>
                <w:color w:val="000000"/>
                <w:kern w:val="0"/>
                <w:sz w:val="24"/>
                <w:szCs w:val="24"/>
              </w:rPr>
            </w:pPr>
          </w:p>
        </w:tc>
        <w:tc>
          <w:tcPr>
            <w:tcW w:w="2955" w:type="dxa"/>
            <w:tcBorders>
              <w:top w:val="single" w:color="FFFFFF" w:sz="8" w:space="0"/>
              <w:left w:val="single" w:color="FFFFFF" w:sz="8" w:space="0"/>
              <w:bottom w:val="single" w:color="FFFFFF" w:sz="8" w:space="0"/>
              <w:right w:val="single" w:color="FFFFFF" w:sz="8" w:space="0"/>
            </w:tcBorders>
            <w:shd w:val="clear" w:color="auto" w:fill="E8D0D0"/>
            <w:noWrap w:val="0"/>
            <w:vAlign w:val="center"/>
          </w:tcPr>
          <w:p>
            <w:pPr>
              <w:widowControl/>
              <w:spacing w:beforeLines="0" w:afterLines="0" w:line="312" w:lineRule="auto"/>
              <w:jc w:val="left"/>
              <w:rPr>
                <w:rFonts w:hint="eastAsia" w:ascii="宋体" w:hAnsi="宋体" w:cs="宋体"/>
                <w:color w:val="000000"/>
                <w:kern w:val="0"/>
                <w:sz w:val="24"/>
                <w:szCs w:val="24"/>
              </w:rPr>
            </w:pPr>
            <w:r>
              <w:rPr>
                <w:rFonts w:hint="eastAsia" w:ascii="宋体" w:hAnsi="宋体" w:cs="宋体"/>
                <w:color w:val="000000"/>
                <w:kern w:val="0"/>
                <w:sz w:val="24"/>
                <w:szCs w:val="24"/>
              </w:rPr>
              <w:t>维护服务价格（年）</w:t>
            </w:r>
          </w:p>
        </w:tc>
        <w:tc>
          <w:tcPr>
            <w:tcW w:w="3405" w:type="dxa"/>
            <w:tcBorders>
              <w:top w:val="single" w:color="FFFFFF" w:sz="8" w:space="0"/>
              <w:left w:val="single" w:color="FFFFFF" w:sz="8" w:space="0"/>
              <w:bottom w:val="single" w:color="FFFFFF" w:sz="8" w:space="0"/>
              <w:right w:val="single" w:color="FFFFFF" w:sz="8" w:space="0"/>
            </w:tcBorders>
            <w:shd w:val="clear" w:color="auto" w:fill="E8D0D0"/>
            <w:noWrap w:val="0"/>
            <w:vAlign w:val="bottom"/>
          </w:tcPr>
          <w:p>
            <w:pPr>
              <w:widowControl/>
              <w:spacing w:beforeLines="0" w:afterLines="0" w:line="312" w:lineRule="auto"/>
              <w:jc w:val="center"/>
              <w:rPr>
                <w:rFonts w:hint="eastAsia" w:ascii="宋体" w:hAnsi="宋体" w:cs="宋体"/>
                <w:color w:val="000000"/>
                <w:kern w:val="0"/>
                <w:sz w:val="24"/>
                <w:szCs w:val="24"/>
              </w:rPr>
            </w:pPr>
            <w:r>
              <w:rPr>
                <w:rFonts w:hint="eastAsia" w:ascii="宋体" w:hAnsi="宋体" w:cs="宋体"/>
                <w:color w:val="000000"/>
                <w:kern w:val="0"/>
                <w:sz w:val="24"/>
                <w:szCs w:val="24"/>
              </w:rPr>
              <w:t>1</w:t>
            </w:r>
          </w:p>
        </w:tc>
      </w:tr>
      <w:tr>
        <w:tblPrEx>
          <w:tblLayout w:type="fixed"/>
          <w:tblCellMar>
            <w:top w:w="0" w:type="dxa"/>
            <w:left w:w="108" w:type="dxa"/>
            <w:bottom w:w="0" w:type="dxa"/>
            <w:right w:w="108" w:type="dxa"/>
          </w:tblCellMar>
        </w:tblPrEx>
        <w:trPr>
          <w:trHeight w:val="402" w:hRule="atLeast"/>
          <w:jc w:val="center"/>
        </w:trPr>
        <w:tc>
          <w:tcPr>
            <w:tcW w:w="2061" w:type="dxa"/>
            <w:vMerge w:val="continue"/>
            <w:tcBorders>
              <w:top w:val="single" w:color="FFFFFF" w:sz="8" w:space="0"/>
              <w:left w:val="single" w:color="FFFFFF" w:sz="8" w:space="0"/>
              <w:bottom w:val="single" w:color="FFFFFF" w:sz="8" w:space="0"/>
              <w:right w:val="single" w:color="FFFFFF" w:sz="8" w:space="0"/>
            </w:tcBorders>
            <w:shd w:val="clear" w:color="auto" w:fill="F4E9E9"/>
            <w:noWrap w:val="0"/>
            <w:vAlign w:val="center"/>
          </w:tcPr>
          <w:p>
            <w:pPr>
              <w:widowControl/>
              <w:spacing w:beforeLines="0" w:afterLines="0" w:line="312" w:lineRule="auto"/>
              <w:jc w:val="left"/>
              <w:rPr>
                <w:rFonts w:hint="eastAsia" w:ascii="宋体" w:hAnsi="宋体" w:cs="宋体"/>
                <w:b/>
                <w:bCs/>
                <w:color w:val="000000"/>
                <w:kern w:val="0"/>
                <w:sz w:val="24"/>
                <w:szCs w:val="24"/>
              </w:rPr>
            </w:pPr>
          </w:p>
        </w:tc>
        <w:tc>
          <w:tcPr>
            <w:tcW w:w="2955" w:type="dxa"/>
            <w:tcBorders>
              <w:top w:val="single" w:color="FFFFFF" w:sz="8" w:space="0"/>
              <w:left w:val="single" w:color="FFFFFF" w:sz="8" w:space="0"/>
              <w:bottom w:val="single" w:color="FFFFFF" w:sz="8" w:space="0"/>
              <w:right w:val="single" w:color="FFFFFF" w:sz="8" w:space="0"/>
            </w:tcBorders>
            <w:shd w:val="clear" w:color="auto" w:fill="F4E9E9"/>
            <w:noWrap w:val="0"/>
            <w:vAlign w:val="center"/>
          </w:tcPr>
          <w:p>
            <w:pPr>
              <w:widowControl/>
              <w:spacing w:beforeLines="0" w:afterLines="0" w:line="312" w:lineRule="auto"/>
              <w:jc w:val="left"/>
              <w:rPr>
                <w:rFonts w:hint="eastAsia" w:ascii="宋体" w:hAnsi="宋体" w:cs="宋体"/>
                <w:color w:val="000000"/>
                <w:kern w:val="0"/>
                <w:sz w:val="24"/>
                <w:szCs w:val="24"/>
              </w:rPr>
            </w:pPr>
            <w:r>
              <w:rPr>
                <w:rFonts w:hint="eastAsia" w:ascii="宋体" w:hAnsi="宋体" w:cs="宋体"/>
                <w:color w:val="000000"/>
                <w:kern w:val="0"/>
                <w:sz w:val="24"/>
                <w:szCs w:val="24"/>
              </w:rPr>
              <w:t>定制开发价格</w:t>
            </w:r>
          </w:p>
        </w:tc>
        <w:tc>
          <w:tcPr>
            <w:tcW w:w="3405" w:type="dxa"/>
            <w:tcBorders>
              <w:top w:val="single" w:color="FFFFFF" w:sz="8" w:space="0"/>
              <w:left w:val="single" w:color="FFFFFF" w:sz="8" w:space="0"/>
              <w:bottom w:val="single" w:color="FFFFFF" w:sz="8" w:space="0"/>
              <w:right w:val="single" w:color="FFFFFF" w:sz="8" w:space="0"/>
            </w:tcBorders>
            <w:shd w:val="clear" w:color="auto" w:fill="F4E9E9"/>
            <w:noWrap w:val="0"/>
            <w:vAlign w:val="bottom"/>
          </w:tcPr>
          <w:p>
            <w:pPr>
              <w:widowControl/>
              <w:spacing w:beforeLines="0" w:afterLines="0" w:line="312" w:lineRule="auto"/>
              <w:jc w:val="center"/>
              <w:rPr>
                <w:rFonts w:hint="eastAsia" w:ascii="宋体" w:hAnsi="宋体" w:cs="宋体"/>
                <w:color w:val="000000"/>
                <w:kern w:val="0"/>
                <w:sz w:val="24"/>
                <w:szCs w:val="24"/>
              </w:rPr>
            </w:pPr>
            <w:r>
              <w:rPr>
                <w:rFonts w:hint="eastAsia" w:ascii="宋体" w:hAnsi="宋体" w:cs="宋体"/>
                <w:color w:val="000000"/>
                <w:kern w:val="0"/>
                <w:sz w:val="24"/>
                <w:szCs w:val="24"/>
              </w:rPr>
              <w:t>按实际约定价格计算</w:t>
            </w:r>
          </w:p>
        </w:tc>
      </w:tr>
      <w:tr>
        <w:tblPrEx>
          <w:tblLayout w:type="fixed"/>
          <w:tblCellMar>
            <w:top w:w="0" w:type="dxa"/>
            <w:left w:w="108" w:type="dxa"/>
            <w:bottom w:w="0" w:type="dxa"/>
            <w:right w:w="108" w:type="dxa"/>
          </w:tblCellMar>
        </w:tblPrEx>
        <w:trPr>
          <w:trHeight w:val="402" w:hRule="atLeast"/>
          <w:jc w:val="center"/>
        </w:trPr>
        <w:tc>
          <w:tcPr>
            <w:tcW w:w="2061" w:type="dxa"/>
            <w:vMerge w:val="restart"/>
            <w:tcBorders>
              <w:top w:val="single" w:color="FFFFFF" w:sz="8" w:space="0"/>
              <w:left w:val="single" w:color="FFFFFF" w:sz="8" w:space="0"/>
              <w:bottom w:val="single" w:color="FFFFFF" w:sz="8" w:space="0"/>
              <w:right w:val="single" w:color="FFFFFF" w:sz="8" w:space="0"/>
            </w:tcBorders>
            <w:shd w:val="clear" w:color="auto" w:fill="E8D0D0"/>
            <w:noWrap w:val="0"/>
            <w:vAlign w:val="center"/>
          </w:tcPr>
          <w:p>
            <w:pPr>
              <w:widowControl/>
              <w:spacing w:beforeLines="0" w:afterLines="0" w:line="312" w:lineRule="auto"/>
              <w:jc w:val="center"/>
              <w:rPr>
                <w:rFonts w:hint="eastAsia" w:ascii="宋体" w:hAnsi="宋体" w:cs="宋体"/>
                <w:b/>
                <w:bCs/>
                <w:color w:val="000000"/>
                <w:kern w:val="0"/>
                <w:sz w:val="24"/>
                <w:szCs w:val="24"/>
              </w:rPr>
            </w:pPr>
            <w:r>
              <w:rPr>
                <w:rFonts w:hint="eastAsia" w:ascii="宋体" w:hAnsi="宋体" w:cs="宋体"/>
                <w:b/>
                <w:bCs/>
                <w:color w:val="000000"/>
                <w:kern w:val="0"/>
                <w:sz w:val="24"/>
                <w:szCs w:val="24"/>
              </w:rPr>
              <w:t>普通用户</w:t>
            </w:r>
          </w:p>
        </w:tc>
        <w:tc>
          <w:tcPr>
            <w:tcW w:w="2955" w:type="dxa"/>
            <w:tcBorders>
              <w:top w:val="single" w:color="FFFFFF" w:sz="8" w:space="0"/>
              <w:left w:val="single" w:color="FFFFFF" w:sz="8" w:space="0"/>
              <w:bottom w:val="single" w:color="FFFFFF" w:sz="8" w:space="0"/>
              <w:right w:val="single" w:color="FFFFFF" w:sz="8" w:space="0"/>
            </w:tcBorders>
            <w:shd w:val="clear" w:color="auto" w:fill="E8D0D0"/>
            <w:noWrap w:val="0"/>
            <w:vAlign w:val="center"/>
          </w:tcPr>
          <w:p>
            <w:pPr>
              <w:widowControl/>
              <w:spacing w:beforeLines="0" w:afterLines="0" w:line="312" w:lineRule="auto"/>
              <w:jc w:val="left"/>
              <w:rPr>
                <w:rFonts w:hint="eastAsia" w:ascii="宋体" w:hAnsi="宋体" w:cs="宋体"/>
                <w:color w:val="000000"/>
                <w:kern w:val="0"/>
                <w:sz w:val="24"/>
                <w:szCs w:val="24"/>
              </w:rPr>
            </w:pPr>
            <w:r>
              <w:rPr>
                <w:rFonts w:hint="eastAsia" w:ascii="宋体" w:hAnsi="宋体" w:cs="宋体"/>
                <w:color w:val="000000"/>
                <w:kern w:val="0"/>
                <w:sz w:val="24"/>
                <w:szCs w:val="24"/>
              </w:rPr>
              <w:t>专业技术服务价格</w:t>
            </w:r>
          </w:p>
        </w:tc>
        <w:tc>
          <w:tcPr>
            <w:tcW w:w="3405" w:type="dxa"/>
            <w:tcBorders>
              <w:top w:val="single" w:color="FFFFFF" w:sz="8" w:space="0"/>
              <w:left w:val="single" w:color="FFFFFF" w:sz="8" w:space="0"/>
              <w:bottom w:val="single" w:color="FFFFFF" w:sz="8" w:space="0"/>
              <w:right w:val="single" w:color="FFFFFF" w:sz="8" w:space="0"/>
            </w:tcBorders>
            <w:shd w:val="clear" w:color="auto" w:fill="E8D0D0"/>
            <w:noWrap w:val="0"/>
            <w:vAlign w:val="bottom"/>
          </w:tcPr>
          <w:p>
            <w:pPr>
              <w:widowControl/>
              <w:spacing w:beforeLines="0" w:afterLines="0" w:line="312" w:lineRule="auto"/>
              <w:jc w:val="center"/>
              <w:rPr>
                <w:rFonts w:hint="eastAsia" w:ascii="宋体" w:hAnsi="宋体" w:cs="宋体"/>
                <w:color w:val="000000"/>
                <w:kern w:val="0"/>
                <w:sz w:val="24"/>
                <w:szCs w:val="24"/>
              </w:rPr>
            </w:pPr>
            <w:r>
              <w:rPr>
                <w:rFonts w:hint="eastAsia" w:ascii="宋体" w:hAnsi="宋体" w:cs="宋体"/>
                <w:color w:val="000000"/>
                <w:kern w:val="0"/>
                <w:sz w:val="24"/>
                <w:szCs w:val="24"/>
              </w:rPr>
              <w:t>1</w:t>
            </w:r>
          </w:p>
        </w:tc>
      </w:tr>
      <w:tr>
        <w:tblPrEx>
          <w:tblLayout w:type="fixed"/>
          <w:tblCellMar>
            <w:top w:w="0" w:type="dxa"/>
            <w:left w:w="108" w:type="dxa"/>
            <w:bottom w:w="0" w:type="dxa"/>
            <w:right w:w="108" w:type="dxa"/>
          </w:tblCellMar>
        </w:tblPrEx>
        <w:trPr>
          <w:trHeight w:val="402" w:hRule="atLeast"/>
          <w:jc w:val="center"/>
        </w:trPr>
        <w:tc>
          <w:tcPr>
            <w:tcW w:w="2061" w:type="dxa"/>
            <w:vMerge w:val="continue"/>
            <w:tcBorders>
              <w:top w:val="single" w:color="FFFFFF" w:sz="8" w:space="0"/>
              <w:left w:val="single" w:color="FFFFFF" w:sz="8" w:space="0"/>
              <w:bottom w:val="single" w:color="FFFFFF" w:sz="8" w:space="0"/>
              <w:right w:val="single" w:color="FFFFFF" w:sz="8" w:space="0"/>
            </w:tcBorders>
            <w:shd w:val="clear" w:color="auto" w:fill="F4E9E9"/>
            <w:noWrap w:val="0"/>
            <w:vAlign w:val="center"/>
          </w:tcPr>
          <w:p>
            <w:pPr>
              <w:widowControl/>
              <w:spacing w:beforeLines="0" w:afterLines="0" w:line="312" w:lineRule="auto"/>
              <w:jc w:val="left"/>
              <w:rPr>
                <w:rFonts w:hint="eastAsia" w:ascii="宋体" w:hAnsi="宋体" w:cs="宋体"/>
                <w:color w:val="000000"/>
                <w:kern w:val="0"/>
                <w:sz w:val="24"/>
                <w:szCs w:val="24"/>
              </w:rPr>
            </w:pPr>
          </w:p>
        </w:tc>
        <w:tc>
          <w:tcPr>
            <w:tcW w:w="2955" w:type="dxa"/>
            <w:tcBorders>
              <w:top w:val="single" w:color="FFFFFF" w:sz="8" w:space="0"/>
              <w:left w:val="single" w:color="FFFFFF" w:sz="8" w:space="0"/>
              <w:bottom w:val="single" w:color="FFFFFF" w:sz="8" w:space="0"/>
              <w:right w:val="single" w:color="FFFFFF" w:sz="8" w:space="0"/>
            </w:tcBorders>
            <w:shd w:val="clear" w:color="auto" w:fill="F4E9E9"/>
            <w:noWrap w:val="0"/>
            <w:vAlign w:val="center"/>
          </w:tcPr>
          <w:p>
            <w:pPr>
              <w:widowControl/>
              <w:spacing w:beforeLines="0" w:afterLines="0" w:line="312" w:lineRule="auto"/>
              <w:jc w:val="left"/>
              <w:rPr>
                <w:rFonts w:hint="eastAsia" w:ascii="宋体" w:hAnsi="宋体" w:cs="宋体"/>
                <w:color w:val="000000"/>
                <w:kern w:val="0"/>
                <w:sz w:val="24"/>
                <w:szCs w:val="24"/>
              </w:rPr>
            </w:pPr>
            <w:r>
              <w:rPr>
                <w:rFonts w:hint="eastAsia" w:ascii="宋体" w:hAnsi="宋体" w:cs="宋体"/>
                <w:color w:val="000000"/>
                <w:kern w:val="0"/>
                <w:sz w:val="24"/>
                <w:szCs w:val="24"/>
              </w:rPr>
              <w:t>维护服务价格（年）</w:t>
            </w:r>
          </w:p>
        </w:tc>
        <w:tc>
          <w:tcPr>
            <w:tcW w:w="3405" w:type="dxa"/>
            <w:tcBorders>
              <w:top w:val="single" w:color="FFFFFF" w:sz="8" w:space="0"/>
              <w:left w:val="single" w:color="FFFFFF" w:sz="8" w:space="0"/>
              <w:bottom w:val="single" w:color="FFFFFF" w:sz="8" w:space="0"/>
              <w:right w:val="single" w:color="FFFFFF" w:sz="8" w:space="0"/>
            </w:tcBorders>
            <w:shd w:val="clear" w:color="auto" w:fill="F4E9E9"/>
            <w:noWrap w:val="0"/>
            <w:vAlign w:val="bottom"/>
          </w:tcPr>
          <w:p>
            <w:pPr>
              <w:widowControl/>
              <w:spacing w:beforeLines="0" w:afterLines="0" w:line="312" w:lineRule="auto"/>
              <w:jc w:val="center"/>
              <w:rPr>
                <w:rFonts w:hint="eastAsia" w:ascii="宋体" w:hAnsi="宋体" w:cs="宋体"/>
                <w:color w:val="000000"/>
                <w:kern w:val="0"/>
                <w:sz w:val="24"/>
                <w:szCs w:val="24"/>
              </w:rPr>
            </w:pPr>
            <w:r>
              <w:rPr>
                <w:rFonts w:hint="eastAsia" w:ascii="宋体" w:hAnsi="宋体" w:cs="宋体"/>
                <w:color w:val="000000"/>
                <w:kern w:val="0"/>
                <w:sz w:val="24"/>
                <w:szCs w:val="24"/>
              </w:rPr>
              <w:t>0.3</w:t>
            </w:r>
          </w:p>
        </w:tc>
      </w:tr>
      <w:tr>
        <w:tblPrEx>
          <w:tblLayout w:type="fixed"/>
          <w:tblCellMar>
            <w:top w:w="0" w:type="dxa"/>
            <w:left w:w="108" w:type="dxa"/>
            <w:bottom w:w="0" w:type="dxa"/>
            <w:right w:w="108" w:type="dxa"/>
          </w:tblCellMar>
        </w:tblPrEx>
        <w:trPr>
          <w:trHeight w:val="402" w:hRule="atLeast"/>
          <w:jc w:val="center"/>
        </w:trPr>
        <w:tc>
          <w:tcPr>
            <w:tcW w:w="2061" w:type="dxa"/>
            <w:vMerge w:val="continue"/>
            <w:tcBorders>
              <w:top w:val="single" w:color="FFFFFF" w:sz="8" w:space="0"/>
              <w:left w:val="single" w:color="FFFFFF" w:sz="8" w:space="0"/>
              <w:bottom w:val="single" w:color="FFFFFF" w:sz="8" w:space="0"/>
              <w:right w:val="single" w:color="FFFFFF" w:sz="8" w:space="0"/>
            </w:tcBorders>
            <w:shd w:val="clear" w:color="auto" w:fill="E8D0D0"/>
            <w:noWrap w:val="0"/>
            <w:vAlign w:val="center"/>
          </w:tcPr>
          <w:p>
            <w:pPr>
              <w:widowControl/>
              <w:spacing w:beforeLines="0" w:afterLines="0" w:line="312" w:lineRule="auto"/>
              <w:jc w:val="left"/>
              <w:rPr>
                <w:rFonts w:hint="eastAsia" w:ascii="宋体" w:hAnsi="宋体" w:cs="宋体"/>
                <w:color w:val="000000"/>
                <w:kern w:val="0"/>
                <w:sz w:val="24"/>
                <w:szCs w:val="24"/>
              </w:rPr>
            </w:pPr>
          </w:p>
        </w:tc>
        <w:tc>
          <w:tcPr>
            <w:tcW w:w="2955" w:type="dxa"/>
            <w:tcBorders>
              <w:top w:val="single" w:color="FFFFFF" w:sz="8" w:space="0"/>
              <w:left w:val="single" w:color="FFFFFF" w:sz="8" w:space="0"/>
              <w:bottom w:val="single" w:color="FFFFFF" w:sz="8" w:space="0"/>
              <w:right w:val="single" w:color="FFFFFF" w:sz="8" w:space="0"/>
            </w:tcBorders>
            <w:shd w:val="clear" w:color="auto" w:fill="E8D0D0"/>
            <w:noWrap w:val="0"/>
            <w:vAlign w:val="center"/>
          </w:tcPr>
          <w:p>
            <w:pPr>
              <w:widowControl/>
              <w:spacing w:beforeLines="0" w:afterLines="0" w:line="312" w:lineRule="auto"/>
              <w:jc w:val="left"/>
              <w:rPr>
                <w:rFonts w:hint="eastAsia" w:ascii="宋体" w:hAnsi="宋体" w:cs="宋体"/>
                <w:color w:val="000000"/>
                <w:kern w:val="0"/>
                <w:sz w:val="24"/>
                <w:szCs w:val="24"/>
              </w:rPr>
            </w:pPr>
            <w:r>
              <w:rPr>
                <w:rFonts w:hint="eastAsia" w:ascii="宋体" w:hAnsi="宋体" w:cs="宋体"/>
                <w:color w:val="000000"/>
                <w:kern w:val="0"/>
                <w:sz w:val="24"/>
                <w:szCs w:val="24"/>
              </w:rPr>
              <w:t>定制开发价格</w:t>
            </w:r>
          </w:p>
        </w:tc>
        <w:tc>
          <w:tcPr>
            <w:tcW w:w="3405" w:type="dxa"/>
            <w:tcBorders>
              <w:top w:val="single" w:color="FFFFFF" w:sz="8" w:space="0"/>
              <w:left w:val="single" w:color="FFFFFF" w:sz="8" w:space="0"/>
              <w:bottom w:val="single" w:color="FFFFFF" w:sz="8" w:space="0"/>
              <w:right w:val="single" w:color="FFFFFF" w:sz="8" w:space="0"/>
            </w:tcBorders>
            <w:shd w:val="clear" w:color="auto" w:fill="E8D0D0"/>
            <w:noWrap w:val="0"/>
            <w:vAlign w:val="bottom"/>
          </w:tcPr>
          <w:p>
            <w:pPr>
              <w:widowControl/>
              <w:spacing w:beforeLines="0" w:afterLines="0" w:line="312" w:lineRule="auto"/>
              <w:jc w:val="center"/>
              <w:rPr>
                <w:rFonts w:hint="eastAsia" w:ascii="宋体" w:hAnsi="宋体" w:cs="宋体"/>
                <w:color w:val="000000"/>
                <w:kern w:val="0"/>
                <w:sz w:val="24"/>
                <w:szCs w:val="24"/>
              </w:rPr>
            </w:pPr>
            <w:r>
              <w:rPr>
                <w:rFonts w:hint="eastAsia" w:ascii="宋体" w:hAnsi="宋体" w:cs="宋体"/>
                <w:color w:val="000000"/>
                <w:kern w:val="0"/>
                <w:sz w:val="24"/>
                <w:szCs w:val="24"/>
              </w:rPr>
              <w:t>按实际约定价格计算</w:t>
            </w:r>
          </w:p>
        </w:tc>
      </w:tr>
    </w:tbl>
    <w:p>
      <w:pPr>
        <w:jc w:val="center"/>
        <w:rPr>
          <w:rFonts w:hint="eastAsia" w:ascii="宋体" w:hAnsi="宋体" w:cs="宋体"/>
          <w:b/>
          <w:sz w:val="28"/>
          <w:szCs w:val="28"/>
        </w:rPr>
      </w:pPr>
      <w:r>
        <w:rPr>
          <w:rFonts w:hint="eastAsia" w:ascii="宋体" w:hAnsi="宋体" w:cs="宋体"/>
          <w:b/>
          <w:sz w:val="28"/>
          <w:szCs w:val="28"/>
        </w:rPr>
        <w:t>自主产品销售模式</w:t>
      </w:r>
    </w:p>
    <w:tbl>
      <w:tblPr>
        <w:tblStyle w:val="21"/>
        <w:tblW w:w="7896" w:type="dxa"/>
        <w:jc w:val="center"/>
        <w:tblInd w:w="0" w:type="dxa"/>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Layout w:type="fixed"/>
        <w:tblCellMar>
          <w:top w:w="0" w:type="dxa"/>
          <w:left w:w="108" w:type="dxa"/>
          <w:bottom w:w="0" w:type="dxa"/>
          <w:right w:w="108" w:type="dxa"/>
        </w:tblCellMar>
      </w:tblPr>
      <w:tblGrid>
        <w:gridCol w:w="1987"/>
        <w:gridCol w:w="2932"/>
        <w:gridCol w:w="2977"/>
      </w:tblGrid>
      <w:tr>
        <w:tblPrEx>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Layout w:type="fixed"/>
          <w:tblCellMar>
            <w:top w:w="0" w:type="dxa"/>
            <w:left w:w="108" w:type="dxa"/>
            <w:bottom w:w="0" w:type="dxa"/>
            <w:right w:w="108" w:type="dxa"/>
          </w:tblCellMar>
        </w:tblPrEx>
        <w:trPr>
          <w:jc w:val="center"/>
        </w:trPr>
        <w:tc>
          <w:tcPr>
            <w:tcW w:w="1987" w:type="dxa"/>
            <w:tcBorders>
              <w:top w:val="single" w:color="FFFFFF" w:sz="8" w:space="0"/>
              <w:left w:val="single" w:color="FFFFFF" w:sz="8" w:space="0"/>
              <w:bottom w:val="single" w:color="FFFFFF" w:sz="8" w:space="0"/>
              <w:right w:val="single" w:color="FFFFFF" w:sz="8" w:space="0"/>
            </w:tcBorders>
            <w:shd w:val="clear" w:color="auto" w:fill="C0504D"/>
            <w:noWrap w:val="0"/>
            <w:vAlign w:val="top"/>
          </w:tcPr>
          <w:p>
            <w:pPr>
              <w:spacing w:line="360" w:lineRule="auto"/>
              <w:jc w:val="center"/>
              <w:rPr>
                <w:rFonts w:hint="eastAsia" w:ascii="宋体" w:hAnsi="宋体" w:cs="宋体"/>
                <w:b/>
                <w:bCs/>
                <w:color w:val="FFFFFF"/>
                <w:szCs w:val="21"/>
              </w:rPr>
            </w:pPr>
          </w:p>
        </w:tc>
        <w:tc>
          <w:tcPr>
            <w:tcW w:w="2932" w:type="dxa"/>
            <w:tcBorders>
              <w:top w:val="single" w:color="FFFFFF" w:sz="8" w:space="0"/>
              <w:left w:val="single" w:color="FFFFFF" w:sz="8" w:space="0"/>
              <w:bottom w:val="single" w:color="FFFFFF" w:sz="8" w:space="0"/>
              <w:right w:val="single" w:color="FFFFFF" w:sz="8" w:space="0"/>
            </w:tcBorders>
            <w:shd w:val="clear" w:color="auto" w:fill="C0504D"/>
            <w:noWrap w:val="0"/>
            <w:vAlign w:val="top"/>
          </w:tcPr>
          <w:p>
            <w:pPr>
              <w:spacing w:line="360" w:lineRule="auto"/>
              <w:jc w:val="center"/>
              <w:rPr>
                <w:rFonts w:hint="eastAsia" w:ascii="宋体" w:hAnsi="宋体" w:cs="宋体"/>
                <w:b/>
                <w:bCs/>
                <w:color w:val="FFFFFF"/>
                <w:szCs w:val="21"/>
              </w:rPr>
            </w:pPr>
            <w:r>
              <w:rPr>
                <w:rFonts w:hint="eastAsia" w:ascii="宋体" w:hAnsi="宋体" w:cs="宋体"/>
                <w:b/>
                <w:bCs/>
                <w:color w:val="FFFFFF"/>
                <w:szCs w:val="21"/>
              </w:rPr>
              <w:t>企业销售获利</w:t>
            </w:r>
          </w:p>
        </w:tc>
        <w:tc>
          <w:tcPr>
            <w:tcW w:w="2977" w:type="dxa"/>
            <w:tcBorders>
              <w:top w:val="single" w:color="FFFFFF" w:sz="8" w:space="0"/>
              <w:left w:val="single" w:color="FFFFFF" w:sz="8" w:space="0"/>
              <w:bottom w:val="single" w:color="FFFFFF" w:sz="8" w:space="0"/>
              <w:right w:val="single" w:color="FFFFFF" w:sz="8" w:space="0"/>
            </w:tcBorders>
            <w:shd w:val="clear" w:color="auto" w:fill="C0504D"/>
            <w:noWrap w:val="0"/>
            <w:vAlign w:val="top"/>
          </w:tcPr>
          <w:p>
            <w:pPr>
              <w:spacing w:line="360" w:lineRule="auto"/>
              <w:jc w:val="center"/>
              <w:rPr>
                <w:rFonts w:hint="eastAsia" w:ascii="宋体" w:hAnsi="宋体" w:cs="宋体"/>
                <w:b/>
                <w:bCs/>
                <w:color w:val="FFFFFF"/>
                <w:szCs w:val="21"/>
              </w:rPr>
            </w:pPr>
            <w:r>
              <w:rPr>
                <w:rFonts w:hint="eastAsia" w:ascii="宋体" w:hAnsi="宋体" w:cs="宋体"/>
                <w:b/>
                <w:bCs/>
                <w:color w:val="FFFFFF"/>
                <w:szCs w:val="21"/>
              </w:rPr>
              <w:t>个人销售获利</w:t>
            </w:r>
          </w:p>
        </w:tc>
      </w:tr>
      <w:tr>
        <w:tblPrEx>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Layout w:type="fixed"/>
          <w:tblCellMar>
            <w:top w:w="0" w:type="dxa"/>
            <w:left w:w="108" w:type="dxa"/>
            <w:bottom w:w="0" w:type="dxa"/>
            <w:right w:w="108" w:type="dxa"/>
          </w:tblCellMar>
        </w:tblPrEx>
        <w:trPr>
          <w:jc w:val="center"/>
        </w:trPr>
        <w:tc>
          <w:tcPr>
            <w:tcW w:w="1987" w:type="dxa"/>
            <w:tcBorders>
              <w:top w:val="single" w:color="FFFFFF" w:sz="4" w:space="0"/>
              <w:left w:val="single" w:color="FFFFFF" w:sz="8" w:space="0"/>
              <w:bottom w:val="single" w:color="FFFFFF" w:sz="8" w:space="0"/>
              <w:right w:val="single" w:color="FFFFFF" w:sz="8" w:space="0"/>
            </w:tcBorders>
            <w:shd w:val="clear" w:color="auto" w:fill="E8D0D0"/>
            <w:noWrap w:val="0"/>
            <w:vAlign w:val="top"/>
          </w:tcPr>
          <w:p>
            <w:pPr>
              <w:spacing w:line="360" w:lineRule="auto"/>
              <w:jc w:val="center"/>
              <w:rPr>
                <w:rFonts w:hint="eastAsia" w:ascii="宋体" w:hAnsi="宋体" w:cs="宋体"/>
                <w:b/>
                <w:bCs/>
                <w:color w:val="000000"/>
                <w:szCs w:val="21"/>
              </w:rPr>
            </w:pPr>
            <w:r>
              <w:rPr>
                <w:rFonts w:hint="eastAsia" w:ascii="宋体" w:hAnsi="宋体" w:cs="宋体"/>
                <w:b/>
                <w:bCs/>
                <w:color w:val="000000"/>
                <w:szCs w:val="21"/>
              </w:rPr>
              <w:t>软件系统开发</w:t>
            </w:r>
          </w:p>
        </w:tc>
        <w:tc>
          <w:tcPr>
            <w:tcW w:w="2932" w:type="dxa"/>
            <w:tcBorders>
              <w:top w:val="single" w:color="FFFFFF" w:sz="4" w:space="0"/>
              <w:left w:val="single" w:color="FFFFFF" w:sz="8" w:space="0"/>
              <w:bottom w:val="single" w:color="FFFFFF" w:sz="8" w:space="0"/>
              <w:right w:val="single" w:color="FFFFFF" w:sz="8" w:space="0"/>
            </w:tcBorders>
            <w:shd w:val="clear" w:color="auto" w:fill="E8D0D0"/>
            <w:noWrap w:val="0"/>
            <w:vAlign w:val="top"/>
          </w:tcPr>
          <w:p>
            <w:pPr>
              <w:spacing w:line="360" w:lineRule="auto"/>
              <w:jc w:val="center"/>
              <w:rPr>
                <w:rFonts w:hint="eastAsia" w:ascii="宋体" w:hAnsi="宋体" w:cs="宋体"/>
                <w:color w:val="000000"/>
                <w:szCs w:val="21"/>
              </w:rPr>
            </w:pPr>
            <w:r>
              <w:rPr>
                <w:rFonts w:hint="eastAsia" w:ascii="宋体" w:hAnsi="宋体" w:cs="宋体"/>
                <w:color w:val="000000"/>
                <w:szCs w:val="21"/>
              </w:rPr>
              <w:t>100%</w:t>
            </w:r>
          </w:p>
        </w:tc>
        <w:tc>
          <w:tcPr>
            <w:tcW w:w="2977" w:type="dxa"/>
            <w:tcBorders>
              <w:top w:val="single" w:color="FFFFFF" w:sz="4" w:space="0"/>
              <w:left w:val="single" w:color="FFFFFF" w:sz="8" w:space="0"/>
              <w:bottom w:val="single" w:color="FFFFFF" w:sz="8" w:space="0"/>
              <w:right w:val="single" w:color="FFFFFF" w:sz="8" w:space="0"/>
            </w:tcBorders>
            <w:shd w:val="clear" w:color="auto" w:fill="E8D0D0"/>
            <w:noWrap w:val="0"/>
            <w:vAlign w:val="top"/>
          </w:tcPr>
          <w:p>
            <w:pPr>
              <w:spacing w:line="360" w:lineRule="auto"/>
              <w:jc w:val="center"/>
              <w:rPr>
                <w:rFonts w:hint="eastAsia" w:ascii="宋体" w:hAnsi="宋体" w:cs="宋体"/>
                <w:color w:val="000000"/>
                <w:szCs w:val="21"/>
              </w:rPr>
            </w:pPr>
            <w:r>
              <w:rPr>
                <w:rFonts w:hint="eastAsia" w:ascii="宋体" w:hAnsi="宋体" w:cs="宋体"/>
                <w:color w:val="000000"/>
                <w:szCs w:val="21"/>
              </w:rPr>
              <w:t>100%</w:t>
            </w:r>
          </w:p>
        </w:tc>
      </w:tr>
      <w:tr>
        <w:tblPrEx>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Layout w:type="fixed"/>
          <w:tblCellMar>
            <w:top w:w="0" w:type="dxa"/>
            <w:left w:w="108" w:type="dxa"/>
            <w:bottom w:w="0" w:type="dxa"/>
            <w:right w:w="108" w:type="dxa"/>
          </w:tblCellMar>
        </w:tblPrEx>
        <w:trPr>
          <w:jc w:val="center"/>
        </w:trPr>
        <w:tc>
          <w:tcPr>
            <w:tcW w:w="1987" w:type="dxa"/>
            <w:tcBorders>
              <w:top w:val="single" w:color="FFFFFF" w:sz="8" w:space="0"/>
              <w:left w:val="single" w:color="FFFFFF" w:sz="8" w:space="0"/>
              <w:bottom w:val="single" w:color="FFFFFF" w:sz="8" w:space="0"/>
              <w:right w:val="single" w:color="FFFFFF" w:sz="8" w:space="0"/>
            </w:tcBorders>
            <w:shd w:val="clear" w:color="auto" w:fill="F4E9E9"/>
            <w:noWrap w:val="0"/>
            <w:vAlign w:val="top"/>
          </w:tcPr>
          <w:p>
            <w:pPr>
              <w:spacing w:line="360" w:lineRule="auto"/>
              <w:jc w:val="center"/>
              <w:rPr>
                <w:rFonts w:hint="eastAsia" w:ascii="宋体" w:hAnsi="宋体" w:cs="宋体"/>
                <w:b/>
                <w:bCs/>
                <w:color w:val="000000"/>
                <w:szCs w:val="21"/>
              </w:rPr>
            </w:pPr>
            <w:r>
              <w:rPr>
                <w:rFonts w:hint="eastAsia" w:ascii="宋体" w:hAnsi="宋体" w:cs="宋体"/>
                <w:b/>
                <w:bCs/>
                <w:color w:val="000000"/>
                <w:szCs w:val="21"/>
              </w:rPr>
              <w:t>硬件系统开发</w:t>
            </w:r>
          </w:p>
        </w:tc>
        <w:tc>
          <w:tcPr>
            <w:tcW w:w="2932" w:type="dxa"/>
            <w:tcBorders>
              <w:top w:val="single" w:color="FFFFFF" w:sz="8" w:space="0"/>
              <w:left w:val="single" w:color="FFFFFF" w:sz="8" w:space="0"/>
              <w:bottom w:val="single" w:color="FFFFFF" w:sz="8" w:space="0"/>
              <w:right w:val="single" w:color="FFFFFF" w:sz="8" w:space="0"/>
            </w:tcBorders>
            <w:shd w:val="clear" w:color="auto" w:fill="F4E9E9"/>
            <w:noWrap w:val="0"/>
            <w:vAlign w:val="top"/>
          </w:tcPr>
          <w:p>
            <w:pPr>
              <w:spacing w:line="360" w:lineRule="auto"/>
              <w:jc w:val="center"/>
              <w:rPr>
                <w:rFonts w:hint="eastAsia" w:ascii="宋体" w:hAnsi="宋体" w:cs="宋体"/>
                <w:color w:val="000000"/>
                <w:szCs w:val="21"/>
              </w:rPr>
            </w:pPr>
            <w:r>
              <w:rPr>
                <w:rFonts w:hint="eastAsia" w:ascii="宋体" w:hAnsi="宋体" w:cs="宋体"/>
                <w:color w:val="000000"/>
                <w:szCs w:val="21"/>
              </w:rPr>
              <w:t>50%</w:t>
            </w:r>
          </w:p>
        </w:tc>
        <w:tc>
          <w:tcPr>
            <w:tcW w:w="2977" w:type="dxa"/>
            <w:tcBorders>
              <w:top w:val="single" w:color="FFFFFF" w:sz="8" w:space="0"/>
              <w:left w:val="single" w:color="FFFFFF" w:sz="8" w:space="0"/>
              <w:bottom w:val="single" w:color="FFFFFF" w:sz="8" w:space="0"/>
              <w:right w:val="single" w:color="FFFFFF" w:sz="8" w:space="0"/>
            </w:tcBorders>
            <w:shd w:val="clear" w:color="auto" w:fill="F4E9E9"/>
            <w:noWrap w:val="0"/>
            <w:vAlign w:val="top"/>
          </w:tcPr>
          <w:p>
            <w:pPr>
              <w:spacing w:line="360" w:lineRule="auto"/>
              <w:jc w:val="center"/>
              <w:rPr>
                <w:rFonts w:hint="eastAsia" w:ascii="宋体" w:hAnsi="宋体" w:cs="宋体"/>
                <w:color w:val="000000"/>
                <w:szCs w:val="21"/>
              </w:rPr>
            </w:pPr>
            <w:r>
              <w:rPr>
                <w:rFonts w:hint="eastAsia" w:ascii="宋体" w:hAnsi="宋体" w:cs="宋体"/>
                <w:color w:val="000000"/>
                <w:szCs w:val="21"/>
              </w:rPr>
              <w:t>50%</w:t>
            </w:r>
          </w:p>
        </w:tc>
      </w:tr>
    </w:tbl>
    <w:p>
      <w:pPr>
        <w:spacing w:line="360" w:lineRule="auto"/>
        <w:ind w:firstLine="560" w:firstLineChars="200"/>
        <w:rPr>
          <w:rFonts w:hint="eastAsia" w:ascii="宋体" w:hAnsi="宋体" w:cs="宋体"/>
          <w:sz w:val="28"/>
          <w:szCs w:val="28"/>
        </w:rPr>
      </w:pPr>
      <w:r>
        <w:rPr>
          <w:rFonts w:hint="eastAsia" w:ascii="宋体" w:hAnsi="宋体" w:cs="宋体"/>
          <w:sz w:val="28"/>
          <w:szCs w:val="28"/>
        </w:rPr>
        <w:t>在今后四年内，公司的主要精力将放在国内市场的培育和开发上。利用国内人工智能产业飞速发展的机会，使</w:t>
      </w:r>
      <w:r>
        <w:rPr>
          <w:rFonts w:hint="eastAsia" w:ascii="宋体" w:hAnsi="宋体" w:cs="宋体"/>
          <w:sz w:val="28"/>
          <w:szCs w:val="28"/>
          <w:lang w:eastAsia="zh-CN"/>
        </w:rPr>
        <w:t>“女娲专家系统”</w:t>
      </w:r>
      <w:r>
        <w:rPr>
          <w:rFonts w:hint="eastAsia" w:ascii="宋体" w:hAnsi="宋体" w:cs="宋体"/>
          <w:sz w:val="28"/>
          <w:szCs w:val="28"/>
        </w:rPr>
        <w:t>技术在短时间内普及，并在此基础上带动以</w:t>
      </w:r>
      <w:r>
        <w:rPr>
          <w:rFonts w:hint="eastAsia" w:ascii="宋体" w:hAnsi="宋体" w:cs="宋体"/>
          <w:sz w:val="28"/>
          <w:szCs w:val="28"/>
          <w:lang w:eastAsia="zh-CN"/>
        </w:rPr>
        <w:t>“女娲专家系统”</w:t>
      </w:r>
      <w:r>
        <w:rPr>
          <w:rFonts w:hint="eastAsia" w:ascii="宋体" w:hAnsi="宋体" w:cs="宋体"/>
          <w:sz w:val="28"/>
          <w:szCs w:val="28"/>
        </w:rPr>
        <w:t>为核心技术的各种应用解决方案的开发与普及应用，为公司进入海外市场做好准备。根据稳健性原则，考虑未来五年用户增长比例，对</w:t>
      </w:r>
      <w:r>
        <w:rPr>
          <w:rFonts w:hint="eastAsia" w:ascii="宋体" w:hAnsi="宋体" w:cs="宋体"/>
          <w:sz w:val="28"/>
          <w:szCs w:val="28"/>
          <w:lang w:eastAsia="zh-CN"/>
        </w:rPr>
        <w:t>“女娲专家系统”</w:t>
      </w:r>
      <w:r>
        <w:rPr>
          <w:rFonts w:hint="eastAsia" w:ascii="宋体" w:hAnsi="宋体" w:cs="宋体"/>
          <w:sz w:val="28"/>
          <w:szCs w:val="28"/>
        </w:rPr>
        <w:t>未来五年市场销售预测如下表：</w:t>
      </w:r>
    </w:p>
    <w:p>
      <w:pPr>
        <w:spacing w:line="360" w:lineRule="auto"/>
        <w:jc w:val="center"/>
        <w:rPr>
          <w:rFonts w:hint="eastAsia" w:ascii="宋体" w:hAnsi="宋体" w:cs="宋体"/>
          <w:b/>
          <w:i/>
          <w:sz w:val="28"/>
          <w:szCs w:val="28"/>
        </w:rPr>
      </w:pPr>
      <w:r>
        <w:rPr>
          <w:rFonts w:hint="eastAsia" w:ascii="宋体" w:hAnsi="宋体" w:cs="宋体"/>
          <w:b/>
          <w:sz w:val="28"/>
          <w:szCs w:val="28"/>
        </w:rPr>
        <w:t>国内市场收入预测表</w:t>
      </w:r>
    </w:p>
    <w:p>
      <w:pPr>
        <w:spacing w:line="360" w:lineRule="auto"/>
        <w:ind w:firstLine="480"/>
        <w:jc w:val="right"/>
        <w:rPr>
          <w:rFonts w:hint="eastAsia" w:ascii="宋体" w:hAnsi="宋体" w:cs="宋体"/>
          <w:b/>
          <w:i/>
          <w:sz w:val="28"/>
          <w:szCs w:val="28"/>
        </w:rPr>
      </w:pPr>
      <w:r>
        <w:rPr>
          <w:rFonts w:hint="eastAsia" w:ascii="宋体" w:hAnsi="宋体" w:cs="宋体"/>
          <w:b/>
          <w:i/>
          <w:sz w:val="28"/>
          <w:szCs w:val="28"/>
        </w:rPr>
        <w:t>单位：万美元</w:t>
      </w:r>
    </w:p>
    <w:tbl>
      <w:tblPr>
        <w:tblStyle w:val="21"/>
        <w:tblW w:w="8325" w:type="dxa"/>
        <w:jc w:val="center"/>
        <w:tblInd w:w="0" w:type="dxa"/>
        <w:tblLayout w:type="fixed"/>
        <w:tblCellMar>
          <w:top w:w="0" w:type="dxa"/>
          <w:left w:w="0" w:type="dxa"/>
          <w:bottom w:w="0" w:type="dxa"/>
          <w:right w:w="0" w:type="dxa"/>
        </w:tblCellMar>
      </w:tblPr>
      <w:tblGrid>
        <w:gridCol w:w="825"/>
        <w:gridCol w:w="1110"/>
        <w:gridCol w:w="1530"/>
        <w:gridCol w:w="990"/>
        <w:gridCol w:w="1020"/>
        <w:gridCol w:w="885"/>
        <w:gridCol w:w="945"/>
        <w:gridCol w:w="1020"/>
      </w:tblGrid>
      <w:tr>
        <w:tblPrEx>
          <w:tblLayout w:type="fixed"/>
          <w:tblCellMar>
            <w:top w:w="0" w:type="dxa"/>
            <w:left w:w="0" w:type="dxa"/>
            <w:bottom w:w="0" w:type="dxa"/>
            <w:right w:w="0" w:type="dxa"/>
          </w:tblCellMar>
        </w:tblPrEx>
        <w:trPr>
          <w:trHeight w:val="285" w:hRule="atLeast"/>
          <w:jc w:val="center"/>
        </w:trPr>
        <w:tc>
          <w:tcPr>
            <w:tcW w:w="825" w:type="dxa"/>
            <w:tcBorders>
              <w:top w:val="single" w:color="FFFFFF" w:sz="8" w:space="0"/>
              <w:left w:val="single" w:color="FFFFFF" w:sz="8" w:space="0"/>
              <w:bottom w:val="single" w:color="FFFFFF" w:sz="4" w:space="0"/>
              <w:right w:val="single" w:color="FFFFFF" w:sz="8" w:space="0"/>
            </w:tcBorders>
            <w:shd w:val="clear" w:color="auto" w:fill="4F81BD"/>
            <w:noWrap w:val="0"/>
            <w:tcMar>
              <w:top w:w="15" w:type="dxa"/>
              <w:left w:w="15" w:type="dxa"/>
              <w:bottom w:w="0" w:type="dxa"/>
              <w:right w:w="15" w:type="dxa"/>
            </w:tcMar>
            <w:vAlign w:val="center"/>
          </w:tcPr>
          <w:p>
            <w:pPr>
              <w:spacing w:line="360" w:lineRule="auto"/>
              <w:jc w:val="center"/>
              <w:rPr>
                <w:rFonts w:hint="eastAsia" w:ascii="宋体" w:hAnsi="宋体" w:cs="宋体"/>
                <w:b/>
                <w:bCs/>
                <w:color w:val="FFFFFF"/>
                <w:sz w:val="24"/>
                <w:szCs w:val="24"/>
              </w:rPr>
            </w:pPr>
          </w:p>
        </w:tc>
        <w:tc>
          <w:tcPr>
            <w:tcW w:w="1110" w:type="dxa"/>
            <w:tcBorders>
              <w:top w:val="single" w:color="FFFFFF" w:sz="8" w:space="0"/>
              <w:left w:val="single" w:color="FFFFFF" w:sz="8" w:space="0"/>
              <w:bottom w:val="single" w:color="FFFFFF" w:sz="4" w:space="0"/>
              <w:right w:val="single" w:color="FFFFFF" w:sz="8" w:space="0"/>
            </w:tcBorders>
            <w:shd w:val="clear" w:color="auto" w:fill="4F81BD"/>
            <w:noWrap w:val="0"/>
            <w:tcMar>
              <w:top w:w="15" w:type="dxa"/>
              <w:left w:w="15" w:type="dxa"/>
              <w:bottom w:w="0" w:type="dxa"/>
              <w:right w:w="15" w:type="dxa"/>
            </w:tcMar>
            <w:vAlign w:val="center"/>
          </w:tcPr>
          <w:p>
            <w:pPr>
              <w:spacing w:line="360" w:lineRule="auto"/>
              <w:ind w:left="-1039" w:leftChars="-495"/>
              <w:jc w:val="center"/>
              <w:rPr>
                <w:rFonts w:hint="eastAsia" w:ascii="宋体" w:hAnsi="宋体" w:cs="宋体"/>
                <w:b/>
                <w:bCs/>
                <w:color w:val="FFFFFF"/>
                <w:sz w:val="24"/>
                <w:szCs w:val="24"/>
              </w:rPr>
            </w:pPr>
            <w:r>
              <w:rPr>
                <w:rFonts w:hint="eastAsia" w:ascii="宋体" w:hAnsi="宋体" w:cs="宋体"/>
                <w:b/>
                <w:bCs/>
                <w:color w:val="FFFFFF"/>
                <w:sz w:val="24"/>
                <w:szCs w:val="24"/>
              </w:rPr>
              <w:t>目标   市场</w:t>
            </w:r>
          </w:p>
        </w:tc>
        <w:tc>
          <w:tcPr>
            <w:tcW w:w="1530" w:type="dxa"/>
            <w:tcBorders>
              <w:top w:val="single" w:color="FFFFFF" w:sz="8" w:space="0"/>
              <w:left w:val="single" w:color="FFFFFF" w:sz="8" w:space="0"/>
              <w:bottom w:val="single" w:color="FFFFFF" w:sz="4" w:space="0"/>
              <w:right w:val="single" w:color="FFFFFF" w:sz="8" w:space="0"/>
            </w:tcBorders>
            <w:shd w:val="clear" w:color="auto" w:fill="4F81BD"/>
            <w:noWrap w:val="0"/>
            <w:tcMar>
              <w:top w:w="15" w:type="dxa"/>
              <w:left w:w="15" w:type="dxa"/>
              <w:bottom w:w="0" w:type="dxa"/>
              <w:right w:w="15" w:type="dxa"/>
            </w:tcMar>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分项</w:t>
            </w:r>
          </w:p>
        </w:tc>
        <w:tc>
          <w:tcPr>
            <w:tcW w:w="990" w:type="dxa"/>
            <w:tcBorders>
              <w:top w:val="single" w:color="FFFFFF" w:sz="8" w:space="0"/>
              <w:left w:val="single" w:color="FFFFFF" w:sz="8" w:space="0"/>
              <w:bottom w:val="single" w:color="FFFFFF" w:sz="4" w:space="0"/>
              <w:right w:val="single" w:color="FFFFFF" w:sz="8" w:space="0"/>
            </w:tcBorders>
            <w:shd w:val="clear" w:color="auto" w:fill="4F81BD"/>
            <w:noWrap w:val="0"/>
            <w:tcMar>
              <w:top w:w="15" w:type="dxa"/>
              <w:left w:w="15" w:type="dxa"/>
              <w:bottom w:w="0" w:type="dxa"/>
              <w:right w:w="15" w:type="dxa"/>
            </w:tcMar>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第一年</w:t>
            </w:r>
          </w:p>
        </w:tc>
        <w:tc>
          <w:tcPr>
            <w:tcW w:w="1020" w:type="dxa"/>
            <w:tcBorders>
              <w:top w:val="single" w:color="FFFFFF" w:sz="8" w:space="0"/>
              <w:left w:val="single" w:color="FFFFFF" w:sz="8" w:space="0"/>
              <w:bottom w:val="single" w:color="FFFFFF" w:sz="4" w:space="0"/>
              <w:right w:val="single" w:color="FFFFFF" w:sz="8" w:space="0"/>
            </w:tcBorders>
            <w:shd w:val="clear" w:color="auto" w:fill="4F81BD"/>
            <w:noWrap w:val="0"/>
            <w:tcMar>
              <w:top w:w="15" w:type="dxa"/>
              <w:left w:w="15" w:type="dxa"/>
              <w:bottom w:w="0" w:type="dxa"/>
              <w:right w:w="15" w:type="dxa"/>
            </w:tcMar>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第二年</w:t>
            </w:r>
          </w:p>
        </w:tc>
        <w:tc>
          <w:tcPr>
            <w:tcW w:w="885" w:type="dxa"/>
            <w:tcBorders>
              <w:top w:val="single" w:color="FFFFFF" w:sz="8" w:space="0"/>
              <w:left w:val="single" w:color="FFFFFF" w:sz="8" w:space="0"/>
              <w:bottom w:val="single" w:color="FFFFFF" w:sz="4" w:space="0"/>
              <w:right w:val="single" w:color="FFFFFF" w:sz="8" w:space="0"/>
            </w:tcBorders>
            <w:shd w:val="clear" w:color="auto" w:fill="4F81BD"/>
            <w:noWrap w:val="0"/>
            <w:tcMar>
              <w:top w:w="15" w:type="dxa"/>
              <w:left w:w="15" w:type="dxa"/>
              <w:bottom w:w="0" w:type="dxa"/>
              <w:right w:w="15" w:type="dxa"/>
            </w:tcMar>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第三年</w:t>
            </w:r>
          </w:p>
        </w:tc>
        <w:tc>
          <w:tcPr>
            <w:tcW w:w="945" w:type="dxa"/>
            <w:tcBorders>
              <w:top w:val="single" w:color="FFFFFF" w:sz="8" w:space="0"/>
              <w:left w:val="single" w:color="FFFFFF" w:sz="8" w:space="0"/>
              <w:bottom w:val="single" w:color="FFFFFF" w:sz="4" w:space="0"/>
              <w:right w:val="single" w:color="FFFFFF" w:sz="8" w:space="0"/>
            </w:tcBorders>
            <w:shd w:val="clear" w:color="auto" w:fill="4F81BD"/>
            <w:noWrap w:val="0"/>
            <w:tcMar>
              <w:top w:w="15" w:type="dxa"/>
              <w:left w:w="15" w:type="dxa"/>
              <w:bottom w:w="0" w:type="dxa"/>
              <w:right w:w="15" w:type="dxa"/>
            </w:tcMar>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第四年</w:t>
            </w:r>
          </w:p>
        </w:tc>
        <w:tc>
          <w:tcPr>
            <w:tcW w:w="1020" w:type="dxa"/>
            <w:tcBorders>
              <w:top w:val="single" w:color="FFFFFF" w:sz="8" w:space="0"/>
              <w:left w:val="single" w:color="FFFFFF" w:sz="8" w:space="0"/>
              <w:bottom w:val="single" w:color="FFFFFF" w:sz="4" w:space="0"/>
              <w:right w:val="single" w:color="FFFFFF" w:sz="8" w:space="0"/>
            </w:tcBorders>
            <w:shd w:val="clear" w:color="auto" w:fill="4F81BD"/>
            <w:noWrap w:val="0"/>
            <w:tcMar>
              <w:top w:w="15" w:type="dxa"/>
              <w:left w:w="15" w:type="dxa"/>
              <w:bottom w:w="0" w:type="dxa"/>
              <w:right w:w="15" w:type="dxa"/>
            </w:tcMar>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第五年</w:t>
            </w:r>
          </w:p>
        </w:tc>
      </w:tr>
      <w:tr>
        <w:tblPrEx>
          <w:tblLayout w:type="fixed"/>
          <w:tblCellMar>
            <w:top w:w="0" w:type="dxa"/>
            <w:left w:w="0" w:type="dxa"/>
            <w:bottom w:w="0" w:type="dxa"/>
            <w:right w:w="0" w:type="dxa"/>
          </w:tblCellMar>
        </w:tblPrEx>
        <w:trPr>
          <w:trHeight w:val="300" w:hRule="atLeast"/>
          <w:jc w:val="center"/>
        </w:trPr>
        <w:tc>
          <w:tcPr>
            <w:tcW w:w="825" w:type="dxa"/>
            <w:vMerge w:val="restart"/>
            <w:tcBorders>
              <w:top w:val="single" w:color="FFFFFF" w:sz="0"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目标销售量</w:t>
            </w:r>
          </w:p>
        </w:tc>
        <w:tc>
          <w:tcPr>
            <w:tcW w:w="2640" w:type="dxa"/>
            <w:gridSpan w:val="2"/>
            <w:tcBorders>
              <w:top w:val="single" w:color="FFFFFF" w:sz="4"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战略伙伴</w:t>
            </w:r>
          </w:p>
        </w:tc>
        <w:tc>
          <w:tcPr>
            <w:tcW w:w="990" w:type="dxa"/>
            <w:tcBorders>
              <w:top w:val="single" w:color="FFFFFF" w:sz="0"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0</w:t>
            </w:r>
          </w:p>
        </w:tc>
        <w:tc>
          <w:tcPr>
            <w:tcW w:w="1020" w:type="dxa"/>
            <w:tcBorders>
              <w:top w:val="single" w:color="FFFFFF" w:sz="0"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0</w:t>
            </w:r>
          </w:p>
        </w:tc>
        <w:tc>
          <w:tcPr>
            <w:tcW w:w="885" w:type="dxa"/>
            <w:tcBorders>
              <w:top w:val="single" w:color="FFFFFF" w:sz="0"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1</w:t>
            </w:r>
          </w:p>
        </w:tc>
        <w:tc>
          <w:tcPr>
            <w:tcW w:w="945" w:type="dxa"/>
            <w:tcBorders>
              <w:top w:val="single" w:color="FFFFFF" w:sz="0"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10</w:t>
            </w:r>
          </w:p>
        </w:tc>
        <w:tc>
          <w:tcPr>
            <w:tcW w:w="1020" w:type="dxa"/>
            <w:tcBorders>
              <w:top w:val="single" w:color="FFFFFF" w:sz="0"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30</w:t>
            </w:r>
          </w:p>
        </w:tc>
      </w:tr>
      <w:tr>
        <w:tblPrEx>
          <w:tblLayout w:type="fixed"/>
          <w:tblCellMar>
            <w:top w:w="0" w:type="dxa"/>
            <w:left w:w="0" w:type="dxa"/>
            <w:bottom w:w="0" w:type="dxa"/>
            <w:right w:w="0" w:type="dxa"/>
          </w:tblCellMar>
        </w:tblPrEx>
        <w:trPr>
          <w:trHeight w:val="300" w:hRule="atLeast"/>
          <w:jc w:val="center"/>
        </w:trPr>
        <w:tc>
          <w:tcPr>
            <w:tcW w:w="825" w:type="dxa"/>
            <w:vMerge w:val="continue"/>
            <w:tcBorders>
              <w:top w:val="single" w:color="FFFFFF" w:sz="8" w:space="0"/>
              <w:left w:val="single" w:color="FFFFFF" w:sz="8" w:space="0"/>
              <w:bottom w:val="single" w:color="FFFFFF" w:sz="8" w:space="0"/>
              <w:right w:val="single" w:color="FFFFFF" w:sz="8" w:space="0"/>
            </w:tcBorders>
            <w:shd w:val="clear" w:color="auto" w:fill="E9EDF4"/>
            <w:noWrap w:val="0"/>
            <w:vAlign w:val="center"/>
          </w:tcPr>
          <w:p>
            <w:pPr>
              <w:spacing w:line="360" w:lineRule="auto"/>
              <w:jc w:val="center"/>
              <w:rPr>
                <w:rFonts w:hint="eastAsia" w:ascii="宋体" w:hAnsi="宋体" w:cs="宋体"/>
                <w:b/>
                <w:bCs/>
                <w:color w:val="000000"/>
                <w:sz w:val="24"/>
                <w:szCs w:val="24"/>
              </w:rPr>
            </w:pPr>
          </w:p>
        </w:tc>
        <w:tc>
          <w:tcPr>
            <w:tcW w:w="2640" w:type="dxa"/>
            <w:gridSpan w:val="2"/>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开发商</w:t>
            </w:r>
          </w:p>
        </w:tc>
        <w:tc>
          <w:tcPr>
            <w:tcW w:w="99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5</w:t>
            </w:r>
          </w:p>
        </w:tc>
        <w:tc>
          <w:tcPr>
            <w:tcW w:w="102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50</w:t>
            </w:r>
          </w:p>
        </w:tc>
        <w:tc>
          <w:tcPr>
            <w:tcW w:w="885"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150</w:t>
            </w:r>
          </w:p>
        </w:tc>
        <w:tc>
          <w:tcPr>
            <w:tcW w:w="945"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1000</w:t>
            </w:r>
          </w:p>
        </w:tc>
        <w:tc>
          <w:tcPr>
            <w:tcW w:w="102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5000</w:t>
            </w:r>
          </w:p>
        </w:tc>
      </w:tr>
      <w:tr>
        <w:tblPrEx>
          <w:tblLayout w:type="fixed"/>
          <w:tblCellMar>
            <w:top w:w="0" w:type="dxa"/>
            <w:left w:w="0" w:type="dxa"/>
            <w:bottom w:w="0" w:type="dxa"/>
            <w:right w:w="0" w:type="dxa"/>
          </w:tblCellMar>
        </w:tblPrEx>
        <w:trPr>
          <w:trHeight w:val="300" w:hRule="atLeast"/>
          <w:jc w:val="center"/>
        </w:trPr>
        <w:tc>
          <w:tcPr>
            <w:tcW w:w="825" w:type="dxa"/>
            <w:vMerge w:val="continue"/>
            <w:tcBorders>
              <w:top w:val="single" w:color="FFFFFF" w:sz="8" w:space="0"/>
              <w:left w:val="single" w:color="FFFFFF" w:sz="8" w:space="0"/>
              <w:bottom w:val="single" w:color="FFFFFF" w:sz="8" w:space="0"/>
              <w:right w:val="single" w:color="FFFFFF" w:sz="8" w:space="0"/>
            </w:tcBorders>
            <w:shd w:val="clear" w:color="auto" w:fill="D0D8E8"/>
            <w:noWrap w:val="0"/>
            <w:vAlign w:val="center"/>
          </w:tcPr>
          <w:p>
            <w:pPr>
              <w:spacing w:line="360" w:lineRule="auto"/>
              <w:jc w:val="center"/>
              <w:rPr>
                <w:rFonts w:hint="eastAsia" w:ascii="宋体" w:hAnsi="宋体" w:cs="宋体"/>
                <w:b/>
                <w:bCs/>
                <w:color w:val="000000"/>
                <w:sz w:val="24"/>
                <w:szCs w:val="24"/>
              </w:rPr>
            </w:pPr>
          </w:p>
        </w:tc>
        <w:tc>
          <w:tcPr>
            <w:tcW w:w="2640" w:type="dxa"/>
            <w:gridSpan w:val="2"/>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普通用户</w:t>
            </w:r>
          </w:p>
        </w:tc>
        <w:tc>
          <w:tcPr>
            <w:tcW w:w="990"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10</w:t>
            </w:r>
          </w:p>
        </w:tc>
        <w:tc>
          <w:tcPr>
            <w:tcW w:w="1020"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200</w:t>
            </w:r>
          </w:p>
        </w:tc>
        <w:tc>
          <w:tcPr>
            <w:tcW w:w="885"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500</w:t>
            </w:r>
          </w:p>
        </w:tc>
        <w:tc>
          <w:tcPr>
            <w:tcW w:w="945"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3000</w:t>
            </w:r>
          </w:p>
        </w:tc>
        <w:tc>
          <w:tcPr>
            <w:tcW w:w="1020"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10000</w:t>
            </w:r>
          </w:p>
        </w:tc>
      </w:tr>
      <w:tr>
        <w:tblPrEx>
          <w:tblLayout w:type="fixed"/>
          <w:tblCellMar>
            <w:top w:w="0" w:type="dxa"/>
            <w:left w:w="0" w:type="dxa"/>
            <w:bottom w:w="0" w:type="dxa"/>
            <w:right w:w="0" w:type="dxa"/>
          </w:tblCellMar>
        </w:tblPrEx>
        <w:trPr>
          <w:trHeight w:val="300" w:hRule="atLeast"/>
          <w:jc w:val="center"/>
        </w:trPr>
        <w:tc>
          <w:tcPr>
            <w:tcW w:w="825" w:type="dxa"/>
            <w:vMerge w:val="restart"/>
            <w:tcBorders>
              <w:top w:val="single" w:color="FFFFFF" w:sz="8" w:space="0"/>
              <w:left w:val="single" w:color="FFFFFF" w:sz="8" w:space="0"/>
              <w:right w:val="single" w:color="FFFFFF" w:sz="8" w:space="0"/>
            </w:tcBorders>
            <w:shd w:val="clear" w:color="auto" w:fill="E9EDF4"/>
            <w:noWrap w:val="0"/>
            <w:tcMar>
              <w:top w:w="15" w:type="dxa"/>
              <w:left w:w="15" w:type="dxa"/>
              <w:bottom w:w="0" w:type="dxa"/>
              <w:right w:w="15" w:type="dxa"/>
            </w:tcMar>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目标销售额</w:t>
            </w:r>
          </w:p>
        </w:tc>
        <w:tc>
          <w:tcPr>
            <w:tcW w:w="1110" w:type="dxa"/>
            <w:vMerge w:val="restart"/>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战略伙伴</w:t>
            </w:r>
          </w:p>
        </w:tc>
        <w:tc>
          <w:tcPr>
            <w:tcW w:w="153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专业技术销售</w:t>
            </w:r>
          </w:p>
        </w:tc>
        <w:tc>
          <w:tcPr>
            <w:tcW w:w="99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0</w:t>
            </w:r>
          </w:p>
        </w:tc>
        <w:tc>
          <w:tcPr>
            <w:tcW w:w="102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0</w:t>
            </w:r>
          </w:p>
        </w:tc>
        <w:tc>
          <w:tcPr>
            <w:tcW w:w="885"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30</w:t>
            </w:r>
          </w:p>
        </w:tc>
        <w:tc>
          <w:tcPr>
            <w:tcW w:w="945"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300</w:t>
            </w:r>
          </w:p>
        </w:tc>
        <w:tc>
          <w:tcPr>
            <w:tcW w:w="102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900</w:t>
            </w:r>
          </w:p>
        </w:tc>
      </w:tr>
      <w:tr>
        <w:tblPrEx>
          <w:tblLayout w:type="fixed"/>
          <w:tblCellMar>
            <w:top w:w="0" w:type="dxa"/>
            <w:left w:w="0" w:type="dxa"/>
            <w:bottom w:w="0" w:type="dxa"/>
            <w:right w:w="0" w:type="dxa"/>
          </w:tblCellMar>
        </w:tblPrEx>
        <w:trPr>
          <w:trHeight w:val="300" w:hRule="atLeast"/>
          <w:jc w:val="center"/>
        </w:trPr>
        <w:tc>
          <w:tcPr>
            <w:tcW w:w="825" w:type="dxa"/>
            <w:vMerge w:val="continue"/>
            <w:tcBorders>
              <w:left w:val="single" w:color="FFFFFF" w:sz="8" w:space="0"/>
              <w:right w:val="single" w:color="FFFFFF" w:sz="8" w:space="0"/>
            </w:tcBorders>
            <w:shd w:val="clear" w:color="auto" w:fill="D0D8E8"/>
            <w:noWrap w:val="0"/>
            <w:vAlign w:val="center"/>
          </w:tcPr>
          <w:p>
            <w:pPr>
              <w:spacing w:line="360" w:lineRule="auto"/>
              <w:jc w:val="center"/>
              <w:rPr>
                <w:rFonts w:hint="eastAsia" w:ascii="宋体" w:hAnsi="宋体" w:cs="宋体"/>
                <w:b/>
                <w:bCs/>
                <w:color w:val="000000"/>
                <w:sz w:val="24"/>
                <w:szCs w:val="24"/>
              </w:rPr>
            </w:pPr>
          </w:p>
        </w:tc>
        <w:tc>
          <w:tcPr>
            <w:tcW w:w="1110" w:type="dxa"/>
            <w:vMerge w:val="continue"/>
            <w:tcBorders>
              <w:top w:val="single" w:color="FFFFFF" w:sz="8" w:space="0"/>
              <w:left w:val="single" w:color="FFFFFF" w:sz="8" w:space="0"/>
              <w:bottom w:val="single" w:color="FFFFFF" w:sz="8" w:space="0"/>
              <w:right w:val="single" w:color="FFFFFF" w:sz="8" w:space="0"/>
            </w:tcBorders>
            <w:shd w:val="clear" w:color="auto" w:fill="D0D8E8"/>
            <w:noWrap w:val="0"/>
            <w:vAlign w:val="center"/>
          </w:tcPr>
          <w:p>
            <w:pPr>
              <w:spacing w:line="360" w:lineRule="auto"/>
              <w:jc w:val="center"/>
              <w:rPr>
                <w:rFonts w:hint="eastAsia" w:ascii="宋体" w:hAnsi="宋体" w:cs="宋体"/>
                <w:b/>
                <w:bCs/>
                <w:color w:val="000000"/>
                <w:sz w:val="24"/>
                <w:szCs w:val="24"/>
              </w:rPr>
            </w:pPr>
          </w:p>
        </w:tc>
        <w:tc>
          <w:tcPr>
            <w:tcW w:w="1530"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维护服务收入</w:t>
            </w:r>
          </w:p>
        </w:tc>
        <w:tc>
          <w:tcPr>
            <w:tcW w:w="990"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0</w:t>
            </w:r>
          </w:p>
        </w:tc>
        <w:tc>
          <w:tcPr>
            <w:tcW w:w="1020"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0</w:t>
            </w:r>
          </w:p>
        </w:tc>
        <w:tc>
          <w:tcPr>
            <w:tcW w:w="885"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2</w:t>
            </w:r>
          </w:p>
        </w:tc>
        <w:tc>
          <w:tcPr>
            <w:tcW w:w="945"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20</w:t>
            </w:r>
          </w:p>
        </w:tc>
        <w:tc>
          <w:tcPr>
            <w:tcW w:w="1020"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60</w:t>
            </w:r>
          </w:p>
        </w:tc>
      </w:tr>
      <w:tr>
        <w:tblPrEx>
          <w:tblLayout w:type="fixed"/>
          <w:tblCellMar>
            <w:top w:w="0" w:type="dxa"/>
            <w:left w:w="0" w:type="dxa"/>
            <w:bottom w:w="0" w:type="dxa"/>
            <w:right w:w="0" w:type="dxa"/>
          </w:tblCellMar>
        </w:tblPrEx>
        <w:trPr>
          <w:trHeight w:val="300" w:hRule="atLeast"/>
          <w:jc w:val="center"/>
        </w:trPr>
        <w:tc>
          <w:tcPr>
            <w:tcW w:w="825" w:type="dxa"/>
            <w:vMerge w:val="continue"/>
            <w:tcBorders>
              <w:left w:val="single" w:color="FFFFFF" w:sz="8" w:space="0"/>
              <w:right w:val="single" w:color="FFFFFF" w:sz="8" w:space="0"/>
            </w:tcBorders>
            <w:shd w:val="clear" w:color="auto" w:fill="E9EDF4"/>
            <w:noWrap w:val="0"/>
            <w:vAlign w:val="center"/>
          </w:tcPr>
          <w:p>
            <w:pPr>
              <w:spacing w:line="360" w:lineRule="auto"/>
              <w:jc w:val="center"/>
              <w:rPr>
                <w:rFonts w:hint="eastAsia" w:ascii="宋体" w:hAnsi="宋体" w:cs="宋体"/>
                <w:b/>
                <w:bCs/>
                <w:color w:val="000000"/>
                <w:sz w:val="24"/>
                <w:szCs w:val="24"/>
              </w:rPr>
            </w:pPr>
          </w:p>
        </w:tc>
        <w:tc>
          <w:tcPr>
            <w:tcW w:w="1110" w:type="dxa"/>
            <w:vMerge w:val="restart"/>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开发商</w:t>
            </w:r>
          </w:p>
        </w:tc>
        <w:tc>
          <w:tcPr>
            <w:tcW w:w="153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专业技术销售</w:t>
            </w:r>
          </w:p>
        </w:tc>
        <w:tc>
          <w:tcPr>
            <w:tcW w:w="99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25</w:t>
            </w:r>
          </w:p>
        </w:tc>
        <w:tc>
          <w:tcPr>
            <w:tcW w:w="102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250</w:t>
            </w:r>
          </w:p>
        </w:tc>
        <w:tc>
          <w:tcPr>
            <w:tcW w:w="885"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750</w:t>
            </w:r>
          </w:p>
        </w:tc>
        <w:tc>
          <w:tcPr>
            <w:tcW w:w="945"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5000</w:t>
            </w:r>
          </w:p>
        </w:tc>
        <w:tc>
          <w:tcPr>
            <w:tcW w:w="102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25000</w:t>
            </w:r>
          </w:p>
        </w:tc>
      </w:tr>
      <w:tr>
        <w:tblPrEx>
          <w:tblLayout w:type="fixed"/>
          <w:tblCellMar>
            <w:top w:w="0" w:type="dxa"/>
            <w:left w:w="0" w:type="dxa"/>
            <w:bottom w:w="0" w:type="dxa"/>
            <w:right w:w="0" w:type="dxa"/>
          </w:tblCellMar>
        </w:tblPrEx>
        <w:trPr>
          <w:trHeight w:val="300" w:hRule="atLeast"/>
          <w:jc w:val="center"/>
        </w:trPr>
        <w:tc>
          <w:tcPr>
            <w:tcW w:w="825" w:type="dxa"/>
            <w:vMerge w:val="continue"/>
            <w:tcBorders>
              <w:left w:val="single" w:color="FFFFFF" w:sz="8" w:space="0"/>
              <w:right w:val="single" w:color="FFFFFF" w:sz="8" w:space="0"/>
            </w:tcBorders>
            <w:shd w:val="clear" w:color="auto" w:fill="D0D8E8"/>
            <w:noWrap w:val="0"/>
            <w:vAlign w:val="center"/>
          </w:tcPr>
          <w:p>
            <w:pPr>
              <w:spacing w:line="360" w:lineRule="auto"/>
              <w:jc w:val="center"/>
              <w:rPr>
                <w:rFonts w:hint="eastAsia" w:ascii="宋体" w:hAnsi="宋体" w:cs="宋体"/>
                <w:b/>
                <w:bCs/>
                <w:color w:val="000000"/>
                <w:sz w:val="24"/>
                <w:szCs w:val="24"/>
              </w:rPr>
            </w:pPr>
          </w:p>
        </w:tc>
        <w:tc>
          <w:tcPr>
            <w:tcW w:w="1110" w:type="dxa"/>
            <w:vMerge w:val="continue"/>
            <w:tcBorders>
              <w:top w:val="single" w:color="FFFFFF" w:sz="8" w:space="0"/>
              <w:left w:val="single" w:color="FFFFFF" w:sz="8" w:space="0"/>
              <w:bottom w:val="single" w:color="FFFFFF" w:sz="8" w:space="0"/>
              <w:right w:val="single" w:color="FFFFFF" w:sz="8" w:space="0"/>
            </w:tcBorders>
            <w:shd w:val="clear" w:color="auto" w:fill="D0D8E8"/>
            <w:noWrap w:val="0"/>
            <w:vAlign w:val="center"/>
          </w:tcPr>
          <w:p>
            <w:pPr>
              <w:spacing w:line="360" w:lineRule="auto"/>
              <w:jc w:val="center"/>
              <w:rPr>
                <w:rFonts w:hint="eastAsia" w:ascii="宋体" w:hAnsi="宋体" w:cs="宋体"/>
                <w:b/>
                <w:bCs/>
                <w:color w:val="000000"/>
                <w:sz w:val="24"/>
                <w:szCs w:val="24"/>
              </w:rPr>
            </w:pPr>
          </w:p>
        </w:tc>
        <w:tc>
          <w:tcPr>
            <w:tcW w:w="1530"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维护服务收入</w:t>
            </w:r>
          </w:p>
        </w:tc>
        <w:tc>
          <w:tcPr>
            <w:tcW w:w="990"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5</w:t>
            </w:r>
          </w:p>
        </w:tc>
        <w:tc>
          <w:tcPr>
            <w:tcW w:w="1020"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50</w:t>
            </w:r>
          </w:p>
        </w:tc>
        <w:tc>
          <w:tcPr>
            <w:tcW w:w="885"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150</w:t>
            </w:r>
          </w:p>
        </w:tc>
        <w:tc>
          <w:tcPr>
            <w:tcW w:w="945"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1000</w:t>
            </w:r>
          </w:p>
        </w:tc>
        <w:tc>
          <w:tcPr>
            <w:tcW w:w="1020"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5000</w:t>
            </w:r>
          </w:p>
        </w:tc>
      </w:tr>
      <w:tr>
        <w:tblPrEx>
          <w:tblLayout w:type="fixed"/>
          <w:tblCellMar>
            <w:top w:w="0" w:type="dxa"/>
            <w:left w:w="0" w:type="dxa"/>
            <w:bottom w:w="0" w:type="dxa"/>
            <w:right w:w="0" w:type="dxa"/>
          </w:tblCellMar>
        </w:tblPrEx>
        <w:trPr>
          <w:trHeight w:val="300" w:hRule="atLeast"/>
          <w:jc w:val="center"/>
        </w:trPr>
        <w:tc>
          <w:tcPr>
            <w:tcW w:w="825" w:type="dxa"/>
            <w:vMerge w:val="continue"/>
            <w:tcBorders>
              <w:left w:val="single" w:color="FFFFFF" w:sz="8" w:space="0"/>
              <w:right w:val="single" w:color="FFFFFF" w:sz="8" w:space="0"/>
            </w:tcBorders>
            <w:shd w:val="clear" w:color="auto" w:fill="E9EDF4"/>
            <w:noWrap w:val="0"/>
            <w:vAlign w:val="center"/>
          </w:tcPr>
          <w:p>
            <w:pPr>
              <w:spacing w:line="360" w:lineRule="auto"/>
              <w:jc w:val="center"/>
              <w:rPr>
                <w:rFonts w:hint="eastAsia" w:ascii="宋体" w:hAnsi="宋体" w:cs="宋体"/>
                <w:b/>
                <w:bCs/>
                <w:color w:val="000000"/>
                <w:sz w:val="24"/>
                <w:szCs w:val="24"/>
              </w:rPr>
            </w:pPr>
          </w:p>
        </w:tc>
        <w:tc>
          <w:tcPr>
            <w:tcW w:w="1110" w:type="dxa"/>
            <w:vMerge w:val="restart"/>
            <w:tcBorders>
              <w:top w:val="single" w:color="FFFFFF" w:sz="8" w:space="0"/>
              <w:left w:val="single" w:color="FFFFFF" w:sz="8" w:space="0"/>
              <w:right w:val="single" w:color="FFFFFF" w:sz="8" w:space="0"/>
            </w:tcBorders>
            <w:shd w:val="clear" w:color="auto" w:fill="E9EDF4"/>
            <w:noWrap w:val="0"/>
            <w:tcMar>
              <w:top w:w="15" w:type="dxa"/>
              <w:left w:w="15" w:type="dxa"/>
              <w:bottom w:w="0" w:type="dxa"/>
              <w:right w:w="15" w:type="dxa"/>
            </w:tcMar>
            <w:vAlign w:val="center"/>
          </w:tcPr>
          <w:p>
            <w:pPr>
              <w:spacing w:line="360" w:lineRule="auto"/>
              <w:jc w:val="center"/>
              <w:rPr>
                <w:rFonts w:ascii="宋体" w:hAnsi="宋体" w:cs="宋体"/>
                <w:b/>
                <w:bCs/>
                <w:color w:val="000000"/>
                <w:sz w:val="24"/>
                <w:szCs w:val="24"/>
              </w:rPr>
            </w:pPr>
            <w:r>
              <w:rPr>
                <w:rFonts w:hint="eastAsia" w:ascii="宋体" w:hAnsi="宋体" w:cs="宋体"/>
                <w:b/>
                <w:bCs/>
                <w:color w:val="000000"/>
                <w:sz w:val="24"/>
                <w:szCs w:val="24"/>
              </w:rPr>
              <w:t>普通用户</w:t>
            </w:r>
          </w:p>
          <w:p>
            <w:pPr>
              <w:spacing w:line="360" w:lineRule="auto"/>
              <w:jc w:val="center"/>
              <w:rPr>
                <w:rFonts w:hint="eastAsia" w:ascii="宋体" w:hAnsi="宋体" w:cs="宋体"/>
                <w:b/>
                <w:bCs/>
                <w:color w:val="000000"/>
                <w:sz w:val="24"/>
                <w:szCs w:val="24"/>
              </w:rPr>
            </w:pPr>
          </w:p>
        </w:tc>
        <w:tc>
          <w:tcPr>
            <w:tcW w:w="153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专业技术销售</w:t>
            </w:r>
          </w:p>
        </w:tc>
        <w:tc>
          <w:tcPr>
            <w:tcW w:w="99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10</w:t>
            </w:r>
          </w:p>
        </w:tc>
        <w:tc>
          <w:tcPr>
            <w:tcW w:w="102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200</w:t>
            </w:r>
          </w:p>
        </w:tc>
        <w:tc>
          <w:tcPr>
            <w:tcW w:w="885"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500</w:t>
            </w:r>
          </w:p>
        </w:tc>
        <w:tc>
          <w:tcPr>
            <w:tcW w:w="945"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3000</w:t>
            </w:r>
          </w:p>
        </w:tc>
        <w:tc>
          <w:tcPr>
            <w:tcW w:w="102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10000</w:t>
            </w:r>
          </w:p>
        </w:tc>
      </w:tr>
      <w:tr>
        <w:tblPrEx>
          <w:tblLayout w:type="fixed"/>
          <w:tblCellMar>
            <w:top w:w="0" w:type="dxa"/>
            <w:left w:w="0" w:type="dxa"/>
            <w:bottom w:w="0" w:type="dxa"/>
            <w:right w:w="0" w:type="dxa"/>
          </w:tblCellMar>
        </w:tblPrEx>
        <w:trPr>
          <w:trHeight w:val="300" w:hRule="atLeast"/>
          <w:jc w:val="center"/>
        </w:trPr>
        <w:tc>
          <w:tcPr>
            <w:tcW w:w="825" w:type="dxa"/>
            <w:vMerge w:val="continue"/>
            <w:tcBorders>
              <w:left w:val="single" w:color="FFFFFF" w:sz="8" w:space="0"/>
              <w:bottom w:val="single" w:color="FFFFFF" w:sz="8" w:space="0"/>
              <w:right w:val="single" w:color="FFFFFF" w:sz="8" w:space="0"/>
            </w:tcBorders>
            <w:shd w:val="clear" w:color="auto" w:fill="D0D8E8"/>
            <w:noWrap w:val="0"/>
            <w:vAlign w:val="center"/>
          </w:tcPr>
          <w:p>
            <w:pPr>
              <w:spacing w:line="360" w:lineRule="auto"/>
              <w:jc w:val="center"/>
              <w:rPr>
                <w:rFonts w:hint="eastAsia" w:ascii="宋体" w:hAnsi="宋体" w:cs="宋体"/>
                <w:b/>
                <w:bCs/>
                <w:color w:val="000000"/>
                <w:sz w:val="24"/>
                <w:szCs w:val="24"/>
              </w:rPr>
            </w:pPr>
          </w:p>
        </w:tc>
        <w:tc>
          <w:tcPr>
            <w:tcW w:w="1110" w:type="dxa"/>
            <w:vMerge w:val="continue"/>
            <w:tcBorders>
              <w:left w:val="single" w:color="FFFFFF" w:sz="8" w:space="0"/>
              <w:bottom w:val="single" w:color="FFFFFF" w:sz="8" w:space="0"/>
              <w:right w:val="single" w:color="FFFFFF" w:sz="8" w:space="0"/>
            </w:tcBorders>
            <w:shd w:val="clear" w:color="auto" w:fill="D0D8E8"/>
            <w:noWrap w:val="0"/>
            <w:vAlign w:val="center"/>
          </w:tcPr>
          <w:p>
            <w:pPr>
              <w:spacing w:line="360" w:lineRule="auto"/>
              <w:jc w:val="center"/>
              <w:rPr>
                <w:rFonts w:hint="eastAsia" w:ascii="宋体" w:hAnsi="宋体" w:cs="宋体"/>
                <w:b/>
                <w:bCs/>
                <w:color w:val="000000"/>
                <w:sz w:val="24"/>
                <w:szCs w:val="24"/>
              </w:rPr>
            </w:pPr>
          </w:p>
        </w:tc>
        <w:tc>
          <w:tcPr>
            <w:tcW w:w="1530"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维护服务收入</w:t>
            </w:r>
          </w:p>
        </w:tc>
        <w:tc>
          <w:tcPr>
            <w:tcW w:w="990"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3</w:t>
            </w:r>
          </w:p>
        </w:tc>
        <w:tc>
          <w:tcPr>
            <w:tcW w:w="1020"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60</w:t>
            </w:r>
          </w:p>
        </w:tc>
        <w:tc>
          <w:tcPr>
            <w:tcW w:w="885"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150</w:t>
            </w:r>
          </w:p>
        </w:tc>
        <w:tc>
          <w:tcPr>
            <w:tcW w:w="945"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900</w:t>
            </w:r>
          </w:p>
        </w:tc>
        <w:tc>
          <w:tcPr>
            <w:tcW w:w="1020"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3000</w:t>
            </w:r>
          </w:p>
        </w:tc>
      </w:tr>
      <w:tr>
        <w:tblPrEx>
          <w:tblLayout w:type="fixed"/>
          <w:tblCellMar>
            <w:top w:w="0" w:type="dxa"/>
            <w:left w:w="0" w:type="dxa"/>
            <w:bottom w:w="0" w:type="dxa"/>
            <w:right w:w="0" w:type="dxa"/>
          </w:tblCellMar>
        </w:tblPrEx>
        <w:trPr>
          <w:trHeight w:val="630" w:hRule="atLeast"/>
          <w:jc w:val="center"/>
        </w:trPr>
        <w:tc>
          <w:tcPr>
            <w:tcW w:w="3465" w:type="dxa"/>
            <w:gridSpan w:val="3"/>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spacing w:line="360" w:lineRule="auto"/>
              <w:jc w:val="center"/>
              <w:rPr>
                <w:rFonts w:hint="eastAsia" w:ascii="宋体" w:hAnsi="宋体" w:cs="宋体"/>
                <w:i/>
                <w:iCs/>
                <w:color w:val="000000"/>
                <w:sz w:val="24"/>
                <w:szCs w:val="24"/>
              </w:rPr>
            </w:pPr>
            <w:r>
              <w:rPr>
                <w:rFonts w:hint="eastAsia" w:ascii="宋体" w:hAnsi="宋体" w:cs="宋体"/>
                <w:b/>
                <w:bCs/>
                <w:color w:val="000000"/>
                <w:sz w:val="24"/>
                <w:szCs w:val="24"/>
              </w:rPr>
              <w:t>自主产品销售</w:t>
            </w:r>
          </w:p>
        </w:tc>
        <w:tc>
          <w:tcPr>
            <w:tcW w:w="99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0</w:t>
            </w:r>
          </w:p>
        </w:tc>
        <w:tc>
          <w:tcPr>
            <w:tcW w:w="102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0</w:t>
            </w:r>
          </w:p>
        </w:tc>
        <w:tc>
          <w:tcPr>
            <w:tcW w:w="885"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0</w:t>
            </w:r>
          </w:p>
        </w:tc>
        <w:tc>
          <w:tcPr>
            <w:tcW w:w="945"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2000</w:t>
            </w:r>
          </w:p>
        </w:tc>
        <w:tc>
          <w:tcPr>
            <w:tcW w:w="102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5000</w:t>
            </w:r>
          </w:p>
        </w:tc>
      </w:tr>
      <w:tr>
        <w:tblPrEx>
          <w:tblLayout w:type="fixed"/>
          <w:tblCellMar>
            <w:top w:w="0" w:type="dxa"/>
            <w:left w:w="0" w:type="dxa"/>
            <w:bottom w:w="0" w:type="dxa"/>
            <w:right w:w="0" w:type="dxa"/>
          </w:tblCellMar>
        </w:tblPrEx>
        <w:trPr>
          <w:trHeight w:val="300" w:hRule="atLeast"/>
          <w:jc w:val="center"/>
        </w:trPr>
        <w:tc>
          <w:tcPr>
            <w:tcW w:w="3465" w:type="dxa"/>
            <w:gridSpan w:val="3"/>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专业技术销售小计</w:t>
            </w:r>
          </w:p>
        </w:tc>
        <w:tc>
          <w:tcPr>
            <w:tcW w:w="990"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35</w:t>
            </w:r>
          </w:p>
        </w:tc>
        <w:tc>
          <w:tcPr>
            <w:tcW w:w="1020"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450</w:t>
            </w:r>
          </w:p>
        </w:tc>
        <w:tc>
          <w:tcPr>
            <w:tcW w:w="885"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1280</w:t>
            </w:r>
          </w:p>
        </w:tc>
        <w:tc>
          <w:tcPr>
            <w:tcW w:w="945"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8300</w:t>
            </w:r>
          </w:p>
        </w:tc>
        <w:tc>
          <w:tcPr>
            <w:tcW w:w="1020"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35900</w:t>
            </w:r>
          </w:p>
        </w:tc>
      </w:tr>
      <w:tr>
        <w:tblPrEx>
          <w:tblLayout w:type="fixed"/>
          <w:tblCellMar>
            <w:top w:w="0" w:type="dxa"/>
            <w:left w:w="0" w:type="dxa"/>
            <w:bottom w:w="0" w:type="dxa"/>
            <w:right w:w="0" w:type="dxa"/>
          </w:tblCellMar>
        </w:tblPrEx>
        <w:trPr>
          <w:trHeight w:val="300" w:hRule="atLeast"/>
          <w:jc w:val="center"/>
        </w:trPr>
        <w:tc>
          <w:tcPr>
            <w:tcW w:w="8325" w:type="dxa"/>
            <w:gridSpan w:val="8"/>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left"/>
              <w:textAlignment w:val="center"/>
              <w:rPr>
                <w:rFonts w:hint="eastAsia" w:ascii="宋体" w:hAnsi="宋体" w:cs="宋体"/>
                <w:color w:val="000000"/>
                <w:kern w:val="0"/>
                <w:sz w:val="24"/>
                <w:szCs w:val="24"/>
              </w:rPr>
            </w:pPr>
            <w:r>
              <w:rPr>
                <w:rFonts w:hint="eastAsia" w:ascii="宋体" w:hAnsi="宋体" w:cs="宋体"/>
                <w:b/>
                <w:bCs/>
                <w:color w:val="000000"/>
                <w:sz w:val="24"/>
                <w:szCs w:val="24"/>
                <w:lang w:eastAsia="zh-CN"/>
              </w:rPr>
              <w:t>（续上表）</w:t>
            </w:r>
          </w:p>
        </w:tc>
      </w:tr>
      <w:tr>
        <w:tblPrEx>
          <w:tblLayout w:type="fixed"/>
          <w:tblCellMar>
            <w:top w:w="0" w:type="dxa"/>
            <w:left w:w="0" w:type="dxa"/>
            <w:bottom w:w="0" w:type="dxa"/>
            <w:right w:w="0" w:type="dxa"/>
          </w:tblCellMar>
        </w:tblPrEx>
        <w:trPr>
          <w:trHeight w:val="285" w:hRule="atLeast"/>
          <w:jc w:val="center"/>
        </w:trPr>
        <w:tc>
          <w:tcPr>
            <w:tcW w:w="825" w:type="dxa"/>
            <w:tcBorders>
              <w:top w:val="single" w:color="FFFFFF" w:sz="8" w:space="0"/>
              <w:left w:val="single" w:color="FFFFFF" w:sz="8" w:space="0"/>
              <w:bottom w:val="single" w:color="FFFFFF" w:sz="4" w:space="0"/>
              <w:right w:val="single" w:color="FFFFFF" w:sz="8" w:space="0"/>
            </w:tcBorders>
            <w:shd w:val="clear" w:color="auto" w:fill="4F81BD"/>
            <w:noWrap w:val="0"/>
            <w:tcMar>
              <w:top w:w="15" w:type="dxa"/>
              <w:left w:w="15" w:type="dxa"/>
              <w:bottom w:w="0" w:type="dxa"/>
              <w:right w:w="15" w:type="dxa"/>
            </w:tcMar>
            <w:vAlign w:val="center"/>
          </w:tcPr>
          <w:p>
            <w:pPr>
              <w:spacing w:line="360" w:lineRule="auto"/>
              <w:jc w:val="center"/>
              <w:rPr>
                <w:rFonts w:hint="eastAsia" w:ascii="宋体" w:hAnsi="宋体" w:cs="宋体"/>
                <w:b/>
                <w:bCs/>
                <w:color w:val="FFFFFF"/>
                <w:sz w:val="24"/>
                <w:szCs w:val="24"/>
              </w:rPr>
            </w:pPr>
          </w:p>
        </w:tc>
        <w:tc>
          <w:tcPr>
            <w:tcW w:w="1110" w:type="dxa"/>
            <w:tcBorders>
              <w:top w:val="single" w:color="FFFFFF" w:sz="8" w:space="0"/>
              <w:left w:val="single" w:color="FFFFFF" w:sz="8" w:space="0"/>
              <w:bottom w:val="single" w:color="FFFFFF" w:sz="4" w:space="0"/>
              <w:right w:val="single" w:color="FFFFFF" w:sz="8" w:space="0"/>
            </w:tcBorders>
            <w:shd w:val="clear" w:color="auto" w:fill="4F81BD"/>
            <w:noWrap w:val="0"/>
            <w:tcMar>
              <w:top w:w="15" w:type="dxa"/>
              <w:left w:w="15" w:type="dxa"/>
              <w:bottom w:w="0" w:type="dxa"/>
              <w:right w:w="15" w:type="dxa"/>
            </w:tcMar>
            <w:vAlign w:val="center"/>
          </w:tcPr>
          <w:p>
            <w:pPr>
              <w:spacing w:line="360" w:lineRule="auto"/>
              <w:ind w:left="-1039" w:leftChars="-495"/>
              <w:jc w:val="center"/>
              <w:rPr>
                <w:rFonts w:hint="eastAsia" w:ascii="宋体" w:hAnsi="宋体" w:cs="宋体"/>
                <w:b/>
                <w:bCs/>
                <w:color w:val="FFFFFF"/>
                <w:sz w:val="24"/>
                <w:szCs w:val="24"/>
              </w:rPr>
            </w:pPr>
            <w:r>
              <w:rPr>
                <w:rFonts w:hint="eastAsia" w:ascii="宋体" w:hAnsi="宋体" w:cs="宋体"/>
                <w:b/>
                <w:bCs/>
                <w:color w:val="FFFFFF"/>
                <w:sz w:val="24"/>
                <w:szCs w:val="24"/>
              </w:rPr>
              <w:t>目标   市场</w:t>
            </w:r>
          </w:p>
        </w:tc>
        <w:tc>
          <w:tcPr>
            <w:tcW w:w="1530" w:type="dxa"/>
            <w:tcBorders>
              <w:top w:val="single" w:color="FFFFFF" w:sz="8" w:space="0"/>
              <w:left w:val="single" w:color="FFFFFF" w:sz="8" w:space="0"/>
              <w:bottom w:val="single" w:color="FFFFFF" w:sz="4" w:space="0"/>
              <w:right w:val="single" w:color="FFFFFF" w:sz="8" w:space="0"/>
            </w:tcBorders>
            <w:shd w:val="clear" w:color="auto" w:fill="4F81BD"/>
            <w:noWrap w:val="0"/>
            <w:tcMar>
              <w:top w:w="15" w:type="dxa"/>
              <w:left w:w="15" w:type="dxa"/>
              <w:bottom w:w="0" w:type="dxa"/>
              <w:right w:w="15" w:type="dxa"/>
            </w:tcMar>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分项</w:t>
            </w:r>
          </w:p>
        </w:tc>
        <w:tc>
          <w:tcPr>
            <w:tcW w:w="990" w:type="dxa"/>
            <w:tcBorders>
              <w:top w:val="single" w:color="FFFFFF" w:sz="8" w:space="0"/>
              <w:left w:val="single" w:color="FFFFFF" w:sz="8" w:space="0"/>
              <w:bottom w:val="single" w:color="FFFFFF" w:sz="4" w:space="0"/>
              <w:right w:val="single" w:color="FFFFFF" w:sz="8" w:space="0"/>
            </w:tcBorders>
            <w:shd w:val="clear" w:color="auto" w:fill="4F81BD"/>
            <w:noWrap w:val="0"/>
            <w:tcMar>
              <w:top w:w="15" w:type="dxa"/>
              <w:left w:w="15" w:type="dxa"/>
              <w:bottom w:w="0" w:type="dxa"/>
              <w:right w:w="15" w:type="dxa"/>
            </w:tcMar>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第一年</w:t>
            </w:r>
          </w:p>
        </w:tc>
        <w:tc>
          <w:tcPr>
            <w:tcW w:w="1020" w:type="dxa"/>
            <w:tcBorders>
              <w:top w:val="single" w:color="FFFFFF" w:sz="8" w:space="0"/>
              <w:left w:val="single" w:color="FFFFFF" w:sz="8" w:space="0"/>
              <w:bottom w:val="single" w:color="FFFFFF" w:sz="4" w:space="0"/>
              <w:right w:val="single" w:color="FFFFFF" w:sz="8" w:space="0"/>
            </w:tcBorders>
            <w:shd w:val="clear" w:color="auto" w:fill="4F81BD"/>
            <w:noWrap w:val="0"/>
            <w:tcMar>
              <w:top w:w="15" w:type="dxa"/>
              <w:left w:w="15" w:type="dxa"/>
              <w:bottom w:w="0" w:type="dxa"/>
              <w:right w:w="15" w:type="dxa"/>
            </w:tcMar>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第二年</w:t>
            </w:r>
          </w:p>
        </w:tc>
        <w:tc>
          <w:tcPr>
            <w:tcW w:w="885" w:type="dxa"/>
            <w:tcBorders>
              <w:top w:val="single" w:color="FFFFFF" w:sz="8" w:space="0"/>
              <w:left w:val="single" w:color="FFFFFF" w:sz="8" w:space="0"/>
              <w:bottom w:val="single" w:color="FFFFFF" w:sz="4" w:space="0"/>
              <w:right w:val="single" w:color="FFFFFF" w:sz="8" w:space="0"/>
            </w:tcBorders>
            <w:shd w:val="clear" w:color="auto" w:fill="4F81BD"/>
            <w:noWrap w:val="0"/>
            <w:tcMar>
              <w:top w:w="15" w:type="dxa"/>
              <w:left w:w="15" w:type="dxa"/>
              <w:bottom w:w="0" w:type="dxa"/>
              <w:right w:w="15" w:type="dxa"/>
            </w:tcMar>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第三年</w:t>
            </w:r>
          </w:p>
        </w:tc>
        <w:tc>
          <w:tcPr>
            <w:tcW w:w="945" w:type="dxa"/>
            <w:tcBorders>
              <w:top w:val="single" w:color="FFFFFF" w:sz="8" w:space="0"/>
              <w:left w:val="single" w:color="FFFFFF" w:sz="8" w:space="0"/>
              <w:bottom w:val="single" w:color="FFFFFF" w:sz="4" w:space="0"/>
              <w:right w:val="single" w:color="FFFFFF" w:sz="8" w:space="0"/>
            </w:tcBorders>
            <w:shd w:val="clear" w:color="auto" w:fill="4F81BD"/>
            <w:noWrap w:val="0"/>
            <w:tcMar>
              <w:top w:w="15" w:type="dxa"/>
              <w:left w:w="15" w:type="dxa"/>
              <w:bottom w:w="0" w:type="dxa"/>
              <w:right w:w="15" w:type="dxa"/>
            </w:tcMar>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第四年</w:t>
            </w:r>
          </w:p>
        </w:tc>
        <w:tc>
          <w:tcPr>
            <w:tcW w:w="1020" w:type="dxa"/>
            <w:tcBorders>
              <w:top w:val="single" w:color="FFFFFF" w:sz="8" w:space="0"/>
              <w:left w:val="single" w:color="FFFFFF" w:sz="8" w:space="0"/>
              <w:bottom w:val="single" w:color="FFFFFF" w:sz="4" w:space="0"/>
              <w:right w:val="single" w:color="FFFFFF" w:sz="8" w:space="0"/>
            </w:tcBorders>
            <w:shd w:val="clear" w:color="auto" w:fill="4F81BD"/>
            <w:noWrap w:val="0"/>
            <w:tcMar>
              <w:top w:w="15" w:type="dxa"/>
              <w:left w:w="15" w:type="dxa"/>
              <w:bottom w:w="0" w:type="dxa"/>
              <w:right w:w="15" w:type="dxa"/>
            </w:tcMar>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第五年</w:t>
            </w:r>
          </w:p>
        </w:tc>
      </w:tr>
      <w:tr>
        <w:tblPrEx>
          <w:tblLayout w:type="fixed"/>
          <w:tblCellMar>
            <w:top w:w="0" w:type="dxa"/>
            <w:left w:w="0" w:type="dxa"/>
            <w:bottom w:w="0" w:type="dxa"/>
            <w:right w:w="0" w:type="dxa"/>
          </w:tblCellMar>
        </w:tblPrEx>
        <w:trPr>
          <w:trHeight w:val="300" w:hRule="atLeast"/>
          <w:jc w:val="center"/>
        </w:trPr>
        <w:tc>
          <w:tcPr>
            <w:tcW w:w="3465" w:type="dxa"/>
            <w:gridSpan w:val="3"/>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维护服务收入小计</w:t>
            </w:r>
          </w:p>
        </w:tc>
        <w:tc>
          <w:tcPr>
            <w:tcW w:w="99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8</w:t>
            </w:r>
          </w:p>
        </w:tc>
        <w:tc>
          <w:tcPr>
            <w:tcW w:w="102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110</w:t>
            </w:r>
          </w:p>
        </w:tc>
        <w:tc>
          <w:tcPr>
            <w:tcW w:w="885"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302</w:t>
            </w:r>
          </w:p>
        </w:tc>
        <w:tc>
          <w:tcPr>
            <w:tcW w:w="945"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1920</w:t>
            </w:r>
          </w:p>
        </w:tc>
        <w:tc>
          <w:tcPr>
            <w:tcW w:w="102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8060</w:t>
            </w:r>
          </w:p>
        </w:tc>
      </w:tr>
      <w:tr>
        <w:tblPrEx>
          <w:tblLayout w:type="fixed"/>
          <w:tblCellMar>
            <w:top w:w="0" w:type="dxa"/>
            <w:left w:w="0" w:type="dxa"/>
            <w:bottom w:w="0" w:type="dxa"/>
            <w:right w:w="0" w:type="dxa"/>
          </w:tblCellMar>
        </w:tblPrEx>
        <w:trPr>
          <w:trHeight w:val="285" w:hRule="atLeast"/>
          <w:jc w:val="center"/>
        </w:trPr>
        <w:tc>
          <w:tcPr>
            <w:tcW w:w="3465" w:type="dxa"/>
            <w:gridSpan w:val="3"/>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合计</w:t>
            </w:r>
          </w:p>
        </w:tc>
        <w:tc>
          <w:tcPr>
            <w:tcW w:w="990"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43</w:t>
            </w:r>
          </w:p>
        </w:tc>
        <w:tc>
          <w:tcPr>
            <w:tcW w:w="1020"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560</w:t>
            </w:r>
          </w:p>
        </w:tc>
        <w:tc>
          <w:tcPr>
            <w:tcW w:w="885"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1582</w:t>
            </w:r>
          </w:p>
        </w:tc>
        <w:tc>
          <w:tcPr>
            <w:tcW w:w="945"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12220</w:t>
            </w:r>
          </w:p>
        </w:tc>
        <w:tc>
          <w:tcPr>
            <w:tcW w:w="1020" w:type="dxa"/>
            <w:tcBorders>
              <w:top w:val="single" w:color="FFFFFF" w:sz="8" w:space="0"/>
              <w:left w:val="single" w:color="FFFFFF" w:sz="8" w:space="0"/>
              <w:bottom w:val="single" w:color="FFFFFF" w:sz="8" w:space="0"/>
              <w:right w:val="single" w:color="FFFFFF" w:sz="8" w:space="0"/>
            </w:tcBorders>
            <w:shd w:val="clear" w:color="auto" w:fill="D0D8E8"/>
            <w:noWrap w:val="0"/>
            <w:tcMar>
              <w:top w:w="15" w:type="dxa"/>
              <w:left w:w="15" w:type="dxa"/>
              <w:bottom w:w="0" w:type="dxa"/>
              <w:right w:w="15" w:type="dxa"/>
            </w:tcMar>
            <w:vAlign w:val="center"/>
          </w:tcPr>
          <w:p>
            <w:pPr>
              <w:widowControl/>
              <w:spacing w:line="360" w:lineRule="auto"/>
              <w:jc w:val="center"/>
              <w:textAlignment w:val="center"/>
              <w:rPr>
                <w:rFonts w:hint="eastAsia" w:ascii="宋体" w:hAnsi="宋体" w:cs="宋体"/>
                <w:color w:val="000000"/>
                <w:sz w:val="24"/>
                <w:szCs w:val="24"/>
              </w:rPr>
            </w:pPr>
            <w:r>
              <w:rPr>
                <w:rFonts w:hint="eastAsia" w:ascii="宋体" w:hAnsi="宋体" w:cs="宋体"/>
                <w:color w:val="000000"/>
                <w:kern w:val="0"/>
                <w:sz w:val="24"/>
                <w:szCs w:val="24"/>
              </w:rPr>
              <w:t>48960</w:t>
            </w:r>
          </w:p>
        </w:tc>
      </w:tr>
      <w:tr>
        <w:tblPrEx>
          <w:tblLayout w:type="fixed"/>
          <w:tblCellMar>
            <w:top w:w="0" w:type="dxa"/>
            <w:left w:w="0" w:type="dxa"/>
            <w:bottom w:w="0" w:type="dxa"/>
            <w:right w:w="0" w:type="dxa"/>
          </w:tblCellMar>
        </w:tblPrEx>
        <w:trPr>
          <w:trHeight w:val="300" w:hRule="atLeast"/>
          <w:jc w:val="center"/>
        </w:trPr>
        <w:tc>
          <w:tcPr>
            <w:tcW w:w="3465" w:type="dxa"/>
            <w:gridSpan w:val="3"/>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spacing w:line="360" w:lineRule="auto"/>
              <w:jc w:val="center"/>
              <w:rPr>
                <w:rFonts w:hint="eastAsia" w:ascii="宋体" w:hAnsi="宋体" w:cs="宋体"/>
                <w:b/>
                <w:bCs/>
                <w:color w:val="000000"/>
                <w:sz w:val="24"/>
                <w:szCs w:val="24"/>
              </w:rPr>
            </w:pPr>
            <w:r>
              <w:rPr>
                <w:rFonts w:hint="eastAsia" w:ascii="宋体" w:hAnsi="宋体" w:cs="宋体"/>
                <w:b/>
                <w:bCs/>
                <w:color w:val="000000"/>
                <w:sz w:val="24"/>
                <w:szCs w:val="24"/>
              </w:rPr>
              <w:t>总市场占有率</w:t>
            </w:r>
          </w:p>
        </w:tc>
        <w:tc>
          <w:tcPr>
            <w:tcW w:w="99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w:t>
            </w:r>
          </w:p>
        </w:tc>
        <w:tc>
          <w:tcPr>
            <w:tcW w:w="102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10%</w:t>
            </w:r>
          </w:p>
        </w:tc>
        <w:tc>
          <w:tcPr>
            <w:tcW w:w="885"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30%</w:t>
            </w:r>
          </w:p>
        </w:tc>
        <w:tc>
          <w:tcPr>
            <w:tcW w:w="945"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60%</w:t>
            </w:r>
          </w:p>
        </w:tc>
        <w:tc>
          <w:tcPr>
            <w:tcW w:w="1020" w:type="dxa"/>
            <w:tcBorders>
              <w:top w:val="single" w:color="FFFFFF" w:sz="8" w:space="0"/>
              <w:left w:val="single" w:color="FFFFFF" w:sz="8" w:space="0"/>
              <w:bottom w:val="single" w:color="FFFFFF" w:sz="8" w:space="0"/>
              <w:right w:val="single" w:color="FFFFFF" w:sz="8" w:space="0"/>
            </w:tcBorders>
            <w:shd w:val="clear" w:color="auto" w:fill="E9EDF4"/>
            <w:noWrap w:val="0"/>
            <w:tcMar>
              <w:top w:w="15" w:type="dxa"/>
              <w:left w:w="15" w:type="dxa"/>
              <w:bottom w:w="0" w:type="dxa"/>
              <w:right w:w="15" w:type="dxa"/>
            </w:tcMar>
            <w:vAlign w:val="center"/>
          </w:tcPr>
          <w:p>
            <w:pPr>
              <w:spacing w:line="360" w:lineRule="auto"/>
              <w:jc w:val="center"/>
              <w:rPr>
                <w:rFonts w:hint="eastAsia" w:ascii="宋体" w:hAnsi="宋体" w:cs="宋体"/>
                <w:color w:val="000000"/>
                <w:sz w:val="24"/>
                <w:szCs w:val="24"/>
              </w:rPr>
            </w:pPr>
            <w:r>
              <w:rPr>
                <w:rFonts w:hint="eastAsia" w:ascii="宋体" w:hAnsi="宋体" w:cs="宋体"/>
                <w:color w:val="000000"/>
                <w:sz w:val="24"/>
                <w:szCs w:val="24"/>
              </w:rPr>
              <w:t>80%</w:t>
            </w:r>
          </w:p>
        </w:tc>
      </w:tr>
    </w:tbl>
    <w:p>
      <w:pPr>
        <w:spacing w:line="360" w:lineRule="auto"/>
        <w:ind w:firstLine="560" w:firstLineChars="200"/>
        <w:rPr>
          <w:rFonts w:hint="eastAsia" w:ascii="宋体" w:hAnsi="宋体" w:cs="宋体"/>
          <w:sz w:val="28"/>
          <w:szCs w:val="28"/>
        </w:rPr>
      </w:pPr>
    </w:p>
    <w:p>
      <w:pPr>
        <w:spacing w:line="360" w:lineRule="auto"/>
        <w:ind w:firstLine="560" w:firstLineChars="200"/>
        <w:rPr>
          <w:rFonts w:hint="eastAsia" w:ascii="宋体" w:hAnsi="宋体" w:cs="宋体"/>
          <w:sz w:val="28"/>
          <w:szCs w:val="28"/>
        </w:rPr>
      </w:pPr>
      <w:r>
        <w:rPr>
          <w:rFonts w:hint="eastAsia" w:ascii="宋体" w:hAnsi="宋体" w:cs="宋体"/>
          <w:sz w:val="28"/>
          <w:szCs w:val="28"/>
        </w:rPr>
        <w:t>从第四年起，公司将逐步涉足国际市场，并会逐渐将市场重点转向国际市场。公司将采取先在国际市场寻找合作伙伴，建立合作关系，通过合作伙伴的资源、渠道来影响国际市场。并逐步根据市场的成熟度在美国、欧洲等重点市场建立办事机构或分公司，加强对当地合作伙伴的支持，公司也将站在全球化的角度来运做国际、国内市场。</w:t>
      </w:r>
    </w:p>
    <w:p>
      <w:pPr>
        <w:spacing w:line="360" w:lineRule="auto"/>
        <w:jc w:val="center"/>
        <w:rPr>
          <w:rFonts w:hint="eastAsia" w:ascii="宋体" w:hAnsi="宋体" w:cs="宋体"/>
          <w:b/>
          <w:sz w:val="28"/>
          <w:szCs w:val="28"/>
        </w:rPr>
      </w:pPr>
    </w:p>
    <w:p>
      <w:pPr>
        <w:spacing w:line="360" w:lineRule="auto"/>
        <w:jc w:val="center"/>
        <w:rPr>
          <w:rFonts w:hint="eastAsia" w:ascii="宋体" w:hAnsi="宋体" w:cs="宋体"/>
          <w:b/>
          <w:sz w:val="28"/>
          <w:szCs w:val="28"/>
        </w:rPr>
      </w:pPr>
      <w:r>
        <w:rPr>
          <w:rFonts w:hint="eastAsia" w:ascii="宋体" w:hAnsi="宋体" w:cs="宋体"/>
          <w:b/>
          <w:sz w:val="28"/>
          <w:szCs w:val="28"/>
        </w:rPr>
        <w:t>国际市场收入预测表</w:t>
      </w:r>
    </w:p>
    <w:p>
      <w:pPr>
        <w:spacing w:line="360" w:lineRule="auto"/>
        <w:jc w:val="right"/>
        <w:rPr>
          <w:rFonts w:hint="eastAsia" w:ascii="宋体" w:hAnsi="宋体" w:cs="宋体"/>
          <w:b/>
          <w:i/>
          <w:sz w:val="28"/>
          <w:szCs w:val="28"/>
        </w:rPr>
      </w:pPr>
      <w:r>
        <w:rPr>
          <w:rFonts w:hint="eastAsia" w:ascii="宋体" w:hAnsi="宋体" w:cs="宋体"/>
          <w:b/>
          <w:i/>
          <w:sz w:val="28"/>
          <w:szCs w:val="28"/>
        </w:rPr>
        <w:t>单位：万美元</w:t>
      </w:r>
    </w:p>
    <w:tbl>
      <w:tblPr>
        <w:tblStyle w:val="21"/>
        <w:tblW w:w="842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4"/>
        <w:gridCol w:w="1275"/>
        <w:gridCol w:w="1185"/>
        <w:gridCol w:w="1245"/>
        <w:gridCol w:w="1230"/>
        <w:gridCol w:w="1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064" w:type="dxa"/>
            <w:tcBorders>
              <w:top w:val="single" w:color="FFFFFF" w:sz="8" w:space="0"/>
              <w:left w:val="single" w:color="FFFFFF" w:sz="8" w:space="0"/>
              <w:bottom w:val="single" w:color="FFFFFF" w:sz="4" w:space="0"/>
              <w:right w:val="single" w:color="FFFFFF" w:sz="8" w:space="0"/>
            </w:tcBorders>
            <w:shd w:val="clear" w:color="auto" w:fill="4F81BD"/>
            <w:noWrap w:val="0"/>
            <w:vAlign w:val="center"/>
          </w:tcPr>
          <w:p>
            <w:pPr>
              <w:widowControl/>
              <w:spacing w:line="360" w:lineRule="auto"/>
              <w:jc w:val="center"/>
              <w:rPr>
                <w:rFonts w:hint="eastAsia" w:ascii="宋体" w:hAnsi="宋体" w:cs="宋体"/>
                <w:b/>
                <w:i/>
                <w:color w:val="FFFFFF"/>
                <w:sz w:val="28"/>
                <w:szCs w:val="28"/>
              </w:rPr>
            </w:pPr>
            <w:r>
              <w:rPr>
                <w:rFonts w:hint="eastAsia" w:ascii="宋体" w:hAnsi="宋体" w:cs="宋体"/>
                <w:b/>
                <w:bCs/>
                <w:color w:val="FFFFFF"/>
                <w:kern w:val="0"/>
                <w:sz w:val="28"/>
                <w:szCs w:val="28"/>
              </w:rPr>
              <w:t>　</w:t>
            </w:r>
          </w:p>
        </w:tc>
        <w:tc>
          <w:tcPr>
            <w:tcW w:w="1275" w:type="dxa"/>
            <w:tcBorders>
              <w:top w:val="single" w:color="FFFFFF" w:sz="8" w:space="0"/>
              <w:left w:val="single" w:color="FFFFFF" w:sz="8" w:space="0"/>
              <w:bottom w:val="single" w:color="FFFFFF" w:sz="4" w:space="0"/>
              <w:right w:val="single" w:color="FFFFFF" w:sz="8" w:space="0"/>
            </w:tcBorders>
            <w:shd w:val="clear" w:color="auto" w:fill="4F81BD"/>
            <w:noWrap w:val="0"/>
            <w:vAlign w:val="center"/>
          </w:tcPr>
          <w:p>
            <w:pPr>
              <w:widowControl/>
              <w:spacing w:line="360" w:lineRule="auto"/>
              <w:jc w:val="center"/>
              <w:rPr>
                <w:rFonts w:hint="eastAsia" w:ascii="宋体" w:hAnsi="宋体" w:cs="宋体"/>
                <w:b/>
                <w:i/>
                <w:color w:val="FFFFFF"/>
                <w:sz w:val="28"/>
                <w:szCs w:val="28"/>
              </w:rPr>
            </w:pPr>
            <w:r>
              <w:rPr>
                <w:rFonts w:hint="eastAsia" w:ascii="宋体" w:hAnsi="宋体" w:cs="宋体"/>
                <w:b/>
                <w:bCs/>
                <w:color w:val="FFFFFF"/>
                <w:kern w:val="0"/>
                <w:sz w:val="28"/>
                <w:szCs w:val="28"/>
              </w:rPr>
              <w:t>第一年</w:t>
            </w:r>
          </w:p>
        </w:tc>
        <w:tc>
          <w:tcPr>
            <w:tcW w:w="1185" w:type="dxa"/>
            <w:tcBorders>
              <w:top w:val="single" w:color="FFFFFF" w:sz="8" w:space="0"/>
              <w:left w:val="single" w:color="FFFFFF" w:sz="8" w:space="0"/>
              <w:bottom w:val="single" w:color="FFFFFF" w:sz="4" w:space="0"/>
              <w:right w:val="single" w:color="FFFFFF" w:sz="8" w:space="0"/>
            </w:tcBorders>
            <w:shd w:val="clear" w:color="auto" w:fill="4F81BD"/>
            <w:noWrap w:val="0"/>
            <w:vAlign w:val="center"/>
          </w:tcPr>
          <w:p>
            <w:pPr>
              <w:widowControl/>
              <w:spacing w:line="360" w:lineRule="auto"/>
              <w:jc w:val="center"/>
              <w:rPr>
                <w:rFonts w:hint="eastAsia" w:ascii="宋体" w:hAnsi="宋体" w:cs="宋体"/>
                <w:b/>
                <w:i/>
                <w:color w:val="FFFFFF"/>
                <w:sz w:val="28"/>
                <w:szCs w:val="28"/>
              </w:rPr>
            </w:pPr>
            <w:r>
              <w:rPr>
                <w:rFonts w:hint="eastAsia" w:ascii="宋体" w:hAnsi="宋体" w:cs="宋体"/>
                <w:b/>
                <w:bCs/>
                <w:color w:val="FFFFFF"/>
                <w:kern w:val="0"/>
                <w:sz w:val="28"/>
                <w:szCs w:val="28"/>
              </w:rPr>
              <w:t>第二年</w:t>
            </w:r>
          </w:p>
        </w:tc>
        <w:tc>
          <w:tcPr>
            <w:tcW w:w="1245" w:type="dxa"/>
            <w:tcBorders>
              <w:top w:val="single" w:color="FFFFFF" w:sz="8" w:space="0"/>
              <w:left w:val="single" w:color="FFFFFF" w:sz="8" w:space="0"/>
              <w:bottom w:val="single" w:color="FFFFFF" w:sz="4" w:space="0"/>
              <w:right w:val="single" w:color="FFFFFF" w:sz="8" w:space="0"/>
            </w:tcBorders>
            <w:shd w:val="clear" w:color="auto" w:fill="4F81BD"/>
            <w:noWrap w:val="0"/>
            <w:vAlign w:val="center"/>
          </w:tcPr>
          <w:p>
            <w:pPr>
              <w:widowControl/>
              <w:spacing w:line="360" w:lineRule="auto"/>
              <w:jc w:val="center"/>
              <w:rPr>
                <w:rFonts w:hint="eastAsia" w:ascii="宋体" w:hAnsi="宋体" w:cs="宋体"/>
                <w:b/>
                <w:i/>
                <w:color w:val="FFFFFF"/>
                <w:sz w:val="28"/>
                <w:szCs w:val="28"/>
              </w:rPr>
            </w:pPr>
            <w:r>
              <w:rPr>
                <w:rFonts w:hint="eastAsia" w:ascii="宋体" w:hAnsi="宋体" w:cs="宋体"/>
                <w:b/>
                <w:bCs/>
                <w:color w:val="FFFFFF"/>
                <w:kern w:val="0"/>
                <w:sz w:val="28"/>
                <w:szCs w:val="28"/>
              </w:rPr>
              <w:t>第三年</w:t>
            </w:r>
          </w:p>
        </w:tc>
        <w:tc>
          <w:tcPr>
            <w:tcW w:w="1230" w:type="dxa"/>
            <w:tcBorders>
              <w:top w:val="single" w:color="FFFFFF" w:sz="8" w:space="0"/>
              <w:left w:val="single" w:color="FFFFFF" w:sz="8" w:space="0"/>
              <w:bottom w:val="single" w:color="FFFFFF" w:sz="4" w:space="0"/>
              <w:right w:val="single" w:color="FFFFFF" w:sz="8" w:space="0"/>
            </w:tcBorders>
            <w:shd w:val="clear" w:color="auto" w:fill="4F81BD"/>
            <w:noWrap w:val="0"/>
            <w:vAlign w:val="center"/>
          </w:tcPr>
          <w:p>
            <w:pPr>
              <w:widowControl/>
              <w:spacing w:line="360" w:lineRule="auto"/>
              <w:jc w:val="center"/>
              <w:rPr>
                <w:rFonts w:hint="eastAsia" w:ascii="宋体" w:hAnsi="宋体" w:cs="宋体"/>
                <w:b/>
                <w:i/>
                <w:color w:val="FFFFFF"/>
                <w:sz w:val="28"/>
                <w:szCs w:val="28"/>
              </w:rPr>
            </w:pPr>
            <w:r>
              <w:rPr>
                <w:rFonts w:hint="eastAsia" w:ascii="宋体" w:hAnsi="宋体" w:cs="宋体"/>
                <w:b/>
                <w:bCs/>
                <w:color w:val="FFFFFF"/>
                <w:kern w:val="0"/>
                <w:sz w:val="28"/>
                <w:szCs w:val="28"/>
              </w:rPr>
              <w:t>第四年</w:t>
            </w:r>
          </w:p>
        </w:tc>
        <w:tc>
          <w:tcPr>
            <w:tcW w:w="1426" w:type="dxa"/>
            <w:tcBorders>
              <w:top w:val="single" w:color="FFFFFF" w:sz="8" w:space="0"/>
              <w:left w:val="single" w:color="FFFFFF" w:sz="8" w:space="0"/>
              <w:bottom w:val="single" w:color="FFFFFF" w:sz="4" w:space="0"/>
              <w:right w:val="single" w:color="FFFFFF" w:sz="8" w:space="0"/>
            </w:tcBorders>
            <w:shd w:val="clear" w:color="auto" w:fill="4F81BD"/>
            <w:noWrap w:val="0"/>
            <w:vAlign w:val="center"/>
          </w:tcPr>
          <w:p>
            <w:pPr>
              <w:widowControl/>
              <w:spacing w:line="360" w:lineRule="auto"/>
              <w:jc w:val="center"/>
              <w:rPr>
                <w:rFonts w:hint="eastAsia" w:ascii="宋体" w:hAnsi="宋体" w:cs="宋体"/>
                <w:b/>
                <w:i/>
                <w:color w:val="FFFFFF"/>
                <w:sz w:val="28"/>
                <w:szCs w:val="28"/>
              </w:rPr>
            </w:pPr>
            <w:r>
              <w:rPr>
                <w:rFonts w:hint="eastAsia" w:ascii="宋体" w:hAnsi="宋体" w:cs="宋体"/>
                <w:b/>
                <w:bCs/>
                <w:color w:val="FFFFFF"/>
                <w:kern w:val="0"/>
                <w:sz w:val="28"/>
                <w:szCs w:val="28"/>
              </w:rPr>
              <w:t>第五年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064" w:type="dxa"/>
            <w:tcBorders>
              <w:top w:val="single" w:color="FFFFFF" w:sz="4" w:space="0"/>
              <w:left w:val="single" w:color="FFFFFF" w:sz="8" w:space="0"/>
              <w:bottom w:val="single" w:color="FFFFFF" w:sz="8" w:space="0"/>
              <w:right w:val="single" w:color="FFFFFF" w:sz="8" w:space="0"/>
            </w:tcBorders>
            <w:shd w:val="clear" w:color="auto" w:fill="D0D8E8"/>
            <w:noWrap w:val="0"/>
            <w:vAlign w:val="center"/>
          </w:tcPr>
          <w:p>
            <w:pPr>
              <w:spacing w:line="480" w:lineRule="auto"/>
              <w:jc w:val="center"/>
              <w:rPr>
                <w:rFonts w:hint="eastAsia" w:ascii="宋体" w:hAnsi="宋体" w:cs="宋体"/>
                <w:b/>
                <w:i/>
                <w:color w:val="000000"/>
                <w:sz w:val="28"/>
                <w:szCs w:val="28"/>
              </w:rPr>
            </w:pPr>
            <w:r>
              <w:rPr>
                <w:rFonts w:hint="eastAsia" w:ascii="宋体" w:hAnsi="宋体" w:cs="宋体"/>
                <w:b/>
                <w:bCs/>
                <w:color w:val="000000"/>
                <w:sz w:val="28"/>
                <w:szCs w:val="28"/>
              </w:rPr>
              <w:t>专业技术销售</w:t>
            </w:r>
          </w:p>
        </w:tc>
        <w:tc>
          <w:tcPr>
            <w:tcW w:w="1275" w:type="dxa"/>
            <w:tcBorders>
              <w:top w:val="single" w:color="FFFFFF" w:sz="4" w:space="0"/>
              <w:left w:val="single" w:color="FFFFFF" w:sz="8" w:space="0"/>
              <w:bottom w:val="single" w:color="FFFFFF" w:sz="8" w:space="0"/>
              <w:right w:val="single" w:color="FFFFFF" w:sz="8" w:space="0"/>
            </w:tcBorders>
            <w:shd w:val="clear" w:color="auto" w:fill="D0D8E8"/>
            <w:noWrap w:val="0"/>
            <w:vAlign w:val="top"/>
          </w:tcPr>
          <w:p>
            <w:pPr>
              <w:widowControl/>
              <w:spacing w:line="360" w:lineRule="auto"/>
              <w:jc w:val="right"/>
              <w:rPr>
                <w:rFonts w:hint="eastAsia" w:ascii="宋体" w:hAnsi="宋体" w:cs="宋体"/>
                <w:b/>
                <w:i/>
                <w:color w:val="000000"/>
                <w:sz w:val="28"/>
                <w:szCs w:val="28"/>
              </w:rPr>
            </w:pPr>
            <w:r>
              <w:rPr>
                <w:rFonts w:hint="eastAsia" w:ascii="宋体" w:hAnsi="宋体" w:cs="宋体"/>
                <w:color w:val="000000"/>
                <w:kern w:val="0"/>
                <w:sz w:val="28"/>
                <w:szCs w:val="28"/>
              </w:rPr>
              <w:t>0</w:t>
            </w:r>
          </w:p>
        </w:tc>
        <w:tc>
          <w:tcPr>
            <w:tcW w:w="1185" w:type="dxa"/>
            <w:tcBorders>
              <w:top w:val="single" w:color="FFFFFF" w:sz="4" w:space="0"/>
              <w:left w:val="single" w:color="FFFFFF" w:sz="8" w:space="0"/>
              <w:bottom w:val="single" w:color="FFFFFF" w:sz="8" w:space="0"/>
              <w:right w:val="single" w:color="FFFFFF" w:sz="8" w:space="0"/>
            </w:tcBorders>
            <w:shd w:val="clear" w:color="auto" w:fill="D0D8E8"/>
            <w:noWrap w:val="0"/>
            <w:vAlign w:val="top"/>
          </w:tcPr>
          <w:p>
            <w:pPr>
              <w:widowControl/>
              <w:spacing w:line="360" w:lineRule="auto"/>
              <w:jc w:val="right"/>
              <w:rPr>
                <w:rFonts w:hint="eastAsia" w:ascii="宋体" w:hAnsi="宋体" w:cs="宋体"/>
                <w:b/>
                <w:i/>
                <w:color w:val="000000"/>
                <w:sz w:val="28"/>
                <w:szCs w:val="28"/>
              </w:rPr>
            </w:pPr>
            <w:r>
              <w:rPr>
                <w:rFonts w:hint="eastAsia" w:ascii="宋体" w:hAnsi="宋体" w:cs="宋体"/>
                <w:color w:val="000000"/>
                <w:kern w:val="0"/>
                <w:sz w:val="28"/>
                <w:szCs w:val="28"/>
              </w:rPr>
              <w:t>0</w:t>
            </w:r>
          </w:p>
        </w:tc>
        <w:tc>
          <w:tcPr>
            <w:tcW w:w="1245" w:type="dxa"/>
            <w:tcBorders>
              <w:top w:val="single" w:color="FFFFFF" w:sz="4" w:space="0"/>
              <w:left w:val="single" w:color="FFFFFF" w:sz="8" w:space="0"/>
              <w:bottom w:val="single" w:color="FFFFFF" w:sz="8" w:space="0"/>
              <w:right w:val="single" w:color="FFFFFF" w:sz="8" w:space="0"/>
            </w:tcBorders>
            <w:shd w:val="clear" w:color="auto" w:fill="D0D8E8"/>
            <w:noWrap w:val="0"/>
            <w:vAlign w:val="top"/>
          </w:tcPr>
          <w:p>
            <w:pPr>
              <w:widowControl/>
              <w:spacing w:line="360" w:lineRule="auto"/>
              <w:jc w:val="right"/>
              <w:rPr>
                <w:rFonts w:hint="eastAsia" w:ascii="宋体" w:hAnsi="宋体" w:cs="宋体"/>
                <w:b/>
                <w:i/>
                <w:color w:val="000000"/>
                <w:sz w:val="28"/>
                <w:szCs w:val="28"/>
              </w:rPr>
            </w:pPr>
            <w:r>
              <w:rPr>
                <w:rFonts w:hint="eastAsia" w:ascii="宋体" w:hAnsi="宋体" w:cs="宋体"/>
                <w:color w:val="000000"/>
                <w:kern w:val="0"/>
                <w:sz w:val="28"/>
                <w:szCs w:val="28"/>
              </w:rPr>
              <w:t>0</w:t>
            </w:r>
          </w:p>
        </w:tc>
        <w:tc>
          <w:tcPr>
            <w:tcW w:w="1230" w:type="dxa"/>
            <w:tcBorders>
              <w:top w:val="single" w:color="FFFFFF" w:sz="4" w:space="0"/>
              <w:left w:val="single" w:color="FFFFFF" w:sz="8" w:space="0"/>
              <w:bottom w:val="single" w:color="FFFFFF" w:sz="8" w:space="0"/>
              <w:right w:val="single" w:color="FFFFFF" w:sz="8" w:space="0"/>
            </w:tcBorders>
            <w:shd w:val="clear" w:color="auto" w:fill="D0D8E8"/>
            <w:noWrap w:val="0"/>
            <w:vAlign w:val="top"/>
          </w:tcPr>
          <w:p>
            <w:pPr>
              <w:widowControl/>
              <w:spacing w:line="360" w:lineRule="auto"/>
              <w:jc w:val="right"/>
              <w:rPr>
                <w:rFonts w:hint="eastAsia" w:ascii="宋体" w:hAnsi="宋体" w:cs="宋体"/>
                <w:b/>
                <w:i/>
                <w:color w:val="000000"/>
                <w:sz w:val="28"/>
                <w:szCs w:val="28"/>
              </w:rPr>
            </w:pPr>
            <w:r>
              <w:rPr>
                <w:rFonts w:hint="eastAsia" w:ascii="宋体" w:hAnsi="宋体" w:cs="宋体"/>
                <w:color w:val="000000"/>
                <w:kern w:val="0"/>
                <w:sz w:val="28"/>
                <w:szCs w:val="28"/>
              </w:rPr>
              <w:t>6000</w:t>
            </w:r>
          </w:p>
        </w:tc>
        <w:tc>
          <w:tcPr>
            <w:tcW w:w="1426" w:type="dxa"/>
            <w:tcBorders>
              <w:top w:val="single" w:color="FFFFFF" w:sz="4" w:space="0"/>
              <w:left w:val="single" w:color="FFFFFF" w:sz="8" w:space="0"/>
              <w:bottom w:val="single" w:color="FFFFFF" w:sz="8" w:space="0"/>
              <w:right w:val="single" w:color="FFFFFF" w:sz="8" w:space="0"/>
            </w:tcBorders>
            <w:shd w:val="clear" w:color="auto" w:fill="D0D8E8"/>
            <w:noWrap w:val="0"/>
            <w:vAlign w:val="top"/>
          </w:tcPr>
          <w:p>
            <w:pPr>
              <w:widowControl/>
              <w:spacing w:line="360" w:lineRule="auto"/>
              <w:jc w:val="right"/>
              <w:rPr>
                <w:rFonts w:hint="eastAsia" w:ascii="宋体" w:hAnsi="宋体" w:cs="宋体"/>
                <w:b/>
                <w:i/>
                <w:color w:val="000000"/>
                <w:sz w:val="28"/>
                <w:szCs w:val="28"/>
              </w:rPr>
            </w:pPr>
            <w:r>
              <w:rPr>
                <w:rFonts w:hint="eastAsia" w:ascii="宋体" w:hAnsi="宋体" w:cs="宋体"/>
                <w:color w:val="000000"/>
                <w:kern w:val="0"/>
                <w:sz w:val="28"/>
                <w:szCs w:val="28"/>
              </w:rP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064" w:type="dxa"/>
            <w:tcBorders>
              <w:top w:val="single" w:color="FFFFFF" w:sz="8" w:space="0"/>
              <w:left w:val="single" w:color="FFFFFF" w:sz="8" w:space="0"/>
              <w:bottom w:val="single" w:color="FFFFFF" w:sz="8" w:space="0"/>
              <w:right w:val="single" w:color="FFFFFF" w:sz="8" w:space="0"/>
            </w:tcBorders>
            <w:shd w:val="clear" w:color="auto" w:fill="E9EDF4"/>
            <w:noWrap w:val="0"/>
            <w:vAlign w:val="center"/>
          </w:tcPr>
          <w:p>
            <w:pPr>
              <w:spacing w:line="480" w:lineRule="auto"/>
              <w:jc w:val="center"/>
              <w:rPr>
                <w:rFonts w:hint="eastAsia" w:ascii="宋体" w:hAnsi="宋体" w:cs="宋体"/>
                <w:b/>
                <w:i/>
                <w:color w:val="000000"/>
                <w:sz w:val="28"/>
                <w:szCs w:val="28"/>
              </w:rPr>
            </w:pPr>
            <w:r>
              <w:rPr>
                <w:rFonts w:hint="eastAsia" w:ascii="宋体" w:hAnsi="宋体" w:cs="宋体"/>
                <w:b/>
                <w:bCs/>
                <w:color w:val="000000"/>
                <w:sz w:val="28"/>
                <w:szCs w:val="28"/>
              </w:rPr>
              <w:t>维护服务收入</w:t>
            </w:r>
          </w:p>
        </w:tc>
        <w:tc>
          <w:tcPr>
            <w:tcW w:w="1275" w:type="dxa"/>
            <w:tcBorders>
              <w:top w:val="single" w:color="FFFFFF" w:sz="8" w:space="0"/>
              <w:left w:val="single" w:color="FFFFFF" w:sz="8" w:space="0"/>
              <w:bottom w:val="single" w:color="FFFFFF" w:sz="8" w:space="0"/>
              <w:right w:val="single" w:color="FFFFFF" w:sz="8" w:space="0"/>
            </w:tcBorders>
            <w:shd w:val="clear" w:color="auto" w:fill="E9EDF4"/>
            <w:noWrap w:val="0"/>
            <w:vAlign w:val="top"/>
          </w:tcPr>
          <w:p>
            <w:pPr>
              <w:widowControl/>
              <w:spacing w:line="360" w:lineRule="auto"/>
              <w:jc w:val="right"/>
              <w:rPr>
                <w:rFonts w:hint="eastAsia" w:ascii="宋体" w:hAnsi="宋体" w:cs="宋体"/>
                <w:b/>
                <w:i/>
                <w:color w:val="000000"/>
                <w:sz w:val="28"/>
                <w:szCs w:val="28"/>
              </w:rPr>
            </w:pPr>
            <w:r>
              <w:rPr>
                <w:rFonts w:hint="eastAsia" w:ascii="宋体" w:hAnsi="宋体" w:cs="宋体"/>
                <w:color w:val="000000"/>
                <w:kern w:val="0"/>
                <w:sz w:val="28"/>
                <w:szCs w:val="28"/>
              </w:rPr>
              <w:t>0</w:t>
            </w:r>
          </w:p>
        </w:tc>
        <w:tc>
          <w:tcPr>
            <w:tcW w:w="1185" w:type="dxa"/>
            <w:tcBorders>
              <w:top w:val="single" w:color="FFFFFF" w:sz="8" w:space="0"/>
              <w:left w:val="single" w:color="FFFFFF" w:sz="8" w:space="0"/>
              <w:bottom w:val="single" w:color="FFFFFF" w:sz="8" w:space="0"/>
              <w:right w:val="single" w:color="FFFFFF" w:sz="8" w:space="0"/>
            </w:tcBorders>
            <w:shd w:val="clear" w:color="auto" w:fill="E9EDF4"/>
            <w:noWrap w:val="0"/>
            <w:vAlign w:val="top"/>
          </w:tcPr>
          <w:p>
            <w:pPr>
              <w:widowControl/>
              <w:spacing w:line="360" w:lineRule="auto"/>
              <w:jc w:val="right"/>
              <w:rPr>
                <w:rFonts w:hint="eastAsia" w:ascii="宋体" w:hAnsi="宋体" w:cs="宋体"/>
                <w:b/>
                <w:i/>
                <w:color w:val="000000"/>
                <w:sz w:val="28"/>
                <w:szCs w:val="28"/>
              </w:rPr>
            </w:pPr>
            <w:r>
              <w:rPr>
                <w:rFonts w:hint="eastAsia" w:ascii="宋体" w:hAnsi="宋体" w:cs="宋体"/>
                <w:color w:val="000000"/>
                <w:kern w:val="0"/>
                <w:sz w:val="28"/>
                <w:szCs w:val="28"/>
              </w:rPr>
              <w:t>0</w:t>
            </w:r>
          </w:p>
        </w:tc>
        <w:tc>
          <w:tcPr>
            <w:tcW w:w="1245" w:type="dxa"/>
            <w:tcBorders>
              <w:top w:val="single" w:color="FFFFFF" w:sz="8" w:space="0"/>
              <w:left w:val="single" w:color="FFFFFF" w:sz="8" w:space="0"/>
              <w:bottom w:val="single" w:color="FFFFFF" w:sz="8" w:space="0"/>
              <w:right w:val="single" w:color="FFFFFF" w:sz="8" w:space="0"/>
            </w:tcBorders>
            <w:shd w:val="clear" w:color="auto" w:fill="E9EDF4"/>
            <w:noWrap w:val="0"/>
            <w:vAlign w:val="top"/>
          </w:tcPr>
          <w:p>
            <w:pPr>
              <w:widowControl/>
              <w:spacing w:line="360" w:lineRule="auto"/>
              <w:jc w:val="right"/>
              <w:rPr>
                <w:rFonts w:hint="eastAsia" w:ascii="宋体" w:hAnsi="宋体" w:cs="宋体"/>
                <w:b/>
                <w:i/>
                <w:color w:val="000000"/>
                <w:sz w:val="28"/>
                <w:szCs w:val="28"/>
              </w:rPr>
            </w:pPr>
            <w:r>
              <w:rPr>
                <w:rFonts w:hint="eastAsia" w:ascii="宋体" w:hAnsi="宋体" w:cs="宋体"/>
                <w:color w:val="000000"/>
                <w:kern w:val="0"/>
                <w:sz w:val="28"/>
                <w:szCs w:val="28"/>
              </w:rPr>
              <w:t>0</w:t>
            </w:r>
          </w:p>
        </w:tc>
        <w:tc>
          <w:tcPr>
            <w:tcW w:w="1230" w:type="dxa"/>
            <w:tcBorders>
              <w:top w:val="single" w:color="FFFFFF" w:sz="8" w:space="0"/>
              <w:left w:val="single" w:color="FFFFFF" w:sz="8" w:space="0"/>
              <w:bottom w:val="single" w:color="FFFFFF" w:sz="8" w:space="0"/>
              <w:right w:val="single" w:color="FFFFFF" w:sz="8" w:space="0"/>
            </w:tcBorders>
            <w:shd w:val="clear" w:color="auto" w:fill="E9EDF4"/>
            <w:noWrap w:val="0"/>
            <w:vAlign w:val="top"/>
          </w:tcPr>
          <w:p>
            <w:pPr>
              <w:widowControl/>
              <w:spacing w:line="360" w:lineRule="auto"/>
              <w:jc w:val="right"/>
              <w:rPr>
                <w:rFonts w:hint="eastAsia" w:ascii="宋体" w:hAnsi="宋体" w:cs="宋体"/>
                <w:b/>
                <w:i/>
                <w:color w:val="000000"/>
                <w:sz w:val="28"/>
                <w:szCs w:val="28"/>
              </w:rPr>
            </w:pPr>
            <w:r>
              <w:rPr>
                <w:rFonts w:hint="eastAsia" w:ascii="宋体" w:hAnsi="宋体" w:cs="宋体"/>
                <w:color w:val="000000"/>
                <w:kern w:val="0"/>
                <w:sz w:val="28"/>
                <w:szCs w:val="28"/>
              </w:rPr>
              <w:t>4000</w:t>
            </w:r>
          </w:p>
        </w:tc>
        <w:tc>
          <w:tcPr>
            <w:tcW w:w="1426" w:type="dxa"/>
            <w:tcBorders>
              <w:top w:val="single" w:color="FFFFFF" w:sz="8" w:space="0"/>
              <w:left w:val="single" w:color="FFFFFF" w:sz="8" w:space="0"/>
              <w:bottom w:val="single" w:color="FFFFFF" w:sz="8" w:space="0"/>
              <w:right w:val="single" w:color="FFFFFF" w:sz="8" w:space="0"/>
            </w:tcBorders>
            <w:shd w:val="clear" w:color="auto" w:fill="E9EDF4"/>
            <w:noWrap w:val="0"/>
            <w:vAlign w:val="top"/>
          </w:tcPr>
          <w:p>
            <w:pPr>
              <w:widowControl/>
              <w:spacing w:line="360" w:lineRule="auto"/>
              <w:jc w:val="right"/>
              <w:rPr>
                <w:rFonts w:hint="eastAsia" w:ascii="宋体" w:hAnsi="宋体" w:cs="宋体"/>
                <w:b/>
                <w:i/>
                <w:color w:val="000000"/>
                <w:sz w:val="28"/>
                <w:szCs w:val="28"/>
              </w:rPr>
            </w:pPr>
            <w:r>
              <w:rPr>
                <w:rFonts w:hint="eastAsia" w:ascii="宋体" w:hAnsi="宋体" w:cs="宋体"/>
                <w:color w:val="000000"/>
                <w:kern w:val="0"/>
                <w:sz w:val="28"/>
                <w:szCs w:val="28"/>
              </w:rPr>
              <w:t>80000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064" w:type="dxa"/>
            <w:tcBorders>
              <w:top w:val="single" w:color="FFFFFF" w:sz="8" w:space="0"/>
              <w:left w:val="single" w:color="FFFFFF" w:sz="8" w:space="0"/>
              <w:bottom w:val="single" w:color="FFFFFF" w:sz="8" w:space="0"/>
              <w:right w:val="single" w:color="FFFFFF" w:sz="8" w:space="0"/>
            </w:tcBorders>
            <w:shd w:val="clear" w:color="auto" w:fill="D0D8E8"/>
            <w:noWrap w:val="0"/>
            <w:vAlign w:val="center"/>
          </w:tcPr>
          <w:p>
            <w:pPr>
              <w:spacing w:line="480" w:lineRule="auto"/>
              <w:jc w:val="center"/>
              <w:rPr>
                <w:rFonts w:hint="eastAsia" w:ascii="宋体" w:hAnsi="宋体" w:cs="宋体"/>
                <w:b/>
                <w:bCs/>
                <w:color w:val="000000"/>
                <w:sz w:val="28"/>
                <w:szCs w:val="28"/>
              </w:rPr>
            </w:pPr>
            <w:r>
              <w:rPr>
                <w:rFonts w:hint="eastAsia" w:ascii="宋体" w:hAnsi="宋体" w:cs="宋体"/>
                <w:b/>
                <w:bCs/>
                <w:color w:val="000000"/>
                <w:sz w:val="28"/>
                <w:szCs w:val="28"/>
              </w:rPr>
              <w:t>自主产品销售</w:t>
            </w:r>
          </w:p>
        </w:tc>
        <w:tc>
          <w:tcPr>
            <w:tcW w:w="1275" w:type="dxa"/>
            <w:tcBorders>
              <w:top w:val="single" w:color="FFFFFF" w:sz="8" w:space="0"/>
              <w:left w:val="single" w:color="FFFFFF" w:sz="8" w:space="0"/>
              <w:bottom w:val="single" w:color="FFFFFF" w:sz="8" w:space="0"/>
              <w:right w:val="single" w:color="FFFFFF" w:sz="8" w:space="0"/>
            </w:tcBorders>
            <w:shd w:val="clear" w:color="auto" w:fill="D0D8E8"/>
            <w:noWrap w:val="0"/>
            <w:vAlign w:val="top"/>
          </w:tcPr>
          <w:p>
            <w:pPr>
              <w:widowControl/>
              <w:spacing w:line="360" w:lineRule="auto"/>
              <w:jc w:val="right"/>
              <w:rPr>
                <w:rFonts w:hint="eastAsia" w:ascii="宋体" w:hAnsi="宋体" w:cs="宋体"/>
                <w:color w:val="000000"/>
                <w:kern w:val="0"/>
                <w:sz w:val="28"/>
                <w:szCs w:val="28"/>
              </w:rPr>
            </w:pPr>
            <w:r>
              <w:rPr>
                <w:rFonts w:hint="eastAsia" w:ascii="宋体" w:hAnsi="宋体" w:cs="宋体"/>
                <w:color w:val="000000"/>
                <w:kern w:val="0"/>
                <w:sz w:val="28"/>
                <w:szCs w:val="28"/>
              </w:rPr>
              <w:t>0</w:t>
            </w:r>
          </w:p>
        </w:tc>
        <w:tc>
          <w:tcPr>
            <w:tcW w:w="1185" w:type="dxa"/>
            <w:tcBorders>
              <w:top w:val="single" w:color="FFFFFF" w:sz="8" w:space="0"/>
              <w:left w:val="single" w:color="FFFFFF" w:sz="8" w:space="0"/>
              <w:bottom w:val="single" w:color="FFFFFF" w:sz="8" w:space="0"/>
              <w:right w:val="single" w:color="FFFFFF" w:sz="8" w:space="0"/>
            </w:tcBorders>
            <w:shd w:val="clear" w:color="auto" w:fill="D0D8E8"/>
            <w:noWrap w:val="0"/>
            <w:vAlign w:val="top"/>
          </w:tcPr>
          <w:p>
            <w:pPr>
              <w:widowControl/>
              <w:spacing w:line="360" w:lineRule="auto"/>
              <w:jc w:val="right"/>
              <w:rPr>
                <w:rFonts w:hint="eastAsia" w:ascii="宋体" w:hAnsi="宋体" w:cs="宋体"/>
                <w:color w:val="000000"/>
                <w:kern w:val="0"/>
                <w:sz w:val="28"/>
                <w:szCs w:val="28"/>
              </w:rPr>
            </w:pPr>
            <w:r>
              <w:rPr>
                <w:rFonts w:hint="eastAsia" w:ascii="宋体" w:hAnsi="宋体" w:cs="宋体"/>
                <w:color w:val="000000"/>
                <w:kern w:val="0"/>
                <w:sz w:val="28"/>
                <w:szCs w:val="28"/>
              </w:rPr>
              <w:t>0</w:t>
            </w:r>
          </w:p>
        </w:tc>
        <w:tc>
          <w:tcPr>
            <w:tcW w:w="1245" w:type="dxa"/>
            <w:tcBorders>
              <w:top w:val="single" w:color="FFFFFF" w:sz="8" w:space="0"/>
              <w:left w:val="single" w:color="FFFFFF" w:sz="8" w:space="0"/>
              <w:bottom w:val="single" w:color="FFFFFF" w:sz="8" w:space="0"/>
              <w:right w:val="single" w:color="FFFFFF" w:sz="8" w:space="0"/>
            </w:tcBorders>
            <w:shd w:val="clear" w:color="auto" w:fill="D0D8E8"/>
            <w:noWrap w:val="0"/>
            <w:vAlign w:val="top"/>
          </w:tcPr>
          <w:p>
            <w:pPr>
              <w:widowControl/>
              <w:spacing w:line="360" w:lineRule="auto"/>
              <w:jc w:val="right"/>
              <w:rPr>
                <w:rFonts w:hint="eastAsia" w:ascii="宋体" w:hAnsi="宋体" w:cs="宋体"/>
                <w:color w:val="000000"/>
                <w:kern w:val="0"/>
                <w:sz w:val="28"/>
                <w:szCs w:val="28"/>
              </w:rPr>
            </w:pPr>
            <w:r>
              <w:rPr>
                <w:rFonts w:hint="eastAsia" w:ascii="宋体" w:hAnsi="宋体" w:cs="宋体"/>
                <w:color w:val="000000"/>
                <w:kern w:val="0"/>
                <w:sz w:val="28"/>
                <w:szCs w:val="28"/>
              </w:rPr>
              <w:t>0</w:t>
            </w:r>
          </w:p>
        </w:tc>
        <w:tc>
          <w:tcPr>
            <w:tcW w:w="1230" w:type="dxa"/>
            <w:tcBorders>
              <w:top w:val="single" w:color="FFFFFF" w:sz="8" w:space="0"/>
              <w:left w:val="single" w:color="FFFFFF" w:sz="8" w:space="0"/>
              <w:bottom w:val="single" w:color="FFFFFF" w:sz="8" w:space="0"/>
              <w:right w:val="single" w:color="FFFFFF" w:sz="8" w:space="0"/>
            </w:tcBorders>
            <w:shd w:val="clear" w:color="auto" w:fill="D0D8E8"/>
            <w:noWrap w:val="0"/>
            <w:vAlign w:val="top"/>
          </w:tcPr>
          <w:p>
            <w:pPr>
              <w:widowControl/>
              <w:spacing w:line="360" w:lineRule="auto"/>
              <w:jc w:val="right"/>
              <w:rPr>
                <w:rFonts w:hint="eastAsia" w:ascii="宋体" w:hAnsi="宋体" w:cs="宋体"/>
                <w:color w:val="000000"/>
                <w:kern w:val="0"/>
                <w:sz w:val="28"/>
                <w:szCs w:val="28"/>
              </w:rPr>
            </w:pPr>
            <w:r>
              <w:rPr>
                <w:rFonts w:hint="eastAsia" w:ascii="宋体" w:hAnsi="宋体" w:cs="宋体"/>
                <w:color w:val="000000"/>
                <w:kern w:val="0"/>
                <w:sz w:val="28"/>
                <w:szCs w:val="28"/>
              </w:rPr>
              <w:t>10000</w:t>
            </w:r>
          </w:p>
        </w:tc>
        <w:tc>
          <w:tcPr>
            <w:tcW w:w="1426" w:type="dxa"/>
            <w:tcBorders>
              <w:top w:val="single" w:color="FFFFFF" w:sz="8" w:space="0"/>
              <w:left w:val="single" w:color="FFFFFF" w:sz="8" w:space="0"/>
              <w:bottom w:val="single" w:color="FFFFFF" w:sz="8" w:space="0"/>
              <w:right w:val="single" w:color="FFFFFF" w:sz="8" w:space="0"/>
            </w:tcBorders>
            <w:shd w:val="clear" w:color="auto" w:fill="D0D8E8"/>
            <w:noWrap w:val="0"/>
            <w:vAlign w:val="top"/>
          </w:tcPr>
          <w:p>
            <w:pPr>
              <w:widowControl/>
              <w:spacing w:line="360" w:lineRule="auto"/>
              <w:jc w:val="right"/>
              <w:rPr>
                <w:rFonts w:hint="eastAsia" w:ascii="宋体" w:hAnsi="宋体" w:cs="宋体"/>
                <w:color w:val="000000"/>
                <w:kern w:val="0"/>
                <w:sz w:val="28"/>
                <w:szCs w:val="28"/>
              </w:rPr>
            </w:pPr>
            <w:r>
              <w:rPr>
                <w:rFonts w:hint="eastAsia" w:ascii="宋体" w:hAnsi="宋体" w:cs="宋体"/>
                <w:color w:val="000000"/>
                <w:kern w:val="0"/>
                <w:sz w:val="28"/>
                <w:szCs w:val="28"/>
              </w:rPr>
              <w:t>30000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064" w:type="dxa"/>
            <w:tcBorders>
              <w:top w:val="single" w:color="FFFFFF" w:sz="8" w:space="0"/>
              <w:left w:val="single" w:color="FFFFFF" w:sz="8" w:space="0"/>
              <w:bottom w:val="single" w:color="FFFFFF" w:sz="8" w:space="0"/>
              <w:right w:val="single" w:color="FFFFFF" w:sz="8" w:space="0"/>
            </w:tcBorders>
            <w:shd w:val="clear" w:color="auto" w:fill="E9EDF4"/>
            <w:noWrap w:val="0"/>
            <w:vAlign w:val="center"/>
          </w:tcPr>
          <w:p>
            <w:pPr>
              <w:widowControl/>
              <w:spacing w:line="360" w:lineRule="auto"/>
              <w:jc w:val="center"/>
              <w:rPr>
                <w:rFonts w:hint="eastAsia" w:ascii="宋体" w:hAnsi="宋体" w:cs="宋体"/>
                <w:b/>
                <w:i/>
                <w:color w:val="000000"/>
                <w:sz w:val="28"/>
                <w:szCs w:val="28"/>
              </w:rPr>
            </w:pPr>
            <w:r>
              <w:rPr>
                <w:rFonts w:hint="eastAsia" w:ascii="宋体" w:hAnsi="宋体" w:cs="宋体"/>
                <w:b/>
                <w:bCs/>
                <w:color w:val="000000"/>
                <w:kern w:val="0"/>
                <w:sz w:val="28"/>
                <w:szCs w:val="28"/>
              </w:rPr>
              <w:t>合计</w:t>
            </w:r>
          </w:p>
        </w:tc>
        <w:tc>
          <w:tcPr>
            <w:tcW w:w="1275" w:type="dxa"/>
            <w:tcBorders>
              <w:top w:val="single" w:color="FFFFFF" w:sz="8" w:space="0"/>
              <w:left w:val="single" w:color="FFFFFF" w:sz="8" w:space="0"/>
              <w:bottom w:val="single" w:color="FFFFFF" w:sz="8" w:space="0"/>
              <w:right w:val="single" w:color="FFFFFF" w:sz="8" w:space="0"/>
            </w:tcBorders>
            <w:shd w:val="clear" w:color="auto" w:fill="E9EDF4"/>
            <w:noWrap w:val="0"/>
            <w:vAlign w:val="top"/>
          </w:tcPr>
          <w:p>
            <w:pPr>
              <w:widowControl/>
              <w:spacing w:line="360" w:lineRule="auto"/>
              <w:jc w:val="right"/>
              <w:rPr>
                <w:rFonts w:hint="eastAsia" w:ascii="宋体" w:hAnsi="宋体" w:cs="宋体"/>
                <w:b/>
                <w:i/>
                <w:color w:val="000000"/>
                <w:sz w:val="28"/>
                <w:szCs w:val="28"/>
              </w:rPr>
            </w:pPr>
            <w:r>
              <w:rPr>
                <w:rFonts w:hint="eastAsia" w:ascii="宋体" w:hAnsi="宋体" w:cs="宋体"/>
                <w:color w:val="000000"/>
                <w:kern w:val="0"/>
                <w:sz w:val="28"/>
                <w:szCs w:val="28"/>
              </w:rPr>
              <w:t>0</w:t>
            </w:r>
          </w:p>
        </w:tc>
        <w:tc>
          <w:tcPr>
            <w:tcW w:w="1185" w:type="dxa"/>
            <w:tcBorders>
              <w:top w:val="single" w:color="FFFFFF" w:sz="8" w:space="0"/>
              <w:left w:val="single" w:color="FFFFFF" w:sz="8" w:space="0"/>
              <w:bottom w:val="single" w:color="FFFFFF" w:sz="8" w:space="0"/>
              <w:right w:val="single" w:color="FFFFFF" w:sz="8" w:space="0"/>
            </w:tcBorders>
            <w:shd w:val="clear" w:color="auto" w:fill="E9EDF4"/>
            <w:noWrap w:val="0"/>
            <w:vAlign w:val="top"/>
          </w:tcPr>
          <w:p>
            <w:pPr>
              <w:widowControl/>
              <w:spacing w:line="360" w:lineRule="auto"/>
              <w:jc w:val="right"/>
              <w:rPr>
                <w:rFonts w:hint="eastAsia" w:ascii="宋体" w:hAnsi="宋体" w:cs="宋体"/>
                <w:b/>
                <w:i/>
                <w:color w:val="000000"/>
                <w:sz w:val="28"/>
                <w:szCs w:val="28"/>
              </w:rPr>
            </w:pPr>
            <w:r>
              <w:rPr>
                <w:rFonts w:hint="eastAsia" w:ascii="宋体" w:hAnsi="宋体" w:cs="宋体"/>
                <w:color w:val="000000"/>
                <w:kern w:val="0"/>
                <w:sz w:val="28"/>
                <w:szCs w:val="28"/>
              </w:rPr>
              <w:t>0</w:t>
            </w:r>
          </w:p>
        </w:tc>
        <w:tc>
          <w:tcPr>
            <w:tcW w:w="1245" w:type="dxa"/>
            <w:tcBorders>
              <w:top w:val="single" w:color="FFFFFF" w:sz="8" w:space="0"/>
              <w:left w:val="single" w:color="FFFFFF" w:sz="8" w:space="0"/>
              <w:bottom w:val="single" w:color="FFFFFF" w:sz="8" w:space="0"/>
              <w:right w:val="single" w:color="FFFFFF" w:sz="8" w:space="0"/>
            </w:tcBorders>
            <w:shd w:val="clear" w:color="auto" w:fill="E9EDF4"/>
            <w:noWrap w:val="0"/>
            <w:vAlign w:val="top"/>
          </w:tcPr>
          <w:p>
            <w:pPr>
              <w:widowControl/>
              <w:spacing w:line="360" w:lineRule="auto"/>
              <w:jc w:val="right"/>
              <w:rPr>
                <w:rFonts w:hint="eastAsia" w:ascii="宋体" w:hAnsi="宋体" w:cs="宋体"/>
                <w:b/>
                <w:i/>
                <w:color w:val="000000"/>
                <w:sz w:val="28"/>
                <w:szCs w:val="28"/>
              </w:rPr>
            </w:pPr>
            <w:r>
              <w:rPr>
                <w:rFonts w:hint="eastAsia" w:ascii="宋体" w:hAnsi="宋体" w:cs="宋体"/>
                <w:color w:val="000000"/>
                <w:kern w:val="0"/>
                <w:sz w:val="28"/>
                <w:szCs w:val="28"/>
              </w:rPr>
              <w:t>0</w:t>
            </w:r>
          </w:p>
        </w:tc>
        <w:tc>
          <w:tcPr>
            <w:tcW w:w="1230" w:type="dxa"/>
            <w:tcBorders>
              <w:top w:val="single" w:color="FFFFFF" w:sz="8" w:space="0"/>
              <w:left w:val="single" w:color="FFFFFF" w:sz="8" w:space="0"/>
              <w:bottom w:val="single" w:color="FFFFFF" w:sz="8" w:space="0"/>
              <w:right w:val="single" w:color="FFFFFF" w:sz="8" w:space="0"/>
            </w:tcBorders>
            <w:shd w:val="clear" w:color="auto" w:fill="E9EDF4"/>
            <w:noWrap w:val="0"/>
            <w:vAlign w:val="top"/>
          </w:tcPr>
          <w:p>
            <w:pPr>
              <w:widowControl/>
              <w:spacing w:line="360" w:lineRule="auto"/>
              <w:jc w:val="right"/>
              <w:rPr>
                <w:rFonts w:hint="eastAsia" w:ascii="宋体" w:hAnsi="宋体" w:cs="宋体"/>
                <w:b/>
                <w:i/>
                <w:color w:val="000000"/>
                <w:sz w:val="28"/>
                <w:szCs w:val="28"/>
              </w:rPr>
            </w:pPr>
            <w:r>
              <w:rPr>
                <w:rFonts w:hint="eastAsia" w:ascii="宋体" w:hAnsi="宋体" w:cs="宋体"/>
                <w:color w:val="000000"/>
                <w:kern w:val="0"/>
                <w:sz w:val="28"/>
                <w:szCs w:val="28"/>
              </w:rPr>
              <w:t>20000</w:t>
            </w:r>
          </w:p>
        </w:tc>
        <w:tc>
          <w:tcPr>
            <w:tcW w:w="1426" w:type="dxa"/>
            <w:tcBorders>
              <w:top w:val="single" w:color="FFFFFF" w:sz="8" w:space="0"/>
              <w:left w:val="single" w:color="FFFFFF" w:sz="8" w:space="0"/>
              <w:bottom w:val="single" w:color="FFFFFF" w:sz="8" w:space="0"/>
              <w:right w:val="single" w:color="FFFFFF" w:sz="8" w:space="0"/>
            </w:tcBorders>
            <w:shd w:val="clear" w:color="auto" w:fill="E9EDF4"/>
            <w:noWrap w:val="0"/>
            <w:vAlign w:val="top"/>
          </w:tcPr>
          <w:p>
            <w:pPr>
              <w:widowControl/>
              <w:spacing w:line="360" w:lineRule="auto"/>
              <w:jc w:val="right"/>
              <w:rPr>
                <w:rFonts w:hint="eastAsia" w:ascii="宋体" w:hAnsi="宋体" w:cs="宋体"/>
                <w:b/>
                <w:i/>
                <w:color w:val="000000"/>
                <w:sz w:val="28"/>
                <w:szCs w:val="28"/>
              </w:rPr>
            </w:pPr>
            <w:r>
              <w:rPr>
                <w:rFonts w:hint="eastAsia" w:ascii="宋体" w:hAnsi="宋体" w:cs="宋体"/>
                <w:color w:val="000000"/>
                <w:kern w:val="0"/>
                <w:sz w:val="28"/>
                <w:szCs w:val="28"/>
              </w:rPr>
              <w:t>120000</w:t>
            </w:r>
          </w:p>
        </w:tc>
      </w:tr>
    </w:tbl>
    <w:p>
      <w:pPr>
        <w:spacing w:line="360" w:lineRule="auto"/>
        <w:jc w:val="center"/>
        <w:rPr>
          <w:rFonts w:hint="eastAsia" w:ascii="宋体" w:hAnsi="宋体" w:cs="宋体"/>
          <w:b/>
          <w:sz w:val="28"/>
          <w:szCs w:val="28"/>
        </w:rPr>
      </w:pPr>
    </w:p>
    <w:p>
      <w:pPr>
        <w:spacing w:line="360" w:lineRule="auto"/>
        <w:jc w:val="both"/>
        <w:rPr>
          <w:rFonts w:hint="eastAsia" w:ascii="宋体" w:hAnsi="宋体" w:cs="宋体"/>
          <w:b/>
          <w:sz w:val="28"/>
          <w:szCs w:val="28"/>
        </w:rPr>
      </w:pPr>
    </w:p>
    <w:p>
      <w:pPr>
        <w:spacing w:line="360" w:lineRule="auto"/>
        <w:jc w:val="center"/>
        <w:rPr>
          <w:rFonts w:hint="eastAsia" w:ascii="宋体" w:hAnsi="宋体" w:cs="宋体"/>
          <w:b/>
          <w:sz w:val="28"/>
          <w:szCs w:val="28"/>
        </w:rPr>
      </w:pPr>
    </w:p>
    <w:p>
      <w:pPr>
        <w:spacing w:line="360" w:lineRule="auto"/>
        <w:jc w:val="center"/>
        <w:rPr>
          <w:rFonts w:hint="eastAsia" w:ascii="宋体" w:hAnsi="宋体" w:cs="宋体"/>
          <w:b/>
          <w:sz w:val="28"/>
          <w:szCs w:val="28"/>
        </w:rPr>
      </w:pPr>
      <w:r>
        <w:rPr>
          <w:rFonts w:hint="eastAsia" w:ascii="宋体" w:hAnsi="宋体" w:cs="宋体"/>
          <w:b/>
          <w:sz w:val="28"/>
          <w:szCs w:val="28"/>
        </w:rPr>
        <w:t>公司未来五年收入汇总预测表</w:t>
      </w:r>
    </w:p>
    <w:p>
      <w:pPr>
        <w:spacing w:line="360" w:lineRule="auto"/>
        <w:ind w:firstLine="480"/>
        <w:jc w:val="right"/>
        <w:rPr>
          <w:rFonts w:hint="eastAsia" w:ascii="宋体" w:hAnsi="宋体" w:cs="宋体"/>
          <w:b/>
          <w:i/>
          <w:sz w:val="28"/>
          <w:szCs w:val="28"/>
        </w:rPr>
      </w:pPr>
      <w:r>
        <w:rPr>
          <w:rFonts w:hint="eastAsia" w:ascii="宋体" w:hAnsi="宋体" w:cs="宋体"/>
          <w:b/>
          <w:i/>
          <w:sz w:val="28"/>
          <w:szCs w:val="28"/>
        </w:rPr>
        <w:t xml:space="preserve">                         单位：万美元</w:t>
      </w:r>
    </w:p>
    <w:tbl>
      <w:tblPr>
        <w:tblStyle w:val="21"/>
        <w:tblW w:w="8188" w:type="dxa"/>
        <w:jc w:val="center"/>
        <w:tblInd w:w="93" w:type="dxa"/>
        <w:tblLayout w:type="fixed"/>
        <w:tblCellMar>
          <w:top w:w="0" w:type="dxa"/>
          <w:left w:w="108" w:type="dxa"/>
          <w:bottom w:w="0" w:type="dxa"/>
          <w:right w:w="108" w:type="dxa"/>
        </w:tblCellMar>
      </w:tblPr>
      <w:tblGrid>
        <w:gridCol w:w="2351"/>
        <w:gridCol w:w="1175"/>
        <w:gridCol w:w="1112"/>
        <w:gridCol w:w="1088"/>
        <w:gridCol w:w="1200"/>
        <w:gridCol w:w="1262"/>
      </w:tblGrid>
      <w:tr>
        <w:tblPrEx>
          <w:tblLayout w:type="fixed"/>
          <w:tblCellMar>
            <w:top w:w="0" w:type="dxa"/>
            <w:left w:w="108" w:type="dxa"/>
            <w:bottom w:w="0" w:type="dxa"/>
            <w:right w:w="108" w:type="dxa"/>
          </w:tblCellMar>
        </w:tblPrEx>
        <w:trPr>
          <w:trHeight w:val="285" w:hRule="atLeast"/>
          <w:jc w:val="center"/>
        </w:trPr>
        <w:tc>
          <w:tcPr>
            <w:tcW w:w="2351" w:type="dxa"/>
            <w:tcBorders>
              <w:top w:val="single" w:color="FFFFFF" w:sz="8" w:space="0"/>
              <w:left w:val="single" w:color="FFFFFF" w:sz="8" w:space="0"/>
              <w:bottom w:val="single" w:color="FFFFFF" w:sz="4" w:space="0"/>
              <w:right w:val="single" w:color="FFFFFF" w:sz="8" w:space="0"/>
            </w:tcBorders>
            <w:shd w:val="clear" w:color="auto" w:fill="9BBB59"/>
            <w:noWrap w:val="0"/>
            <w:vAlign w:val="bottom"/>
          </w:tcPr>
          <w:p>
            <w:pPr>
              <w:widowControl/>
              <w:spacing w:line="360" w:lineRule="auto"/>
              <w:jc w:val="center"/>
              <w:rPr>
                <w:rFonts w:hint="eastAsia" w:ascii="宋体" w:hAnsi="宋体" w:cs="宋体"/>
                <w:color w:val="FFFFFF"/>
                <w:kern w:val="0"/>
                <w:sz w:val="28"/>
                <w:szCs w:val="28"/>
              </w:rPr>
            </w:pPr>
            <w:r>
              <w:rPr>
                <w:rFonts w:hint="eastAsia" w:ascii="宋体" w:hAnsi="宋体" w:cs="宋体"/>
                <w:color w:val="FFFFFF"/>
                <w:kern w:val="0"/>
                <w:sz w:val="28"/>
                <w:szCs w:val="28"/>
              </w:rPr>
              <w:t>　</w:t>
            </w:r>
          </w:p>
        </w:tc>
        <w:tc>
          <w:tcPr>
            <w:tcW w:w="1175" w:type="dxa"/>
            <w:tcBorders>
              <w:top w:val="single" w:color="FFFFFF" w:sz="8" w:space="0"/>
              <w:left w:val="single" w:color="FFFFFF" w:sz="8" w:space="0"/>
              <w:bottom w:val="single" w:color="FFFFFF" w:sz="4" w:space="0"/>
              <w:right w:val="single" w:color="FFFFFF" w:sz="8" w:space="0"/>
            </w:tcBorders>
            <w:shd w:val="clear" w:color="auto" w:fill="9BBB59"/>
            <w:noWrap w:val="0"/>
            <w:vAlign w:val="center"/>
          </w:tcPr>
          <w:p>
            <w:pPr>
              <w:widowControl/>
              <w:spacing w:line="360" w:lineRule="auto"/>
              <w:jc w:val="center"/>
              <w:rPr>
                <w:rFonts w:hint="eastAsia" w:ascii="宋体" w:hAnsi="宋体" w:cs="宋体"/>
                <w:b/>
                <w:bCs/>
                <w:color w:val="FFFFFF"/>
                <w:kern w:val="0"/>
                <w:sz w:val="28"/>
                <w:szCs w:val="28"/>
              </w:rPr>
            </w:pPr>
            <w:r>
              <w:rPr>
                <w:rFonts w:hint="eastAsia" w:ascii="宋体" w:hAnsi="宋体" w:cs="宋体"/>
                <w:b/>
                <w:bCs/>
                <w:color w:val="FFFFFF"/>
                <w:kern w:val="0"/>
                <w:sz w:val="28"/>
                <w:szCs w:val="28"/>
              </w:rPr>
              <w:t>第一年</w:t>
            </w:r>
          </w:p>
        </w:tc>
        <w:tc>
          <w:tcPr>
            <w:tcW w:w="1112" w:type="dxa"/>
            <w:tcBorders>
              <w:top w:val="single" w:color="FFFFFF" w:sz="8" w:space="0"/>
              <w:left w:val="single" w:color="FFFFFF" w:sz="8" w:space="0"/>
              <w:bottom w:val="single" w:color="FFFFFF" w:sz="4" w:space="0"/>
              <w:right w:val="single" w:color="FFFFFF" w:sz="8" w:space="0"/>
            </w:tcBorders>
            <w:shd w:val="clear" w:color="auto" w:fill="9BBB59"/>
            <w:noWrap w:val="0"/>
            <w:vAlign w:val="center"/>
          </w:tcPr>
          <w:p>
            <w:pPr>
              <w:widowControl/>
              <w:spacing w:line="360" w:lineRule="auto"/>
              <w:jc w:val="center"/>
              <w:rPr>
                <w:rFonts w:hint="eastAsia" w:ascii="宋体" w:hAnsi="宋体" w:cs="宋体"/>
                <w:b/>
                <w:bCs/>
                <w:color w:val="FFFFFF"/>
                <w:kern w:val="0"/>
                <w:sz w:val="28"/>
                <w:szCs w:val="28"/>
              </w:rPr>
            </w:pPr>
            <w:r>
              <w:rPr>
                <w:rFonts w:hint="eastAsia" w:ascii="宋体" w:hAnsi="宋体" w:cs="宋体"/>
                <w:b/>
                <w:bCs/>
                <w:color w:val="FFFFFF"/>
                <w:kern w:val="0"/>
                <w:sz w:val="28"/>
                <w:szCs w:val="28"/>
              </w:rPr>
              <w:t>第二年</w:t>
            </w:r>
          </w:p>
        </w:tc>
        <w:tc>
          <w:tcPr>
            <w:tcW w:w="1088" w:type="dxa"/>
            <w:tcBorders>
              <w:top w:val="single" w:color="FFFFFF" w:sz="8" w:space="0"/>
              <w:left w:val="single" w:color="FFFFFF" w:sz="8" w:space="0"/>
              <w:bottom w:val="single" w:color="FFFFFF" w:sz="4" w:space="0"/>
              <w:right w:val="single" w:color="FFFFFF" w:sz="8" w:space="0"/>
            </w:tcBorders>
            <w:shd w:val="clear" w:color="auto" w:fill="9BBB59"/>
            <w:noWrap w:val="0"/>
            <w:vAlign w:val="center"/>
          </w:tcPr>
          <w:p>
            <w:pPr>
              <w:widowControl/>
              <w:spacing w:line="360" w:lineRule="auto"/>
              <w:jc w:val="center"/>
              <w:rPr>
                <w:rFonts w:hint="eastAsia" w:ascii="宋体" w:hAnsi="宋体" w:cs="宋体"/>
                <w:b/>
                <w:bCs/>
                <w:color w:val="FFFFFF"/>
                <w:kern w:val="0"/>
                <w:sz w:val="28"/>
                <w:szCs w:val="28"/>
              </w:rPr>
            </w:pPr>
            <w:r>
              <w:rPr>
                <w:rFonts w:hint="eastAsia" w:ascii="宋体" w:hAnsi="宋体" w:cs="宋体"/>
                <w:b/>
                <w:bCs/>
                <w:color w:val="FFFFFF"/>
                <w:kern w:val="0"/>
                <w:sz w:val="28"/>
                <w:szCs w:val="28"/>
              </w:rPr>
              <w:t>第三年</w:t>
            </w:r>
          </w:p>
        </w:tc>
        <w:tc>
          <w:tcPr>
            <w:tcW w:w="1200" w:type="dxa"/>
            <w:tcBorders>
              <w:top w:val="single" w:color="FFFFFF" w:sz="8" w:space="0"/>
              <w:left w:val="single" w:color="FFFFFF" w:sz="8" w:space="0"/>
              <w:bottom w:val="single" w:color="FFFFFF" w:sz="4" w:space="0"/>
              <w:right w:val="single" w:color="FFFFFF" w:sz="8" w:space="0"/>
            </w:tcBorders>
            <w:shd w:val="clear" w:color="auto" w:fill="9BBB59"/>
            <w:noWrap w:val="0"/>
            <w:vAlign w:val="center"/>
          </w:tcPr>
          <w:p>
            <w:pPr>
              <w:widowControl/>
              <w:spacing w:line="360" w:lineRule="auto"/>
              <w:jc w:val="center"/>
              <w:rPr>
                <w:rFonts w:hint="eastAsia" w:ascii="宋体" w:hAnsi="宋体" w:cs="宋体"/>
                <w:b/>
                <w:bCs/>
                <w:color w:val="FFFFFF"/>
                <w:kern w:val="0"/>
                <w:sz w:val="28"/>
                <w:szCs w:val="28"/>
              </w:rPr>
            </w:pPr>
            <w:r>
              <w:rPr>
                <w:rFonts w:hint="eastAsia" w:ascii="宋体" w:hAnsi="宋体" w:cs="宋体"/>
                <w:b/>
                <w:bCs/>
                <w:color w:val="FFFFFF"/>
                <w:kern w:val="0"/>
                <w:sz w:val="28"/>
                <w:szCs w:val="28"/>
              </w:rPr>
              <w:t>第四年</w:t>
            </w:r>
          </w:p>
        </w:tc>
        <w:tc>
          <w:tcPr>
            <w:tcW w:w="1262" w:type="dxa"/>
            <w:tcBorders>
              <w:top w:val="single" w:color="FFFFFF" w:sz="8" w:space="0"/>
              <w:left w:val="single" w:color="FFFFFF" w:sz="8" w:space="0"/>
              <w:bottom w:val="single" w:color="FFFFFF" w:sz="4" w:space="0"/>
              <w:right w:val="single" w:color="FFFFFF" w:sz="8" w:space="0"/>
            </w:tcBorders>
            <w:shd w:val="clear" w:color="auto" w:fill="9BBB59"/>
            <w:noWrap w:val="0"/>
            <w:vAlign w:val="center"/>
          </w:tcPr>
          <w:p>
            <w:pPr>
              <w:widowControl/>
              <w:spacing w:line="360" w:lineRule="auto"/>
              <w:jc w:val="center"/>
              <w:rPr>
                <w:rFonts w:hint="eastAsia" w:ascii="宋体" w:hAnsi="宋体" w:cs="宋体"/>
                <w:b/>
                <w:bCs/>
                <w:color w:val="FFFFFF"/>
                <w:kern w:val="0"/>
                <w:sz w:val="28"/>
                <w:szCs w:val="28"/>
              </w:rPr>
            </w:pPr>
            <w:r>
              <w:rPr>
                <w:rFonts w:hint="eastAsia" w:ascii="宋体" w:hAnsi="宋体" w:cs="宋体"/>
                <w:b/>
                <w:bCs/>
                <w:color w:val="FFFFFF"/>
                <w:kern w:val="0"/>
                <w:sz w:val="28"/>
                <w:szCs w:val="28"/>
              </w:rPr>
              <w:t>第五年</w:t>
            </w:r>
          </w:p>
        </w:tc>
      </w:tr>
      <w:tr>
        <w:tblPrEx>
          <w:tblLayout w:type="fixed"/>
          <w:tblCellMar>
            <w:top w:w="0" w:type="dxa"/>
            <w:left w:w="108" w:type="dxa"/>
            <w:bottom w:w="0" w:type="dxa"/>
            <w:right w:w="108" w:type="dxa"/>
          </w:tblCellMar>
        </w:tblPrEx>
        <w:trPr>
          <w:trHeight w:val="285" w:hRule="atLeast"/>
          <w:jc w:val="center"/>
        </w:trPr>
        <w:tc>
          <w:tcPr>
            <w:tcW w:w="2351" w:type="dxa"/>
            <w:tcBorders>
              <w:top w:val="single" w:color="FFFFFF" w:sz="4" w:space="0"/>
              <w:left w:val="single" w:color="FFFFFF" w:sz="8" w:space="0"/>
              <w:bottom w:val="single" w:color="FFFFFF" w:sz="8" w:space="0"/>
              <w:right w:val="single" w:color="FFFFFF" w:sz="8" w:space="0"/>
            </w:tcBorders>
            <w:shd w:val="clear" w:color="auto" w:fill="DEE7D1"/>
            <w:noWrap w:val="0"/>
            <w:vAlign w:val="center"/>
          </w:tcPr>
          <w:p>
            <w:pPr>
              <w:spacing w:line="480" w:lineRule="auto"/>
              <w:jc w:val="center"/>
              <w:rPr>
                <w:rFonts w:hint="eastAsia" w:ascii="宋体" w:hAnsi="宋体" w:cs="宋体"/>
                <w:b/>
                <w:bCs/>
                <w:color w:val="000000"/>
                <w:kern w:val="0"/>
                <w:sz w:val="28"/>
                <w:szCs w:val="28"/>
              </w:rPr>
            </w:pPr>
            <w:r>
              <w:rPr>
                <w:rFonts w:hint="eastAsia" w:ascii="宋体" w:hAnsi="宋体" w:cs="宋体"/>
                <w:b/>
                <w:bCs/>
                <w:color w:val="000000"/>
                <w:sz w:val="28"/>
                <w:szCs w:val="28"/>
              </w:rPr>
              <w:t>专业技术销售</w:t>
            </w:r>
          </w:p>
        </w:tc>
        <w:tc>
          <w:tcPr>
            <w:tcW w:w="1175" w:type="dxa"/>
            <w:tcBorders>
              <w:top w:val="single" w:color="FFFFFF" w:sz="0"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35</w:t>
            </w:r>
          </w:p>
        </w:tc>
        <w:tc>
          <w:tcPr>
            <w:tcW w:w="1112" w:type="dxa"/>
            <w:tcBorders>
              <w:top w:val="single" w:color="FFFFFF" w:sz="0"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450</w:t>
            </w:r>
          </w:p>
        </w:tc>
        <w:tc>
          <w:tcPr>
            <w:tcW w:w="1088" w:type="dxa"/>
            <w:tcBorders>
              <w:top w:val="single" w:color="FFFFFF" w:sz="0"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1280</w:t>
            </w:r>
          </w:p>
        </w:tc>
        <w:tc>
          <w:tcPr>
            <w:tcW w:w="1200" w:type="dxa"/>
            <w:tcBorders>
              <w:top w:val="single" w:color="FFFFFF" w:sz="0"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14300</w:t>
            </w:r>
          </w:p>
        </w:tc>
        <w:tc>
          <w:tcPr>
            <w:tcW w:w="1262" w:type="dxa"/>
            <w:tcBorders>
              <w:top w:val="single" w:color="FFFFFF" w:sz="0"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45900</w:t>
            </w:r>
          </w:p>
        </w:tc>
      </w:tr>
      <w:tr>
        <w:tblPrEx>
          <w:tblLayout w:type="fixed"/>
          <w:tblCellMar>
            <w:top w:w="0" w:type="dxa"/>
            <w:left w:w="108" w:type="dxa"/>
            <w:bottom w:w="0" w:type="dxa"/>
            <w:right w:w="108" w:type="dxa"/>
          </w:tblCellMar>
        </w:tblPrEx>
        <w:trPr>
          <w:trHeight w:val="285" w:hRule="atLeast"/>
          <w:jc w:val="center"/>
        </w:trPr>
        <w:tc>
          <w:tcPr>
            <w:tcW w:w="2351"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spacing w:line="480" w:lineRule="auto"/>
              <w:jc w:val="center"/>
              <w:rPr>
                <w:rFonts w:hint="eastAsia" w:ascii="宋体" w:hAnsi="宋体" w:cs="宋体"/>
                <w:b/>
                <w:bCs/>
                <w:color w:val="000000"/>
                <w:kern w:val="0"/>
                <w:sz w:val="28"/>
                <w:szCs w:val="28"/>
              </w:rPr>
            </w:pPr>
            <w:r>
              <w:rPr>
                <w:rFonts w:hint="eastAsia" w:ascii="宋体" w:hAnsi="宋体" w:cs="宋体"/>
                <w:b/>
                <w:bCs/>
                <w:color w:val="000000"/>
                <w:sz w:val="28"/>
                <w:szCs w:val="28"/>
              </w:rPr>
              <w:t>维护服务收入</w:t>
            </w:r>
          </w:p>
        </w:tc>
        <w:tc>
          <w:tcPr>
            <w:tcW w:w="1175"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8</w:t>
            </w:r>
          </w:p>
        </w:tc>
        <w:tc>
          <w:tcPr>
            <w:tcW w:w="1112"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110</w:t>
            </w:r>
          </w:p>
        </w:tc>
        <w:tc>
          <w:tcPr>
            <w:tcW w:w="1088"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302</w:t>
            </w:r>
          </w:p>
        </w:tc>
        <w:tc>
          <w:tcPr>
            <w:tcW w:w="1200"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5920</w:t>
            </w:r>
          </w:p>
        </w:tc>
        <w:tc>
          <w:tcPr>
            <w:tcW w:w="1262"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88060</w:t>
            </w:r>
          </w:p>
        </w:tc>
      </w:tr>
      <w:tr>
        <w:tblPrEx>
          <w:tblLayout w:type="fixed"/>
          <w:tblCellMar>
            <w:top w:w="0" w:type="dxa"/>
            <w:left w:w="108" w:type="dxa"/>
            <w:bottom w:w="0" w:type="dxa"/>
            <w:right w:w="108" w:type="dxa"/>
          </w:tblCellMar>
        </w:tblPrEx>
        <w:trPr>
          <w:trHeight w:val="285" w:hRule="atLeast"/>
          <w:jc w:val="center"/>
        </w:trPr>
        <w:tc>
          <w:tcPr>
            <w:tcW w:w="2351"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rPr>
                <w:rFonts w:hint="eastAsia" w:ascii="宋体" w:hAnsi="宋体" w:cs="宋体"/>
                <w:b/>
                <w:bCs/>
                <w:color w:val="000000"/>
                <w:kern w:val="0"/>
                <w:sz w:val="28"/>
                <w:szCs w:val="28"/>
              </w:rPr>
            </w:pPr>
            <w:r>
              <w:rPr>
                <w:rFonts w:hint="eastAsia" w:ascii="宋体" w:hAnsi="宋体" w:cs="宋体"/>
                <w:b/>
                <w:bCs/>
                <w:color w:val="000000"/>
                <w:kern w:val="0"/>
                <w:sz w:val="28"/>
                <w:szCs w:val="28"/>
              </w:rPr>
              <w:t>自主产品销售</w:t>
            </w:r>
          </w:p>
        </w:tc>
        <w:tc>
          <w:tcPr>
            <w:tcW w:w="1175"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0</w:t>
            </w:r>
          </w:p>
        </w:tc>
        <w:tc>
          <w:tcPr>
            <w:tcW w:w="1112"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0</w:t>
            </w:r>
          </w:p>
        </w:tc>
        <w:tc>
          <w:tcPr>
            <w:tcW w:w="1088"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0</w:t>
            </w:r>
          </w:p>
        </w:tc>
        <w:tc>
          <w:tcPr>
            <w:tcW w:w="1200"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12000</w:t>
            </w:r>
          </w:p>
        </w:tc>
        <w:tc>
          <w:tcPr>
            <w:tcW w:w="1262"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textAlignment w:val="center"/>
              <w:rPr>
                <w:rFonts w:hint="eastAsia" w:ascii="宋体" w:hAnsi="宋体" w:cs="宋体"/>
                <w:color w:val="000000"/>
                <w:sz w:val="28"/>
                <w:szCs w:val="28"/>
              </w:rPr>
            </w:pPr>
            <w:r>
              <w:rPr>
                <w:rFonts w:hint="eastAsia" w:ascii="宋体" w:hAnsi="宋体" w:cs="宋体"/>
                <w:color w:val="000000"/>
                <w:kern w:val="0"/>
                <w:sz w:val="28"/>
                <w:szCs w:val="28"/>
              </w:rPr>
              <w:t>35000</w:t>
            </w:r>
          </w:p>
        </w:tc>
      </w:tr>
      <w:tr>
        <w:tblPrEx>
          <w:tblLayout w:type="fixed"/>
          <w:tblCellMar>
            <w:top w:w="0" w:type="dxa"/>
            <w:left w:w="108" w:type="dxa"/>
            <w:bottom w:w="0" w:type="dxa"/>
            <w:right w:w="108" w:type="dxa"/>
          </w:tblCellMar>
        </w:tblPrEx>
        <w:trPr>
          <w:trHeight w:val="90" w:hRule="atLeast"/>
          <w:jc w:val="center"/>
        </w:trPr>
        <w:tc>
          <w:tcPr>
            <w:tcW w:w="2351"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widowControl/>
              <w:spacing w:line="360" w:lineRule="auto"/>
              <w:jc w:val="center"/>
              <w:rPr>
                <w:rFonts w:hint="eastAsia" w:ascii="宋体" w:hAnsi="宋体" w:cs="宋体"/>
                <w:b/>
                <w:bCs/>
                <w:color w:val="000000"/>
                <w:kern w:val="0"/>
                <w:sz w:val="28"/>
                <w:szCs w:val="28"/>
              </w:rPr>
            </w:pPr>
            <w:r>
              <w:rPr>
                <w:rFonts w:hint="eastAsia" w:ascii="宋体" w:hAnsi="宋体" w:cs="宋体"/>
                <w:b/>
                <w:bCs/>
                <w:color w:val="000000"/>
                <w:kern w:val="0"/>
                <w:sz w:val="28"/>
                <w:szCs w:val="28"/>
              </w:rPr>
              <w:t>总收入</w:t>
            </w:r>
          </w:p>
        </w:tc>
        <w:tc>
          <w:tcPr>
            <w:tcW w:w="1175"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widowControl/>
              <w:jc w:val="center"/>
              <w:textAlignment w:val="center"/>
              <w:rPr>
                <w:rFonts w:hint="eastAsia" w:ascii="宋体" w:hAnsi="宋体" w:cs="宋体"/>
                <w:color w:val="000000"/>
                <w:kern w:val="0"/>
                <w:sz w:val="28"/>
                <w:szCs w:val="28"/>
              </w:rPr>
            </w:pPr>
            <w:r>
              <w:rPr>
                <w:rFonts w:hint="eastAsia" w:ascii="宋体" w:hAnsi="宋体" w:cs="宋体"/>
                <w:color w:val="000000"/>
                <w:kern w:val="0"/>
                <w:sz w:val="28"/>
                <w:szCs w:val="28"/>
              </w:rPr>
              <w:t>43</w:t>
            </w:r>
          </w:p>
        </w:tc>
        <w:tc>
          <w:tcPr>
            <w:tcW w:w="1112"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widowControl/>
              <w:jc w:val="center"/>
              <w:textAlignment w:val="center"/>
              <w:rPr>
                <w:rFonts w:hint="eastAsia" w:ascii="宋体" w:hAnsi="宋体" w:cs="宋体"/>
                <w:color w:val="000000"/>
                <w:kern w:val="0"/>
                <w:sz w:val="28"/>
                <w:szCs w:val="28"/>
              </w:rPr>
            </w:pPr>
            <w:r>
              <w:rPr>
                <w:rFonts w:hint="eastAsia" w:ascii="宋体" w:hAnsi="宋体" w:cs="宋体"/>
                <w:color w:val="000000"/>
                <w:kern w:val="0"/>
                <w:sz w:val="28"/>
                <w:szCs w:val="28"/>
              </w:rPr>
              <w:t>560</w:t>
            </w:r>
          </w:p>
        </w:tc>
        <w:tc>
          <w:tcPr>
            <w:tcW w:w="1088"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widowControl/>
              <w:jc w:val="center"/>
              <w:textAlignment w:val="center"/>
              <w:rPr>
                <w:rFonts w:hint="eastAsia" w:ascii="宋体" w:hAnsi="宋体" w:cs="宋体"/>
                <w:color w:val="000000"/>
                <w:kern w:val="0"/>
                <w:sz w:val="28"/>
                <w:szCs w:val="28"/>
              </w:rPr>
            </w:pPr>
            <w:r>
              <w:rPr>
                <w:rFonts w:hint="eastAsia" w:ascii="宋体" w:hAnsi="宋体" w:cs="宋体"/>
                <w:color w:val="000000"/>
                <w:kern w:val="0"/>
                <w:sz w:val="28"/>
                <w:szCs w:val="28"/>
              </w:rPr>
              <w:t>1582</w:t>
            </w:r>
          </w:p>
        </w:tc>
        <w:tc>
          <w:tcPr>
            <w:tcW w:w="1200"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widowControl/>
              <w:jc w:val="center"/>
              <w:textAlignment w:val="center"/>
              <w:rPr>
                <w:rFonts w:hint="eastAsia" w:ascii="宋体" w:hAnsi="宋体" w:cs="宋体"/>
                <w:color w:val="000000"/>
                <w:kern w:val="0"/>
                <w:sz w:val="28"/>
                <w:szCs w:val="28"/>
              </w:rPr>
            </w:pPr>
            <w:r>
              <w:rPr>
                <w:rFonts w:hint="eastAsia" w:ascii="宋体" w:hAnsi="宋体" w:cs="宋体"/>
                <w:color w:val="000000"/>
                <w:kern w:val="0"/>
                <w:sz w:val="28"/>
                <w:szCs w:val="28"/>
              </w:rPr>
              <w:t>32220</w:t>
            </w:r>
          </w:p>
        </w:tc>
        <w:tc>
          <w:tcPr>
            <w:tcW w:w="1262" w:type="dxa"/>
            <w:tcBorders>
              <w:top w:val="single" w:color="FFFFFF" w:sz="8" w:space="0"/>
              <w:left w:val="single" w:color="FFFFFF" w:sz="8" w:space="0"/>
              <w:bottom w:val="single" w:color="FFFFFF" w:sz="8" w:space="0"/>
              <w:right w:val="single" w:color="FFFFFF" w:sz="8" w:space="0"/>
            </w:tcBorders>
            <w:shd w:val="clear" w:color="auto" w:fill="EFF3EA"/>
            <w:noWrap w:val="0"/>
            <w:vAlign w:val="center"/>
          </w:tcPr>
          <w:p>
            <w:pPr>
              <w:widowControl/>
              <w:jc w:val="center"/>
              <w:textAlignment w:val="center"/>
              <w:rPr>
                <w:rFonts w:hint="eastAsia" w:ascii="宋体" w:hAnsi="宋体" w:cs="宋体"/>
                <w:color w:val="000000"/>
                <w:kern w:val="0"/>
                <w:sz w:val="28"/>
                <w:szCs w:val="28"/>
              </w:rPr>
            </w:pPr>
            <w:r>
              <w:rPr>
                <w:rFonts w:hint="eastAsia" w:ascii="宋体" w:hAnsi="宋体" w:cs="宋体"/>
                <w:color w:val="000000"/>
                <w:kern w:val="0"/>
                <w:sz w:val="28"/>
                <w:szCs w:val="28"/>
              </w:rPr>
              <w:t>168960</w:t>
            </w:r>
          </w:p>
        </w:tc>
      </w:tr>
      <w:tr>
        <w:tblPrEx>
          <w:tblLayout w:type="fixed"/>
          <w:tblCellMar>
            <w:top w:w="0" w:type="dxa"/>
            <w:left w:w="108" w:type="dxa"/>
            <w:bottom w:w="0" w:type="dxa"/>
            <w:right w:w="108" w:type="dxa"/>
          </w:tblCellMar>
        </w:tblPrEx>
        <w:trPr>
          <w:trHeight w:val="285" w:hRule="atLeast"/>
          <w:jc w:val="center"/>
        </w:trPr>
        <w:tc>
          <w:tcPr>
            <w:tcW w:w="2351"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60" w:lineRule="auto"/>
              <w:jc w:val="center"/>
              <w:rPr>
                <w:rFonts w:hint="eastAsia" w:ascii="宋体" w:hAnsi="宋体" w:cs="宋体"/>
                <w:b/>
                <w:bCs/>
                <w:color w:val="000000"/>
                <w:kern w:val="0"/>
                <w:sz w:val="28"/>
                <w:szCs w:val="28"/>
              </w:rPr>
            </w:pPr>
            <w:r>
              <w:rPr>
                <w:rFonts w:hint="eastAsia" w:ascii="宋体" w:hAnsi="宋体" w:cs="宋体"/>
                <w:b/>
                <w:bCs/>
                <w:color w:val="000000"/>
                <w:kern w:val="0"/>
                <w:sz w:val="28"/>
                <w:szCs w:val="28"/>
              </w:rPr>
              <w:t>占全球市场份额</w:t>
            </w:r>
          </w:p>
        </w:tc>
        <w:tc>
          <w:tcPr>
            <w:tcW w:w="1175"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36" w:lineRule="auto"/>
              <w:jc w:val="center"/>
              <w:rPr>
                <w:rFonts w:hint="eastAsia" w:ascii="宋体" w:hAnsi="宋体" w:cs="宋体"/>
                <w:color w:val="000000"/>
                <w:kern w:val="0"/>
                <w:sz w:val="28"/>
                <w:szCs w:val="28"/>
              </w:rPr>
            </w:pPr>
            <w:r>
              <w:rPr>
                <w:rFonts w:hint="eastAsia" w:ascii="宋体" w:hAnsi="宋体" w:cs="宋体"/>
                <w:color w:val="000000"/>
                <w:kern w:val="0"/>
                <w:sz w:val="28"/>
                <w:szCs w:val="28"/>
              </w:rPr>
              <w:t>0.15%</w:t>
            </w:r>
          </w:p>
        </w:tc>
        <w:tc>
          <w:tcPr>
            <w:tcW w:w="1112"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36" w:lineRule="auto"/>
              <w:jc w:val="center"/>
              <w:rPr>
                <w:rFonts w:hint="eastAsia" w:ascii="宋体" w:hAnsi="宋体" w:cs="宋体"/>
                <w:color w:val="000000"/>
                <w:kern w:val="0"/>
                <w:sz w:val="28"/>
                <w:szCs w:val="28"/>
              </w:rPr>
            </w:pPr>
            <w:r>
              <w:rPr>
                <w:rFonts w:hint="eastAsia" w:ascii="宋体" w:hAnsi="宋体" w:cs="宋体"/>
                <w:color w:val="000000"/>
                <w:kern w:val="0"/>
                <w:sz w:val="28"/>
                <w:szCs w:val="28"/>
                <w:lang w:val="en-US" w:eastAsia="zh-CN"/>
              </w:rPr>
              <w:t>0.8</w:t>
            </w:r>
            <w:r>
              <w:rPr>
                <w:rFonts w:hint="eastAsia" w:ascii="宋体" w:hAnsi="宋体" w:cs="宋体"/>
                <w:color w:val="000000"/>
                <w:kern w:val="0"/>
                <w:sz w:val="28"/>
                <w:szCs w:val="28"/>
              </w:rPr>
              <w:t>%</w:t>
            </w:r>
          </w:p>
        </w:tc>
        <w:tc>
          <w:tcPr>
            <w:tcW w:w="1088"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36" w:lineRule="auto"/>
              <w:jc w:val="center"/>
              <w:rPr>
                <w:rFonts w:hint="eastAsia" w:ascii="宋体" w:hAnsi="宋体" w:cs="宋体"/>
                <w:color w:val="000000"/>
                <w:kern w:val="0"/>
                <w:sz w:val="28"/>
                <w:szCs w:val="28"/>
              </w:rPr>
            </w:pPr>
            <w:r>
              <w:rPr>
                <w:rFonts w:hint="eastAsia" w:ascii="宋体" w:hAnsi="宋体" w:cs="宋体"/>
                <w:color w:val="000000"/>
                <w:kern w:val="0"/>
                <w:sz w:val="28"/>
                <w:szCs w:val="28"/>
                <w:lang w:val="en-US" w:eastAsia="zh-CN"/>
              </w:rPr>
              <w:t>1.7</w:t>
            </w:r>
            <w:r>
              <w:rPr>
                <w:rFonts w:hint="eastAsia" w:ascii="宋体" w:hAnsi="宋体" w:cs="宋体"/>
                <w:color w:val="000000"/>
                <w:kern w:val="0"/>
                <w:sz w:val="28"/>
                <w:szCs w:val="28"/>
              </w:rPr>
              <w:t>%</w:t>
            </w:r>
          </w:p>
        </w:tc>
        <w:tc>
          <w:tcPr>
            <w:tcW w:w="1200"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36" w:lineRule="auto"/>
              <w:jc w:val="center"/>
              <w:rPr>
                <w:rFonts w:hint="eastAsia" w:ascii="宋体" w:hAnsi="宋体" w:cs="宋体"/>
                <w:color w:val="000000"/>
                <w:kern w:val="0"/>
                <w:sz w:val="28"/>
                <w:szCs w:val="28"/>
              </w:rPr>
            </w:pPr>
            <w:r>
              <w:rPr>
                <w:rFonts w:hint="eastAsia" w:ascii="宋体" w:hAnsi="宋体" w:cs="宋体"/>
                <w:color w:val="000000"/>
                <w:kern w:val="0"/>
                <w:sz w:val="28"/>
                <w:szCs w:val="28"/>
              </w:rPr>
              <w:t>30%</w:t>
            </w:r>
          </w:p>
        </w:tc>
        <w:tc>
          <w:tcPr>
            <w:tcW w:w="1262" w:type="dxa"/>
            <w:tcBorders>
              <w:top w:val="single" w:color="FFFFFF" w:sz="8" w:space="0"/>
              <w:left w:val="single" w:color="FFFFFF" w:sz="8" w:space="0"/>
              <w:bottom w:val="single" w:color="FFFFFF" w:sz="8" w:space="0"/>
              <w:right w:val="single" w:color="FFFFFF" w:sz="8" w:space="0"/>
            </w:tcBorders>
            <w:shd w:val="clear" w:color="auto" w:fill="DEE7D1"/>
            <w:noWrap w:val="0"/>
            <w:vAlign w:val="center"/>
          </w:tcPr>
          <w:p>
            <w:pPr>
              <w:widowControl/>
              <w:spacing w:line="336" w:lineRule="auto"/>
              <w:jc w:val="center"/>
              <w:rPr>
                <w:rFonts w:hint="eastAsia" w:ascii="宋体" w:hAnsi="宋体" w:cs="宋体"/>
                <w:color w:val="000000"/>
                <w:kern w:val="0"/>
                <w:sz w:val="28"/>
                <w:szCs w:val="28"/>
              </w:rPr>
            </w:pPr>
            <w:r>
              <w:rPr>
                <w:rFonts w:hint="eastAsia" w:ascii="宋体" w:hAnsi="宋体" w:cs="宋体"/>
                <w:color w:val="000000"/>
                <w:kern w:val="0"/>
                <w:sz w:val="28"/>
                <w:szCs w:val="28"/>
              </w:rPr>
              <w:t>52%</w:t>
            </w:r>
          </w:p>
        </w:tc>
      </w:tr>
    </w:tbl>
    <w:p>
      <w:pPr>
        <w:spacing w:line="360" w:lineRule="auto"/>
        <w:ind w:left="0"/>
        <w:outlineLvl w:val="9"/>
        <w:rPr>
          <w:rFonts w:hint="eastAsia" w:ascii="宋体" w:hAnsi="宋体" w:cs="宋体"/>
          <w:b/>
          <w:color w:val="800080"/>
          <w:sz w:val="30"/>
          <w:szCs w:val="30"/>
          <w:lang w:val="en-US" w:eastAsia="zh-CN"/>
        </w:rPr>
      </w:pPr>
      <w:r>
        <w:rPr>
          <w:rFonts w:hint="eastAsia" w:ascii="宋体" w:hAnsi="宋体" w:cs="宋体"/>
          <w:b/>
          <w:color w:val="800080"/>
          <w:sz w:val="30"/>
          <w:szCs w:val="30"/>
        </w:rPr>
        <w:t xml:space="preserve">  </w:t>
      </w:r>
      <w:r>
        <w:rPr>
          <w:rFonts w:hint="eastAsia" w:ascii="宋体" w:hAnsi="宋体" w:cs="宋体"/>
          <w:b/>
          <w:color w:val="800080"/>
          <w:sz w:val="30"/>
          <w:szCs w:val="30"/>
          <w:lang w:val="en-US" w:eastAsia="zh-CN"/>
        </w:rPr>
        <w:t xml:space="preserve">   </w:t>
      </w:r>
    </w:p>
    <w:p>
      <w:pPr>
        <w:spacing w:line="360" w:lineRule="auto"/>
        <w:ind w:left="0"/>
        <w:outlineLvl w:val="1"/>
        <w:rPr>
          <w:rFonts w:hint="eastAsia" w:ascii="宋体" w:hAnsi="宋体" w:cs="宋体"/>
          <w:b/>
          <w:color w:val="800080"/>
          <w:sz w:val="30"/>
          <w:szCs w:val="30"/>
        </w:rPr>
      </w:pPr>
      <w:r>
        <w:rPr>
          <w:rFonts w:hint="eastAsia" w:ascii="宋体" w:hAnsi="宋体" w:cs="宋体"/>
          <w:b/>
          <w:color w:val="800080"/>
          <w:sz w:val="30"/>
          <w:szCs w:val="30"/>
          <w:lang w:val="en-US" w:eastAsia="zh-CN"/>
        </w:rPr>
        <w:t xml:space="preserve">    </w:t>
      </w:r>
      <w:bookmarkStart w:id="677" w:name="_Toc29862"/>
      <w:bookmarkStart w:id="678" w:name="_Toc14279"/>
      <w:bookmarkStart w:id="679" w:name="_Toc5593"/>
      <w:bookmarkStart w:id="680" w:name="_Toc3134"/>
      <w:bookmarkStart w:id="681" w:name="_Toc771"/>
      <w:r>
        <w:rPr>
          <w:rFonts w:hint="eastAsia" w:ascii="宋体" w:hAnsi="宋体" w:cs="宋体"/>
          <w:b/>
          <w:color w:val="800080"/>
          <w:sz w:val="30"/>
          <w:szCs w:val="30"/>
        </w:rPr>
        <w:t>8-4 利润预测</w:t>
      </w:r>
      <w:bookmarkEnd w:id="677"/>
      <w:bookmarkEnd w:id="678"/>
      <w:bookmarkEnd w:id="679"/>
      <w:bookmarkEnd w:id="680"/>
      <w:bookmarkEnd w:id="681"/>
    </w:p>
    <w:p>
      <w:pPr>
        <w:spacing w:line="360" w:lineRule="auto"/>
        <w:ind w:firstLine="480"/>
        <w:rPr>
          <w:rFonts w:hint="eastAsia" w:ascii="宋体" w:hAnsi="宋体" w:cs="宋体"/>
          <w:sz w:val="28"/>
          <w:szCs w:val="28"/>
        </w:rPr>
      </w:pPr>
      <w:r>
        <w:rPr>
          <w:rFonts w:hint="eastAsia" w:ascii="宋体" w:hAnsi="宋体" w:cs="宋体"/>
          <w:sz w:val="28"/>
          <w:szCs w:val="28"/>
        </w:rPr>
        <w:t>根据规划，平台推广的前三年为投入期。经过这三年的市场培育，技术将被市场广泛认同；同时，公司后续高赢利技术的成熟，导致销售额会急剧放大，从而使公司转向赢利，获得丰厚的市场回报。</w:t>
      </w:r>
    </w:p>
    <w:p>
      <w:pPr>
        <w:spacing w:line="360" w:lineRule="auto"/>
        <w:ind w:firstLine="480"/>
        <w:rPr>
          <w:rFonts w:hint="eastAsia" w:ascii="宋体" w:hAnsi="宋体" w:cs="宋体"/>
          <w:sz w:val="28"/>
          <w:szCs w:val="28"/>
        </w:rPr>
      </w:pPr>
    </w:p>
    <w:p>
      <w:pPr>
        <w:spacing w:line="360" w:lineRule="auto"/>
        <w:ind w:firstLine="480"/>
        <w:rPr>
          <w:rFonts w:hint="eastAsia" w:ascii="宋体" w:hAnsi="宋体" w:cs="宋体"/>
          <w:sz w:val="28"/>
          <w:szCs w:val="28"/>
        </w:rPr>
      </w:pPr>
    </w:p>
    <w:p>
      <w:pPr>
        <w:spacing w:line="360" w:lineRule="auto"/>
        <w:ind w:firstLine="480"/>
        <w:rPr>
          <w:rFonts w:hint="eastAsia" w:ascii="宋体" w:hAnsi="宋体" w:cs="宋体"/>
          <w:sz w:val="28"/>
          <w:szCs w:val="28"/>
        </w:rPr>
      </w:pPr>
    </w:p>
    <w:p>
      <w:pPr>
        <w:spacing w:line="360" w:lineRule="auto"/>
        <w:ind w:firstLine="480"/>
        <w:rPr>
          <w:rFonts w:hint="eastAsia" w:ascii="宋体" w:hAnsi="宋体" w:cs="宋体"/>
          <w:sz w:val="28"/>
          <w:szCs w:val="28"/>
        </w:rPr>
      </w:pPr>
    </w:p>
    <w:p>
      <w:pPr>
        <w:spacing w:line="360" w:lineRule="auto"/>
        <w:ind w:firstLine="480"/>
        <w:rPr>
          <w:rFonts w:hint="eastAsia" w:ascii="宋体" w:hAnsi="宋体" w:cs="宋体"/>
          <w:sz w:val="28"/>
          <w:szCs w:val="28"/>
        </w:rPr>
      </w:pPr>
    </w:p>
    <w:p>
      <w:pPr>
        <w:spacing w:line="360" w:lineRule="auto"/>
        <w:ind w:firstLine="0"/>
        <w:rPr>
          <w:rFonts w:hint="eastAsia" w:ascii="宋体" w:hAnsi="宋体" w:cs="宋体"/>
          <w:sz w:val="28"/>
          <w:szCs w:val="28"/>
        </w:rPr>
      </w:pPr>
    </w:p>
    <w:p>
      <w:pPr>
        <w:spacing w:line="360" w:lineRule="auto"/>
        <w:jc w:val="center"/>
        <w:rPr>
          <w:rFonts w:hint="eastAsia" w:ascii="宋体" w:hAnsi="宋体" w:cs="宋体"/>
          <w:b/>
          <w:sz w:val="28"/>
          <w:szCs w:val="28"/>
        </w:rPr>
      </w:pPr>
      <w:r>
        <w:rPr>
          <w:rFonts w:hint="eastAsia" w:ascii="宋体" w:hAnsi="宋体" w:cs="宋体"/>
          <w:b/>
          <w:sz w:val="28"/>
          <w:szCs w:val="28"/>
        </w:rPr>
        <w:t>公司未来5年利润预估表（损益表）</w:t>
      </w:r>
      <w:bookmarkStart w:id="1075" w:name="_GoBack"/>
      <w:bookmarkEnd w:id="1075"/>
    </w:p>
    <w:p>
      <w:pPr>
        <w:spacing w:line="360" w:lineRule="auto"/>
        <w:ind w:firstLine="562" w:firstLineChars="200"/>
        <w:jc w:val="right"/>
        <w:rPr>
          <w:rFonts w:hint="eastAsia" w:ascii="宋体" w:hAnsi="宋体" w:cs="宋体"/>
          <w:b/>
          <w:bCs/>
          <w:i/>
          <w:iCs/>
          <w:sz w:val="28"/>
          <w:szCs w:val="28"/>
        </w:rPr>
      </w:pPr>
      <w:r>
        <w:rPr>
          <w:rFonts w:hint="eastAsia" w:ascii="宋体" w:hAnsi="宋体" w:cs="宋体"/>
          <w:b/>
          <w:bCs/>
          <w:i/>
          <w:iCs/>
          <w:sz w:val="28"/>
          <w:szCs w:val="28"/>
        </w:rPr>
        <w:t>单位：万美元</w:t>
      </w:r>
    </w:p>
    <w:tbl>
      <w:tblPr>
        <w:tblStyle w:val="21"/>
        <w:tblW w:w="10200" w:type="dxa"/>
        <w:jc w:val="center"/>
        <w:tblInd w:w="-864" w:type="dxa"/>
        <w:tblLayout w:type="fixed"/>
        <w:tblCellMar>
          <w:top w:w="0" w:type="dxa"/>
          <w:left w:w="108" w:type="dxa"/>
          <w:bottom w:w="0" w:type="dxa"/>
          <w:right w:w="108" w:type="dxa"/>
        </w:tblCellMar>
      </w:tblPr>
      <w:tblGrid>
        <w:gridCol w:w="718"/>
        <w:gridCol w:w="2172"/>
        <w:gridCol w:w="1089"/>
        <w:gridCol w:w="1204"/>
        <w:gridCol w:w="1200"/>
        <w:gridCol w:w="1185"/>
        <w:gridCol w:w="1305"/>
        <w:gridCol w:w="1327"/>
      </w:tblGrid>
      <w:tr>
        <w:tblPrEx>
          <w:tblLayout w:type="fixed"/>
          <w:tblCellMar>
            <w:top w:w="0" w:type="dxa"/>
            <w:left w:w="108" w:type="dxa"/>
            <w:bottom w:w="0" w:type="dxa"/>
            <w:right w:w="108" w:type="dxa"/>
          </w:tblCellMar>
        </w:tblPrEx>
        <w:trPr>
          <w:trHeight w:val="315" w:hRule="atLeast"/>
          <w:jc w:val="center"/>
        </w:trPr>
        <w:tc>
          <w:tcPr>
            <w:tcW w:w="718" w:type="dxa"/>
            <w:tcBorders>
              <w:top w:val="single" w:color="FFFFFF" w:sz="8" w:space="0"/>
              <w:left w:val="single" w:color="FFFFFF" w:sz="8" w:space="0"/>
              <w:bottom w:val="single" w:color="FFFFFF" w:sz="4" w:space="0"/>
              <w:right w:val="single" w:color="FFFFFF" w:sz="8" w:space="0"/>
            </w:tcBorders>
            <w:shd w:val="clear" w:color="auto" w:fill="8064A2"/>
            <w:noWrap w:val="0"/>
            <w:vAlign w:val="center"/>
          </w:tcPr>
          <w:p>
            <w:pPr>
              <w:widowControl/>
              <w:spacing w:beforeLines="0" w:afterLines="0" w:line="384" w:lineRule="auto"/>
              <w:jc w:val="center"/>
              <w:rPr>
                <w:rFonts w:hint="eastAsia" w:ascii="宋体" w:hAnsi="宋体" w:eastAsia="宋体" w:cs="宋体"/>
                <w:b/>
                <w:bCs/>
                <w:color w:val="FFFFFF"/>
                <w:kern w:val="0"/>
                <w:sz w:val="24"/>
                <w:szCs w:val="24"/>
              </w:rPr>
            </w:pPr>
            <w:r>
              <w:rPr>
                <w:rFonts w:hint="eastAsia" w:ascii="宋体" w:hAnsi="宋体" w:eastAsia="宋体" w:cs="宋体"/>
                <w:b/>
                <w:bCs/>
                <w:color w:val="FFFFFF"/>
                <w:kern w:val="0"/>
                <w:sz w:val="24"/>
                <w:szCs w:val="24"/>
              </w:rPr>
              <w:t>序号</w:t>
            </w:r>
          </w:p>
        </w:tc>
        <w:tc>
          <w:tcPr>
            <w:tcW w:w="2172" w:type="dxa"/>
            <w:tcBorders>
              <w:top w:val="single" w:color="FFFFFF" w:sz="8" w:space="0"/>
              <w:left w:val="single" w:color="FFFFFF" w:sz="8" w:space="0"/>
              <w:bottom w:val="single" w:color="FFFFFF" w:sz="4" w:space="0"/>
              <w:right w:val="single" w:color="FFFFFF" w:sz="8" w:space="0"/>
            </w:tcBorders>
            <w:shd w:val="clear" w:color="auto" w:fill="8064A2"/>
            <w:noWrap w:val="0"/>
            <w:vAlign w:val="center"/>
          </w:tcPr>
          <w:p>
            <w:pPr>
              <w:widowControl/>
              <w:spacing w:beforeLines="0" w:afterLines="0" w:line="384" w:lineRule="auto"/>
              <w:jc w:val="center"/>
              <w:rPr>
                <w:rFonts w:hint="eastAsia" w:ascii="宋体" w:hAnsi="宋体" w:eastAsia="宋体" w:cs="宋体"/>
                <w:b/>
                <w:bCs/>
                <w:color w:val="FFFFFF"/>
                <w:kern w:val="0"/>
                <w:sz w:val="24"/>
                <w:szCs w:val="24"/>
              </w:rPr>
            </w:pPr>
            <w:r>
              <w:rPr>
                <w:rFonts w:hint="eastAsia" w:ascii="宋体" w:hAnsi="宋体" w:eastAsia="宋体" w:cs="宋体"/>
                <w:b/>
                <w:bCs/>
                <w:color w:val="FFFFFF"/>
                <w:kern w:val="0"/>
                <w:sz w:val="24"/>
                <w:szCs w:val="24"/>
              </w:rPr>
              <w:t>科目</w:t>
            </w:r>
          </w:p>
        </w:tc>
        <w:tc>
          <w:tcPr>
            <w:tcW w:w="1089" w:type="dxa"/>
            <w:tcBorders>
              <w:top w:val="single" w:color="FFFFFF" w:sz="8" w:space="0"/>
              <w:left w:val="single" w:color="FFFFFF" w:sz="8" w:space="0"/>
              <w:bottom w:val="single" w:color="FFFFFF" w:sz="4" w:space="0"/>
              <w:right w:val="single" w:color="FFFFFF" w:sz="8" w:space="0"/>
            </w:tcBorders>
            <w:shd w:val="clear" w:color="auto" w:fill="8064A2"/>
            <w:noWrap w:val="0"/>
            <w:vAlign w:val="center"/>
          </w:tcPr>
          <w:p>
            <w:pPr>
              <w:widowControl/>
              <w:spacing w:beforeLines="0" w:afterLines="0" w:line="384" w:lineRule="auto"/>
              <w:jc w:val="center"/>
              <w:rPr>
                <w:rFonts w:hint="eastAsia" w:ascii="宋体" w:hAnsi="宋体" w:eastAsia="宋体" w:cs="宋体"/>
                <w:b/>
                <w:bCs/>
                <w:color w:val="FFFFFF"/>
                <w:kern w:val="0"/>
                <w:sz w:val="24"/>
                <w:szCs w:val="24"/>
              </w:rPr>
            </w:pPr>
            <w:r>
              <w:rPr>
                <w:rFonts w:hint="eastAsia" w:ascii="宋体" w:hAnsi="宋体" w:eastAsia="宋体" w:cs="宋体"/>
                <w:b/>
                <w:bCs/>
                <w:color w:val="FFFFFF"/>
                <w:kern w:val="0"/>
                <w:sz w:val="24"/>
                <w:szCs w:val="24"/>
              </w:rPr>
              <w:t>第一年</w:t>
            </w:r>
          </w:p>
        </w:tc>
        <w:tc>
          <w:tcPr>
            <w:tcW w:w="1204" w:type="dxa"/>
            <w:tcBorders>
              <w:top w:val="single" w:color="FFFFFF" w:sz="8" w:space="0"/>
              <w:left w:val="single" w:color="FFFFFF" w:sz="8" w:space="0"/>
              <w:bottom w:val="single" w:color="FFFFFF" w:sz="4" w:space="0"/>
              <w:right w:val="single" w:color="FFFFFF" w:sz="8" w:space="0"/>
            </w:tcBorders>
            <w:shd w:val="clear" w:color="auto" w:fill="8064A2"/>
            <w:noWrap w:val="0"/>
            <w:vAlign w:val="center"/>
          </w:tcPr>
          <w:p>
            <w:pPr>
              <w:widowControl/>
              <w:spacing w:beforeLines="0" w:afterLines="0" w:line="384" w:lineRule="auto"/>
              <w:jc w:val="center"/>
              <w:rPr>
                <w:rFonts w:hint="eastAsia" w:ascii="宋体" w:hAnsi="宋体" w:eastAsia="宋体" w:cs="宋体"/>
                <w:b/>
                <w:bCs/>
                <w:color w:val="FFFFFF"/>
                <w:kern w:val="0"/>
                <w:sz w:val="24"/>
                <w:szCs w:val="24"/>
              </w:rPr>
            </w:pPr>
            <w:r>
              <w:rPr>
                <w:rFonts w:hint="eastAsia" w:ascii="宋体" w:hAnsi="宋体" w:eastAsia="宋体" w:cs="宋体"/>
                <w:b/>
                <w:bCs/>
                <w:color w:val="FFFFFF"/>
                <w:kern w:val="0"/>
                <w:sz w:val="24"/>
                <w:szCs w:val="24"/>
              </w:rPr>
              <w:t>第二年</w:t>
            </w:r>
          </w:p>
        </w:tc>
        <w:tc>
          <w:tcPr>
            <w:tcW w:w="1200" w:type="dxa"/>
            <w:tcBorders>
              <w:top w:val="single" w:color="FFFFFF" w:sz="8" w:space="0"/>
              <w:left w:val="single" w:color="FFFFFF" w:sz="8" w:space="0"/>
              <w:bottom w:val="single" w:color="FFFFFF" w:sz="4" w:space="0"/>
              <w:right w:val="single" w:color="FFFFFF" w:sz="8" w:space="0"/>
            </w:tcBorders>
            <w:shd w:val="clear" w:color="auto" w:fill="8064A2"/>
            <w:noWrap w:val="0"/>
            <w:vAlign w:val="center"/>
          </w:tcPr>
          <w:p>
            <w:pPr>
              <w:widowControl/>
              <w:spacing w:beforeLines="0" w:afterLines="0" w:line="384" w:lineRule="auto"/>
              <w:jc w:val="center"/>
              <w:rPr>
                <w:rFonts w:hint="eastAsia" w:ascii="宋体" w:hAnsi="宋体" w:eastAsia="宋体" w:cs="宋体"/>
                <w:b/>
                <w:bCs/>
                <w:color w:val="FFFFFF"/>
                <w:kern w:val="0"/>
                <w:sz w:val="24"/>
                <w:szCs w:val="24"/>
              </w:rPr>
            </w:pPr>
            <w:r>
              <w:rPr>
                <w:rFonts w:hint="eastAsia" w:ascii="宋体" w:hAnsi="宋体" w:eastAsia="宋体" w:cs="宋体"/>
                <w:b/>
                <w:bCs/>
                <w:color w:val="FFFFFF"/>
                <w:kern w:val="0"/>
                <w:sz w:val="24"/>
                <w:szCs w:val="24"/>
              </w:rPr>
              <w:t>第三年</w:t>
            </w:r>
          </w:p>
        </w:tc>
        <w:tc>
          <w:tcPr>
            <w:tcW w:w="1185" w:type="dxa"/>
            <w:tcBorders>
              <w:top w:val="single" w:color="FFFFFF" w:sz="8" w:space="0"/>
              <w:left w:val="single" w:color="FFFFFF" w:sz="8" w:space="0"/>
              <w:bottom w:val="single" w:color="FFFFFF" w:sz="4" w:space="0"/>
              <w:right w:val="single" w:color="FFFFFF" w:sz="8" w:space="0"/>
            </w:tcBorders>
            <w:shd w:val="clear" w:color="auto" w:fill="8064A2"/>
            <w:noWrap w:val="0"/>
            <w:vAlign w:val="center"/>
          </w:tcPr>
          <w:p>
            <w:pPr>
              <w:widowControl/>
              <w:spacing w:beforeLines="0" w:afterLines="0" w:line="384" w:lineRule="auto"/>
              <w:jc w:val="center"/>
              <w:rPr>
                <w:rFonts w:hint="eastAsia" w:ascii="宋体" w:hAnsi="宋体" w:eastAsia="宋体" w:cs="宋体"/>
                <w:b/>
                <w:bCs/>
                <w:color w:val="FFFFFF"/>
                <w:kern w:val="0"/>
                <w:sz w:val="24"/>
                <w:szCs w:val="24"/>
              </w:rPr>
            </w:pPr>
            <w:r>
              <w:rPr>
                <w:rFonts w:hint="eastAsia" w:ascii="宋体" w:hAnsi="宋体" w:eastAsia="宋体" w:cs="宋体"/>
                <w:b/>
                <w:bCs/>
                <w:color w:val="FFFFFF"/>
                <w:kern w:val="0"/>
                <w:sz w:val="24"/>
                <w:szCs w:val="24"/>
              </w:rPr>
              <w:t>第四年</w:t>
            </w:r>
          </w:p>
        </w:tc>
        <w:tc>
          <w:tcPr>
            <w:tcW w:w="1305" w:type="dxa"/>
            <w:tcBorders>
              <w:top w:val="single" w:color="FFFFFF" w:sz="8" w:space="0"/>
              <w:left w:val="single" w:color="FFFFFF" w:sz="8" w:space="0"/>
              <w:bottom w:val="single" w:color="FFFFFF" w:sz="4" w:space="0"/>
              <w:right w:val="single" w:color="FFFFFF" w:sz="8" w:space="0"/>
            </w:tcBorders>
            <w:shd w:val="clear" w:color="auto" w:fill="8064A2"/>
            <w:noWrap w:val="0"/>
            <w:vAlign w:val="center"/>
          </w:tcPr>
          <w:p>
            <w:pPr>
              <w:widowControl/>
              <w:spacing w:beforeLines="0" w:afterLines="0" w:line="384" w:lineRule="auto"/>
              <w:jc w:val="center"/>
              <w:rPr>
                <w:rFonts w:hint="eastAsia" w:ascii="宋体" w:hAnsi="宋体" w:eastAsia="宋体" w:cs="宋体"/>
                <w:b/>
                <w:bCs/>
                <w:color w:val="FFFFFF"/>
                <w:kern w:val="0"/>
                <w:sz w:val="24"/>
                <w:szCs w:val="24"/>
              </w:rPr>
            </w:pPr>
            <w:r>
              <w:rPr>
                <w:rFonts w:hint="eastAsia" w:ascii="宋体" w:hAnsi="宋体" w:eastAsia="宋体" w:cs="宋体"/>
                <w:b/>
                <w:bCs/>
                <w:color w:val="FFFFFF"/>
                <w:kern w:val="0"/>
                <w:sz w:val="24"/>
                <w:szCs w:val="24"/>
              </w:rPr>
              <w:t>第五年</w:t>
            </w:r>
          </w:p>
        </w:tc>
        <w:tc>
          <w:tcPr>
            <w:tcW w:w="1327" w:type="dxa"/>
            <w:tcBorders>
              <w:top w:val="single" w:color="FFFFFF" w:sz="8" w:space="0"/>
              <w:left w:val="single" w:color="FFFFFF" w:sz="8" w:space="0"/>
              <w:bottom w:val="single" w:color="FFFFFF" w:sz="4" w:space="0"/>
              <w:right w:val="single" w:color="FFFFFF" w:sz="8" w:space="0"/>
            </w:tcBorders>
            <w:shd w:val="clear" w:color="auto" w:fill="8064A2"/>
            <w:noWrap w:val="0"/>
            <w:vAlign w:val="center"/>
          </w:tcPr>
          <w:p>
            <w:pPr>
              <w:widowControl/>
              <w:spacing w:beforeLines="0" w:afterLines="0" w:line="384" w:lineRule="auto"/>
              <w:jc w:val="center"/>
              <w:rPr>
                <w:rFonts w:hint="eastAsia" w:ascii="宋体" w:hAnsi="宋体" w:eastAsia="宋体" w:cs="宋体"/>
                <w:b/>
                <w:bCs/>
                <w:color w:val="FFFFFF"/>
                <w:kern w:val="0"/>
                <w:sz w:val="24"/>
                <w:szCs w:val="24"/>
              </w:rPr>
            </w:pPr>
            <w:r>
              <w:rPr>
                <w:rFonts w:hint="eastAsia" w:ascii="宋体" w:hAnsi="宋体" w:eastAsia="宋体" w:cs="宋体"/>
                <w:b/>
                <w:bCs/>
                <w:color w:val="FFFFFF"/>
                <w:kern w:val="0"/>
                <w:sz w:val="24"/>
                <w:szCs w:val="24"/>
              </w:rPr>
              <w:t>合    计</w:t>
            </w:r>
          </w:p>
        </w:tc>
      </w:tr>
      <w:tr>
        <w:tblPrEx>
          <w:tblLayout w:type="fixed"/>
          <w:tblCellMar>
            <w:top w:w="0" w:type="dxa"/>
            <w:left w:w="108" w:type="dxa"/>
            <w:bottom w:w="0" w:type="dxa"/>
            <w:right w:w="108" w:type="dxa"/>
          </w:tblCellMar>
        </w:tblPrEx>
        <w:trPr>
          <w:trHeight w:val="510" w:hRule="atLeast"/>
          <w:jc w:val="center"/>
        </w:trPr>
        <w:tc>
          <w:tcPr>
            <w:tcW w:w="718" w:type="dxa"/>
            <w:tcBorders>
              <w:top w:val="single" w:color="FFFFFF" w:sz="0" w:space="0"/>
              <w:left w:val="single" w:color="FFFFFF" w:sz="8" w:space="0"/>
              <w:bottom w:val="single" w:color="FFFFFF" w:sz="8" w:space="0"/>
              <w:right w:val="single" w:color="FFFFFF" w:sz="8" w:space="0"/>
            </w:tcBorders>
            <w:shd w:val="clear" w:color="auto" w:fill="D8D3E0"/>
            <w:noWrap w:val="0"/>
            <w:vAlign w:val="center"/>
          </w:tcPr>
          <w:p>
            <w:pPr>
              <w:widowControl/>
              <w:spacing w:beforeLines="0" w:afterLines="0" w:line="384" w:lineRule="auto"/>
              <w:jc w:val="center"/>
              <w:rPr>
                <w:rFonts w:hint="eastAsia" w:ascii="宋体" w:hAnsi="宋体" w:eastAsia="宋体" w:cs="宋体"/>
                <w:color w:val="000000"/>
                <w:kern w:val="0"/>
                <w:sz w:val="24"/>
                <w:szCs w:val="24"/>
              </w:rPr>
            </w:pPr>
          </w:p>
        </w:tc>
        <w:tc>
          <w:tcPr>
            <w:tcW w:w="2172" w:type="dxa"/>
            <w:tcBorders>
              <w:top w:val="single" w:color="FFFFFF" w:sz="0" w:space="0"/>
              <w:left w:val="single" w:color="FFFFFF" w:sz="8" w:space="0"/>
              <w:bottom w:val="single" w:color="FFFFFF" w:sz="8" w:space="0"/>
              <w:right w:val="single" w:color="FFFFFF" w:sz="8" w:space="0"/>
            </w:tcBorders>
            <w:shd w:val="clear" w:color="auto" w:fill="D8D3E0"/>
            <w:noWrap w:val="0"/>
            <w:vAlign w:val="center"/>
          </w:tcPr>
          <w:p>
            <w:pPr>
              <w:widowControl/>
              <w:spacing w:beforeLines="0" w:afterLines="0" w:line="384" w:lineRule="auto"/>
              <w:jc w:val="center"/>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基本研发情况（%）</w:t>
            </w:r>
          </w:p>
        </w:tc>
        <w:tc>
          <w:tcPr>
            <w:tcW w:w="1089" w:type="dxa"/>
            <w:tcBorders>
              <w:top w:val="single" w:color="FFFFFF" w:sz="0" w:space="0"/>
              <w:left w:val="single" w:color="FFFFFF" w:sz="8" w:space="0"/>
              <w:bottom w:val="single" w:color="FFFFFF" w:sz="8" w:space="0"/>
              <w:right w:val="single" w:color="FFFFFF" w:sz="8" w:space="0"/>
            </w:tcBorders>
            <w:shd w:val="clear" w:color="auto" w:fill="D8D3E0"/>
            <w:noWrap w:val="0"/>
            <w:vAlign w:val="center"/>
          </w:tcPr>
          <w:p>
            <w:pPr>
              <w:widowControl/>
              <w:spacing w:beforeLines="0" w:afterLines="0" w:line="384" w:lineRule="auto"/>
              <w:jc w:val="right"/>
              <w:textAlignment w:val="center"/>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1.33 </w:t>
            </w:r>
          </w:p>
        </w:tc>
        <w:tc>
          <w:tcPr>
            <w:tcW w:w="1204" w:type="dxa"/>
            <w:tcBorders>
              <w:top w:val="single" w:color="FFFFFF" w:sz="0" w:space="0"/>
              <w:left w:val="single" w:color="FFFFFF" w:sz="8" w:space="0"/>
              <w:bottom w:val="single" w:color="FFFFFF" w:sz="8" w:space="0"/>
              <w:right w:val="single" w:color="FFFFFF" w:sz="8" w:space="0"/>
            </w:tcBorders>
            <w:shd w:val="clear" w:color="auto" w:fill="D8D3E0"/>
            <w:noWrap w:val="0"/>
            <w:vAlign w:val="center"/>
          </w:tcPr>
          <w:p>
            <w:pPr>
              <w:widowControl/>
              <w:spacing w:beforeLines="0" w:afterLines="0" w:line="384" w:lineRule="auto"/>
              <w:jc w:val="center"/>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20.25</w:t>
            </w:r>
          </w:p>
        </w:tc>
        <w:tc>
          <w:tcPr>
            <w:tcW w:w="1200" w:type="dxa"/>
            <w:tcBorders>
              <w:top w:val="single" w:color="FFFFFF" w:sz="0" w:space="0"/>
              <w:left w:val="single" w:color="FFFFFF" w:sz="8" w:space="0"/>
              <w:bottom w:val="single" w:color="FFFFFF" w:sz="8" w:space="0"/>
              <w:right w:val="single" w:color="FFFFFF" w:sz="8" w:space="0"/>
            </w:tcBorders>
            <w:shd w:val="clear" w:color="auto" w:fill="D8D3E0"/>
            <w:noWrap w:val="0"/>
            <w:vAlign w:val="center"/>
          </w:tcPr>
          <w:p>
            <w:pPr>
              <w:widowControl/>
              <w:spacing w:beforeLines="0" w:afterLines="0" w:line="384" w:lineRule="auto"/>
              <w:jc w:val="center"/>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100</w:t>
            </w:r>
          </w:p>
        </w:tc>
        <w:tc>
          <w:tcPr>
            <w:tcW w:w="1185" w:type="dxa"/>
            <w:tcBorders>
              <w:top w:val="single" w:color="FFFFFF" w:sz="0" w:space="0"/>
              <w:left w:val="single" w:color="FFFFFF" w:sz="8" w:space="0"/>
              <w:bottom w:val="single" w:color="FFFFFF" w:sz="8" w:space="0"/>
              <w:right w:val="single" w:color="FFFFFF" w:sz="8" w:space="0"/>
            </w:tcBorders>
            <w:shd w:val="clear" w:color="auto" w:fill="D8D3E0"/>
            <w:noWrap w:val="0"/>
            <w:vAlign w:val="center"/>
          </w:tcPr>
          <w:p>
            <w:pPr>
              <w:widowControl/>
              <w:spacing w:beforeLines="0" w:afterLines="0" w:line="384" w:lineRule="auto"/>
              <w:jc w:val="center"/>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328.05</w:t>
            </w:r>
          </w:p>
        </w:tc>
        <w:tc>
          <w:tcPr>
            <w:tcW w:w="1305" w:type="dxa"/>
            <w:tcBorders>
              <w:top w:val="single" w:color="FFFFFF" w:sz="0" w:space="0"/>
              <w:left w:val="single" w:color="FFFFFF" w:sz="8" w:space="0"/>
              <w:bottom w:val="single" w:color="FFFFFF" w:sz="8" w:space="0"/>
              <w:right w:val="single" w:color="FFFFFF" w:sz="8" w:space="0"/>
            </w:tcBorders>
            <w:shd w:val="clear" w:color="auto" w:fill="D8D3E0"/>
            <w:noWrap w:val="0"/>
            <w:vAlign w:val="center"/>
          </w:tcPr>
          <w:p>
            <w:pPr>
              <w:widowControl/>
              <w:spacing w:beforeLines="0" w:afterLines="0" w:line="384" w:lineRule="auto"/>
              <w:jc w:val="center"/>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753.52</w:t>
            </w:r>
          </w:p>
        </w:tc>
        <w:tc>
          <w:tcPr>
            <w:tcW w:w="1327" w:type="dxa"/>
            <w:tcBorders>
              <w:top w:val="single" w:color="FFFFFF" w:sz="0" w:space="0"/>
              <w:left w:val="single" w:color="FFFFFF" w:sz="8" w:space="0"/>
              <w:bottom w:val="single" w:color="FFFFFF" w:sz="8" w:space="0"/>
              <w:right w:val="single" w:color="FFFFFF" w:sz="8" w:space="0"/>
            </w:tcBorders>
            <w:shd w:val="clear" w:color="auto" w:fill="D8D3E0"/>
            <w:noWrap w:val="0"/>
            <w:vAlign w:val="center"/>
          </w:tcPr>
          <w:p>
            <w:pPr>
              <w:widowControl/>
              <w:spacing w:beforeLines="0" w:afterLines="0" w:line="384" w:lineRule="auto"/>
              <w:jc w:val="right"/>
              <w:textAlignment w:val="center"/>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w:t>
            </w:r>
          </w:p>
        </w:tc>
      </w:tr>
      <w:tr>
        <w:tblPrEx>
          <w:tblLayout w:type="fixed"/>
          <w:tblCellMar>
            <w:top w:w="0" w:type="dxa"/>
            <w:left w:w="108" w:type="dxa"/>
            <w:bottom w:w="0" w:type="dxa"/>
            <w:right w:w="108" w:type="dxa"/>
          </w:tblCellMar>
        </w:tblPrEx>
        <w:trPr>
          <w:trHeight w:val="285" w:hRule="atLeast"/>
          <w:jc w:val="center"/>
        </w:trPr>
        <w:tc>
          <w:tcPr>
            <w:tcW w:w="718"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widowControl/>
              <w:spacing w:beforeLines="0" w:afterLines="0" w:line="384" w:lineRule="auto"/>
              <w:jc w:val="center"/>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1</w:t>
            </w:r>
          </w:p>
        </w:tc>
        <w:tc>
          <w:tcPr>
            <w:tcW w:w="2172"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widowControl/>
              <w:spacing w:beforeLines="0" w:afterLines="0" w:line="384" w:lineRule="auto"/>
              <w:jc w:val="left"/>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经营收入</w:t>
            </w:r>
          </w:p>
        </w:tc>
        <w:tc>
          <w:tcPr>
            <w:tcW w:w="1089"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43</w:t>
            </w:r>
          </w:p>
        </w:tc>
        <w:tc>
          <w:tcPr>
            <w:tcW w:w="1204"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560</w:t>
            </w:r>
          </w:p>
        </w:tc>
        <w:tc>
          <w:tcPr>
            <w:tcW w:w="1200"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1582</w:t>
            </w:r>
          </w:p>
        </w:tc>
        <w:tc>
          <w:tcPr>
            <w:tcW w:w="1185"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32220</w:t>
            </w:r>
          </w:p>
        </w:tc>
        <w:tc>
          <w:tcPr>
            <w:tcW w:w="1305"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168960</w:t>
            </w:r>
          </w:p>
        </w:tc>
        <w:tc>
          <w:tcPr>
            <w:tcW w:w="1327"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203365</w:t>
            </w:r>
          </w:p>
        </w:tc>
      </w:tr>
      <w:tr>
        <w:tblPrEx>
          <w:tblLayout w:type="fixed"/>
          <w:tblCellMar>
            <w:top w:w="0" w:type="dxa"/>
            <w:left w:w="108" w:type="dxa"/>
            <w:bottom w:w="0" w:type="dxa"/>
            <w:right w:w="108" w:type="dxa"/>
          </w:tblCellMar>
        </w:tblPrEx>
        <w:trPr>
          <w:trHeight w:val="285" w:hRule="atLeast"/>
          <w:jc w:val="center"/>
        </w:trPr>
        <w:tc>
          <w:tcPr>
            <w:tcW w:w="718" w:type="dxa"/>
            <w:tcBorders>
              <w:top w:val="single" w:color="FFFFFF" w:sz="8" w:space="0"/>
              <w:left w:val="single" w:color="FFFFFF" w:sz="8" w:space="0"/>
              <w:bottom w:val="single" w:color="FFFFFF" w:sz="8" w:space="0"/>
              <w:right w:val="single" w:color="FFFFFF" w:sz="8" w:space="0"/>
            </w:tcBorders>
            <w:shd w:val="clear" w:color="auto" w:fill="auto"/>
            <w:noWrap w:val="0"/>
            <w:vAlign w:val="center"/>
          </w:tcPr>
          <w:p>
            <w:pPr>
              <w:widowControl/>
              <w:spacing w:beforeLines="0" w:afterLines="0" w:line="384" w:lineRule="auto"/>
              <w:jc w:val="center"/>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2</w:t>
            </w:r>
          </w:p>
        </w:tc>
        <w:tc>
          <w:tcPr>
            <w:tcW w:w="2172" w:type="dxa"/>
            <w:tcBorders>
              <w:top w:val="single" w:color="FFFFFF" w:sz="8" w:space="0"/>
              <w:left w:val="single" w:color="FFFFFF" w:sz="8" w:space="0"/>
              <w:bottom w:val="single" w:color="FFFFFF" w:sz="8" w:space="0"/>
              <w:right w:val="single" w:color="FFFFFF" w:sz="8" w:space="0"/>
            </w:tcBorders>
            <w:shd w:val="clear" w:color="auto" w:fill="auto"/>
            <w:noWrap w:val="0"/>
            <w:vAlign w:val="center"/>
          </w:tcPr>
          <w:p>
            <w:pPr>
              <w:widowControl/>
              <w:spacing w:beforeLines="0" w:afterLines="0" w:line="384" w:lineRule="auto"/>
              <w:jc w:val="left"/>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成本费用</w:t>
            </w:r>
          </w:p>
        </w:tc>
        <w:tc>
          <w:tcPr>
            <w:tcW w:w="1089"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553.18</w:t>
            </w:r>
          </w:p>
        </w:tc>
        <w:tc>
          <w:tcPr>
            <w:tcW w:w="1204"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2077.25</w:t>
            </w:r>
          </w:p>
        </w:tc>
        <w:tc>
          <w:tcPr>
            <w:tcW w:w="1200"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3140.29</w:t>
            </w:r>
          </w:p>
        </w:tc>
        <w:tc>
          <w:tcPr>
            <w:tcW w:w="1185"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7711.33</w:t>
            </w:r>
          </w:p>
        </w:tc>
        <w:tc>
          <w:tcPr>
            <w:tcW w:w="1305"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13965.23</w:t>
            </w:r>
          </w:p>
        </w:tc>
        <w:tc>
          <w:tcPr>
            <w:tcW w:w="1327"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27447.28</w:t>
            </w:r>
          </w:p>
        </w:tc>
      </w:tr>
      <w:tr>
        <w:tblPrEx>
          <w:tblLayout w:type="fixed"/>
          <w:tblCellMar>
            <w:top w:w="0" w:type="dxa"/>
            <w:left w:w="108" w:type="dxa"/>
            <w:bottom w:w="0" w:type="dxa"/>
            <w:right w:w="108" w:type="dxa"/>
          </w:tblCellMar>
        </w:tblPrEx>
        <w:trPr>
          <w:trHeight w:val="285" w:hRule="atLeast"/>
          <w:jc w:val="center"/>
        </w:trPr>
        <w:tc>
          <w:tcPr>
            <w:tcW w:w="718"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widowControl/>
              <w:spacing w:beforeLines="0" w:afterLines="0" w:line="384" w:lineRule="auto"/>
              <w:jc w:val="center"/>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3</w:t>
            </w:r>
          </w:p>
        </w:tc>
        <w:tc>
          <w:tcPr>
            <w:tcW w:w="2172"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widowControl/>
              <w:spacing w:beforeLines="0" w:afterLines="0" w:line="384" w:lineRule="auto"/>
              <w:jc w:val="left"/>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毛利润总额</w:t>
            </w:r>
          </w:p>
        </w:tc>
        <w:tc>
          <w:tcPr>
            <w:tcW w:w="1089"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-510.18 </w:t>
            </w:r>
          </w:p>
        </w:tc>
        <w:tc>
          <w:tcPr>
            <w:tcW w:w="1204"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-1517.25 </w:t>
            </w:r>
          </w:p>
        </w:tc>
        <w:tc>
          <w:tcPr>
            <w:tcW w:w="1200"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-1558.29 </w:t>
            </w:r>
          </w:p>
        </w:tc>
        <w:tc>
          <w:tcPr>
            <w:tcW w:w="1185"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24508.67 </w:t>
            </w:r>
          </w:p>
        </w:tc>
        <w:tc>
          <w:tcPr>
            <w:tcW w:w="1305"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154994.77 </w:t>
            </w:r>
          </w:p>
        </w:tc>
        <w:tc>
          <w:tcPr>
            <w:tcW w:w="1327"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175917.72 </w:t>
            </w:r>
          </w:p>
        </w:tc>
      </w:tr>
      <w:tr>
        <w:tblPrEx>
          <w:tblLayout w:type="fixed"/>
          <w:tblCellMar>
            <w:top w:w="0" w:type="dxa"/>
            <w:left w:w="108" w:type="dxa"/>
            <w:bottom w:w="0" w:type="dxa"/>
            <w:right w:w="108" w:type="dxa"/>
          </w:tblCellMar>
        </w:tblPrEx>
        <w:trPr>
          <w:trHeight w:val="285" w:hRule="atLeast"/>
          <w:jc w:val="center"/>
        </w:trPr>
        <w:tc>
          <w:tcPr>
            <w:tcW w:w="718"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widowControl/>
              <w:spacing w:beforeLines="0" w:afterLines="0" w:line="384" w:lineRule="auto"/>
              <w:jc w:val="center"/>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4</w:t>
            </w:r>
          </w:p>
        </w:tc>
        <w:tc>
          <w:tcPr>
            <w:tcW w:w="2172"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widowControl/>
              <w:spacing w:beforeLines="0" w:afterLines="0" w:line="384" w:lineRule="auto"/>
              <w:jc w:val="left"/>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经营税金及附加</w:t>
            </w:r>
          </w:p>
        </w:tc>
        <w:tc>
          <w:tcPr>
            <w:tcW w:w="1089"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204"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200"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167.59 </w:t>
            </w:r>
          </w:p>
        </w:tc>
        <w:tc>
          <w:tcPr>
            <w:tcW w:w="1185"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2433.66 </w:t>
            </w:r>
          </w:p>
        </w:tc>
        <w:tc>
          <w:tcPr>
            <w:tcW w:w="1305"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10313.58 </w:t>
            </w:r>
          </w:p>
        </w:tc>
        <w:tc>
          <w:tcPr>
            <w:tcW w:w="1327"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12914.83 </w:t>
            </w:r>
          </w:p>
        </w:tc>
      </w:tr>
      <w:tr>
        <w:tblPrEx>
          <w:tblLayout w:type="fixed"/>
          <w:tblCellMar>
            <w:top w:w="0" w:type="dxa"/>
            <w:left w:w="108" w:type="dxa"/>
            <w:bottom w:w="0" w:type="dxa"/>
            <w:right w:w="108" w:type="dxa"/>
          </w:tblCellMar>
        </w:tblPrEx>
        <w:trPr>
          <w:trHeight w:val="285" w:hRule="atLeast"/>
          <w:jc w:val="center"/>
        </w:trPr>
        <w:tc>
          <w:tcPr>
            <w:tcW w:w="718"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widowControl/>
              <w:spacing w:beforeLines="0" w:afterLines="0" w:line="384" w:lineRule="auto"/>
              <w:jc w:val="center"/>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4.1</w:t>
            </w:r>
          </w:p>
        </w:tc>
        <w:tc>
          <w:tcPr>
            <w:tcW w:w="2172"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widowControl/>
              <w:spacing w:beforeLines="0" w:afterLines="0" w:line="384" w:lineRule="auto"/>
              <w:jc w:val="righ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企业所得税</w:t>
            </w:r>
          </w:p>
        </w:tc>
        <w:tc>
          <w:tcPr>
            <w:tcW w:w="1089"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204"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200"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91.65 </w:t>
            </w:r>
          </w:p>
        </w:tc>
        <w:tc>
          <w:tcPr>
            <w:tcW w:w="1185"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887.10 </w:t>
            </w:r>
          </w:p>
        </w:tc>
        <w:tc>
          <w:tcPr>
            <w:tcW w:w="1305"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2203.50 </w:t>
            </w:r>
          </w:p>
        </w:tc>
        <w:tc>
          <w:tcPr>
            <w:tcW w:w="1327"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3182.25 </w:t>
            </w:r>
          </w:p>
        </w:tc>
      </w:tr>
      <w:tr>
        <w:tblPrEx>
          <w:tblLayout w:type="fixed"/>
          <w:tblCellMar>
            <w:top w:w="0" w:type="dxa"/>
            <w:left w:w="108" w:type="dxa"/>
            <w:bottom w:w="0" w:type="dxa"/>
            <w:right w:w="108" w:type="dxa"/>
          </w:tblCellMar>
        </w:tblPrEx>
        <w:trPr>
          <w:trHeight w:val="285" w:hRule="atLeast"/>
          <w:jc w:val="center"/>
        </w:trPr>
        <w:tc>
          <w:tcPr>
            <w:tcW w:w="718"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widowControl/>
              <w:spacing w:beforeLines="0" w:afterLines="0" w:line="384" w:lineRule="auto"/>
              <w:jc w:val="center"/>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4.2</w:t>
            </w:r>
          </w:p>
        </w:tc>
        <w:tc>
          <w:tcPr>
            <w:tcW w:w="2172"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widowControl/>
              <w:spacing w:beforeLines="0" w:afterLines="0" w:line="384" w:lineRule="auto"/>
              <w:jc w:val="righ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增值税</w:t>
            </w:r>
          </w:p>
        </w:tc>
        <w:tc>
          <w:tcPr>
            <w:tcW w:w="1089"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204"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200"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63.28 </w:t>
            </w:r>
          </w:p>
        </w:tc>
        <w:tc>
          <w:tcPr>
            <w:tcW w:w="1185"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1288.80 </w:t>
            </w:r>
          </w:p>
        </w:tc>
        <w:tc>
          <w:tcPr>
            <w:tcW w:w="1305"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6758.40 </w:t>
            </w:r>
          </w:p>
        </w:tc>
        <w:tc>
          <w:tcPr>
            <w:tcW w:w="1327"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8110.48 </w:t>
            </w:r>
          </w:p>
        </w:tc>
      </w:tr>
      <w:tr>
        <w:tblPrEx>
          <w:tblLayout w:type="fixed"/>
          <w:tblCellMar>
            <w:top w:w="0" w:type="dxa"/>
            <w:left w:w="108" w:type="dxa"/>
            <w:bottom w:w="0" w:type="dxa"/>
            <w:right w:w="108" w:type="dxa"/>
          </w:tblCellMar>
        </w:tblPrEx>
        <w:trPr>
          <w:trHeight w:val="285" w:hRule="atLeast"/>
          <w:jc w:val="center"/>
        </w:trPr>
        <w:tc>
          <w:tcPr>
            <w:tcW w:w="718"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widowControl/>
              <w:spacing w:beforeLines="0" w:afterLines="0" w:line="384" w:lineRule="auto"/>
              <w:jc w:val="center"/>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4.3</w:t>
            </w:r>
          </w:p>
        </w:tc>
        <w:tc>
          <w:tcPr>
            <w:tcW w:w="2172"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widowControl/>
              <w:spacing w:beforeLines="0" w:afterLines="0" w:line="384" w:lineRule="auto"/>
              <w:jc w:val="righ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教育费附加</w:t>
            </w:r>
          </w:p>
        </w:tc>
        <w:tc>
          <w:tcPr>
            <w:tcW w:w="1089"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204"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200"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1.90 </w:t>
            </w:r>
          </w:p>
        </w:tc>
        <w:tc>
          <w:tcPr>
            <w:tcW w:w="1185"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38.66 </w:t>
            </w:r>
          </w:p>
        </w:tc>
        <w:tc>
          <w:tcPr>
            <w:tcW w:w="1305"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202.75 </w:t>
            </w:r>
          </w:p>
        </w:tc>
        <w:tc>
          <w:tcPr>
            <w:tcW w:w="1327"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243.31 </w:t>
            </w:r>
          </w:p>
        </w:tc>
      </w:tr>
      <w:tr>
        <w:tblPrEx>
          <w:tblLayout w:type="fixed"/>
          <w:tblCellMar>
            <w:top w:w="0" w:type="dxa"/>
            <w:left w:w="108" w:type="dxa"/>
            <w:bottom w:w="0" w:type="dxa"/>
            <w:right w:w="108" w:type="dxa"/>
          </w:tblCellMar>
        </w:tblPrEx>
        <w:trPr>
          <w:trHeight w:val="285" w:hRule="atLeast"/>
          <w:jc w:val="center"/>
        </w:trPr>
        <w:tc>
          <w:tcPr>
            <w:tcW w:w="718"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widowControl/>
              <w:spacing w:beforeLines="0" w:afterLines="0" w:line="384" w:lineRule="auto"/>
              <w:jc w:val="center"/>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4.4</w:t>
            </w:r>
          </w:p>
        </w:tc>
        <w:tc>
          <w:tcPr>
            <w:tcW w:w="2172"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widowControl/>
              <w:spacing w:beforeLines="0" w:afterLines="0" w:line="384" w:lineRule="auto"/>
              <w:jc w:val="righ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城建税</w:t>
            </w:r>
          </w:p>
        </w:tc>
        <w:tc>
          <w:tcPr>
            <w:tcW w:w="1089"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204"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200"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10.76 </w:t>
            </w:r>
          </w:p>
        </w:tc>
        <w:tc>
          <w:tcPr>
            <w:tcW w:w="1185"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219.10 </w:t>
            </w:r>
          </w:p>
        </w:tc>
        <w:tc>
          <w:tcPr>
            <w:tcW w:w="1305"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1148.93 </w:t>
            </w:r>
          </w:p>
        </w:tc>
        <w:tc>
          <w:tcPr>
            <w:tcW w:w="1327"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1378.78 </w:t>
            </w:r>
          </w:p>
        </w:tc>
      </w:tr>
      <w:tr>
        <w:tblPrEx>
          <w:tblLayout w:type="fixed"/>
          <w:tblCellMar>
            <w:top w:w="0" w:type="dxa"/>
            <w:left w:w="108" w:type="dxa"/>
            <w:bottom w:w="0" w:type="dxa"/>
            <w:right w:w="108" w:type="dxa"/>
          </w:tblCellMar>
        </w:tblPrEx>
        <w:trPr>
          <w:trHeight w:val="285" w:hRule="atLeast"/>
          <w:jc w:val="center"/>
        </w:trPr>
        <w:tc>
          <w:tcPr>
            <w:tcW w:w="718"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widowControl/>
              <w:spacing w:beforeLines="0" w:afterLines="0" w:line="384" w:lineRule="auto"/>
              <w:jc w:val="center"/>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5</w:t>
            </w:r>
          </w:p>
        </w:tc>
        <w:tc>
          <w:tcPr>
            <w:tcW w:w="2172"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widowControl/>
              <w:spacing w:beforeLines="0" w:afterLines="0" w:line="384" w:lineRule="auto"/>
              <w:jc w:val="left"/>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税后利润</w:t>
            </w:r>
          </w:p>
        </w:tc>
        <w:tc>
          <w:tcPr>
            <w:tcW w:w="1089"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-510.18 </w:t>
            </w:r>
          </w:p>
        </w:tc>
        <w:tc>
          <w:tcPr>
            <w:tcW w:w="1204"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-1517.25 </w:t>
            </w:r>
          </w:p>
        </w:tc>
        <w:tc>
          <w:tcPr>
            <w:tcW w:w="1200"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-1725.88 </w:t>
            </w:r>
          </w:p>
        </w:tc>
        <w:tc>
          <w:tcPr>
            <w:tcW w:w="1185"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22075.01 </w:t>
            </w:r>
          </w:p>
        </w:tc>
        <w:tc>
          <w:tcPr>
            <w:tcW w:w="1305"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144681.19 </w:t>
            </w:r>
          </w:p>
        </w:tc>
        <w:tc>
          <w:tcPr>
            <w:tcW w:w="1327"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163002.89 </w:t>
            </w:r>
          </w:p>
        </w:tc>
      </w:tr>
      <w:tr>
        <w:tblPrEx>
          <w:tblLayout w:type="fixed"/>
          <w:tblCellMar>
            <w:top w:w="0" w:type="dxa"/>
            <w:left w:w="108" w:type="dxa"/>
            <w:bottom w:w="0" w:type="dxa"/>
            <w:right w:w="108" w:type="dxa"/>
          </w:tblCellMar>
        </w:tblPrEx>
        <w:trPr>
          <w:trHeight w:val="285" w:hRule="atLeast"/>
          <w:jc w:val="center"/>
        </w:trPr>
        <w:tc>
          <w:tcPr>
            <w:tcW w:w="718"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widowControl/>
              <w:spacing w:beforeLines="0" w:afterLines="0" w:line="384" w:lineRule="auto"/>
              <w:jc w:val="center"/>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6</w:t>
            </w:r>
          </w:p>
        </w:tc>
        <w:tc>
          <w:tcPr>
            <w:tcW w:w="2172"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widowControl/>
              <w:spacing w:beforeLines="0" w:afterLines="0" w:line="384" w:lineRule="auto"/>
              <w:jc w:val="left"/>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弥补以前年度亏损</w:t>
            </w:r>
          </w:p>
        </w:tc>
        <w:tc>
          <w:tcPr>
            <w:tcW w:w="1089"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204"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-474.98 </w:t>
            </w:r>
          </w:p>
        </w:tc>
        <w:tc>
          <w:tcPr>
            <w:tcW w:w="1200"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-400.98 </w:t>
            </w:r>
          </w:p>
        </w:tc>
        <w:tc>
          <w:tcPr>
            <w:tcW w:w="1185"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-1440.28 </w:t>
            </w:r>
          </w:p>
        </w:tc>
        <w:tc>
          <w:tcPr>
            <w:tcW w:w="1305"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327"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-2316.24 </w:t>
            </w:r>
          </w:p>
        </w:tc>
      </w:tr>
      <w:tr>
        <w:tblPrEx>
          <w:tblLayout w:type="fixed"/>
          <w:tblCellMar>
            <w:top w:w="0" w:type="dxa"/>
            <w:left w:w="108" w:type="dxa"/>
            <w:bottom w:w="0" w:type="dxa"/>
            <w:right w:w="108" w:type="dxa"/>
          </w:tblCellMar>
        </w:tblPrEx>
        <w:trPr>
          <w:trHeight w:val="285" w:hRule="atLeast"/>
          <w:jc w:val="center"/>
        </w:trPr>
        <w:tc>
          <w:tcPr>
            <w:tcW w:w="718"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widowControl/>
              <w:spacing w:beforeLines="0" w:afterLines="0" w:line="384" w:lineRule="auto"/>
              <w:jc w:val="center"/>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7</w:t>
            </w:r>
          </w:p>
        </w:tc>
        <w:tc>
          <w:tcPr>
            <w:tcW w:w="2172"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widowControl/>
              <w:spacing w:beforeLines="0" w:afterLines="0" w:line="384" w:lineRule="auto"/>
              <w:jc w:val="left"/>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法定公积金</w:t>
            </w:r>
          </w:p>
        </w:tc>
        <w:tc>
          <w:tcPr>
            <w:tcW w:w="1089"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204"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200"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185"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2063.47 </w:t>
            </w:r>
          </w:p>
        </w:tc>
        <w:tc>
          <w:tcPr>
            <w:tcW w:w="1305"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1796.10 </w:t>
            </w:r>
          </w:p>
        </w:tc>
        <w:tc>
          <w:tcPr>
            <w:tcW w:w="1327"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3859.57 </w:t>
            </w:r>
          </w:p>
        </w:tc>
      </w:tr>
      <w:tr>
        <w:tblPrEx>
          <w:tblLayout w:type="fixed"/>
          <w:tblCellMar>
            <w:top w:w="0" w:type="dxa"/>
            <w:left w:w="108" w:type="dxa"/>
            <w:bottom w:w="0" w:type="dxa"/>
            <w:right w:w="108" w:type="dxa"/>
          </w:tblCellMar>
        </w:tblPrEx>
        <w:trPr>
          <w:trHeight w:val="285" w:hRule="atLeast"/>
          <w:jc w:val="center"/>
        </w:trPr>
        <w:tc>
          <w:tcPr>
            <w:tcW w:w="718"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widowControl/>
              <w:spacing w:beforeLines="0" w:afterLines="0" w:line="384" w:lineRule="auto"/>
              <w:jc w:val="center"/>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8</w:t>
            </w:r>
          </w:p>
        </w:tc>
        <w:tc>
          <w:tcPr>
            <w:tcW w:w="2172"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widowControl/>
              <w:spacing w:beforeLines="0" w:afterLines="0" w:line="384" w:lineRule="auto"/>
              <w:jc w:val="left"/>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可分配利润</w:t>
            </w:r>
          </w:p>
        </w:tc>
        <w:tc>
          <w:tcPr>
            <w:tcW w:w="1089"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204"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200"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185"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18571.26 </w:t>
            </w:r>
          </w:p>
        </w:tc>
        <w:tc>
          <w:tcPr>
            <w:tcW w:w="1305"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142885.09 </w:t>
            </w:r>
          </w:p>
        </w:tc>
        <w:tc>
          <w:tcPr>
            <w:tcW w:w="1327"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161456.35 </w:t>
            </w:r>
          </w:p>
        </w:tc>
      </w:tr>
      <w:tr>
        <w:tblPrEx>
          <w:tblLayout w:type="fixed"/>
          <w:tblCellMar>
            <w:top w:w="0" w:type="dxa"/>
            <w:left w:w="108" w:type="dxa"/>
            <w:bottom w:w="0" w:type="dxa"/>
            <w:right w:w="108" w:type="dxa"/>
          </w:tblCellMar>
        </w:tblPrEx>
        <w:trPr>
          <w:trHeight w:val="285" w:hRule="atLeast"/>
          <w:jc w:val="center"/>
        </w:trPr>
        <w:tc>
          <w:tcPr>
            <w:tcW w:w="718"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widowControl/>
              <w:spacing w:beforeLines="0" w:afterLines="0" w:line="384" w:lineRule="auto"/>
              <w:jc w:val="center"/>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9</w:t>
            </w:r>
          </w:p>
        </w:tc>
        <w:tc>
          <w:tcPr>
            <w:tcW w:w="2172"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widowControl/>
              <w:spacing w:beforeLines="0" w:afterLines="0" w:line="384" w:lineRule="auto"/>
              <w:jc w:val="left"/>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利润分配</w:t>
            </w:r>
          </w:p>
        </w:tc>
        <w:tc>
          <w:tcPr>
            <w:tcW w:w="1089"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204"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200"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185"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9285.63 </w:t>
            </w:r>
          </w:p>
        </w:tc>
        <w:tc>
          <w:tcPr>
            <w:tcW w:w="1305"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71442.55 </w:t>
            </w:r>
          </w:p>
        </w:tc>
        <w:tc>
          <w:tcPr>
            <w:tcW w:w="1327"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80728.17 </w:t>
            </w:r>
          </w:p>
        </w:tc>
      </w:tr>
      <w:tr>
        <w:tblPrEx>
          <w:tblLayout w:type="fixed"/>
          <w:tblCellMar>
            <w:top w:w="0" w:type="dxa"/>
            <w:left w:w="108" w:type="dxa"/>
            <w:bottom w:w="0" w:type="dxa"/>
            <w:right w:w="108" w:type="dxa"/>
          </w:tblCellMar>
        </w:tblPrEx>
        <w:trPr>
          <w:trHeight w:val="285" w:hRule="atLeast"/>
          <w:jc w:val="center"/>
        </w:trPr>
        <w:tc>
          <w:tcPr>
            <w:tcW w:w="718"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widowControl/>
              <w:spacing w:beforeLines="0" w:afterLines="0" w:line="384" w:lineRule="auto"/>
              <w:jc w:val="center"/>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10</w:t>
            </w:r>
          </w:p>
        </w:tc>
        <w:tc>
          <w:tcPr>
            <w:tcW w:w="2172"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widowControl/>
              <w:spacing w:beforeLines="0" w:afterLines="0" w:line="384" w:lineRule="auto"/>
              <w:jc w:val="left"/>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当年未分配利润</w:t>
            </w:r>
          </w:p>
        </w:tc>
        <w:tc>
          <w:tcPr>
            <w:tcW w:w="1089"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204"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200"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185"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9285.63 </w:t>
            </w:r>
          </w:p>
        </w:tc>
        <w:tc>
          <w:tcPr>
            <w:tcW w:w="1305"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71442.55 </w:t>
            </w:r>
          </w:p>
        </w:tc>
        <w:tc>
          <w:tcPr>
            <w:tcW w:w="1327"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r>
      <w:tr>
        <w:tblPrEx>
          <w:tblLayout w:type="fixed"/>
          <w:tblCellMar>
            <w:top w:w="0" w:type="dxa"/>
            <w:left w:w="108" w:type="dxa"/>
            <w:bottom w:w="0" w:type="dxa"/>
            <w:right w:w="108" w:type="dxa"/>
          </w:tblCellMar>
        </w:tblPrEx>
        <w:trPr>
          <w:trHeight w:val="285" w:hRule="atLeast"/>
          <w:jc w:val="center"/>
        </w:trPr>
        <w:tc>
          <w:tcPr>
            <w:tcW w:w="718"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widowControl/>
              <w:spacing w:beforeLines="0" w:afterLines="0" w:line="384" w:lineRule="auto"/>
              <w:jc w:val="center"/>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11</w:t>
            </w:r>
          </w:p>
        </w:tc>
        <w:tc>
          <w:tcPr>
            <w:tcW w:w="2172"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widowControl/>
              <w:spacing w:beforeLines="0" w:afterLines="0" w:line="384" w:lineRule="auto"/>
              <w:jc w:val="left"/>
              <w:rPr>
                <w:rFonts w:hint="eastAsia" w:ascii="宋体" w:hAnsi="宋体" w:eastAsia="宋体" w:cs="宋体"/>
                <w:b/>
                <w:bCs/>
                <w:color w:val="000000"/>
                <w:kern w:val="0"/>
                <w:sz w:val="24"/>
                <w:szCs w:val="24"/>
              </w:rPr>
            </w:pPr>
            <w:r>
              <w:rPr>
                <w:rFonts w:hint="eastAsia" w:ascii="宋体" w:hAnsi="宋体" w:eastAsia="宋体" w:cs="宋体"/>
                <w:b/>
                <w:bCs/>
                <w:color w:val="000000"/>
                <w:kern w:val="0"/>
                <w:sz w:val="24"/>
                <w:szCs w:val="24"/>
              </w:rPr>
              <w:t>累计未分配利润</w:t>
            </w:r>
          </w:p>
        </w:tc>
        <w:tc>
          <w:tcPr>
            <w:tcW w:w="1089"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204"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200"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w:t>
            </w:r>
          </w:p>
        </w:tc>
        <w:tc>
          <w:tcPr>
            <w:tcW w:w="1185"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2138.04 </w:t>
            </w:r>
          </w:p>
        </w:tc>
        <w:tc>
          <w:tcPr>
            <w:tcW w:w="1305"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73580.59 </w:t>
            </w:r>
          </w:p>
        </w:tc>
        <w:tc>
          <w:tcPr>
            <w:tcW w:w="1327"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spacing w:beforeLines="0" w:afterLines="0" w:line="384"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75718.63 </w:t>
            </w:r>
          </w:p>
        </w:tc>
      </w:tr>
    </w:tbl>
    <w:p>
      <w:pPr>
        <w:spacing w:line="360" w:lineRule="auto"/>
        <w:outlineLvl w:val="9"/>
        <w:rPr>
          <w:rFonts w:hint="eastAsia" w:ascii="宋体" w:hAnsi="宋体" w:cs="宋体"/>
          <w:b/>
          <w:color w:val="800080"/>
          <w:sz w:val="30"/>
          <w:szCs w:val="30"/>
        </w:rPr>
      </w:pPr>
      <w:r>
        <w:rPr>
          <w:rFonts w:hint="eastAsia" w:ascii="宋体" w:hAnsi="宋体" w:cs="宋体"/>
          <w:b/>
          <w:color w:val="800080"/>
          <w:sz w:val="30"/>
          <w:szCs w:val="30"/>
        </w:rPr>
        <w:t xml:space="preserve">    </w:t>
      </w:r>
      <w:bookmarkStart w:id="682" w:name="_Toc22907"/>
      <w:bookmarkStart w:id="683" w:name="_Toc13405"/>
      <w:bookmarkStart w:id="684" w:name="_Toc77"/>
    </w:p>
    <w:p>
      <w:pPr>
        <w:spacing w:line="360" w:lineRule="auto"/>
        <w:outlineLvl w:val="1"/>
        <w:rPr>
          <w:rFonts w:hint="eastAsia" w:ascii="宋体" w:hAnsi="宋体" w:cs="宋体"/>
          <w:b/>
          <w:color w:val="800080"/>
          <w:sz w:val="30"/>
          <w:szCs w:val="30"/>
        </w:rPr>
      </w:pPr>
      <w:r>
        <w:rPr>
          <w:rFonts w:hint="eastAsia" w:ascii="宋体" w:hAnsi="宋体" w:cs="宋体"/>
          <w:b/>
          <w:color w:val="800080"/>
          <w:sz w:val="30"/>
          <w:szCs w:val="30"/>
          <w:lang w:val="en-US" w:eastAsia="zh-CN"/>
        </w:rPr>
        <w:t xml:space="preserve">   </w:t>
      </w:r>
      <w:bookmarkStart w:id="685" w:name="_Toc11984"/>
      <w:bookmarkStart w:id="686" w:name="_Toc1434"/>
      <w:bookmarkStart w:id="687" w:name="_Toc14837"/>
      <w:bookmarkStart w:id="688" w:name="_Toc5464"/>
      <w:bookmarkStart w:id="689" w:name="_Toc2944"/>
      <w:r>
        <w:rPr>
          <w:rFonts w:hint="eastAsia" w:ascii="宋体" w:hAnsi="宋体" w:cs="宋体"/>
          <w:b/>
          <w:color w:val="800080"/>
          <w:sz w:val="30"/>
          <w:szCs w:val="30"/>
        </w:rPr>
        <w:t>8-5 投资构成与资金筹措</w:t>
      </w:r>
      <w:bookmarkEnd w:id="682"/>
      <w:bookmarkEnd w:id="683"/>
      <w:bookmarkEnd w:id="684"/>
      <w:bookmarkEnd w:id="685"/>
      <w:bookmarkEnd w:id="686"/>
      <w:bookmarkEnd w:id="687"/>
      <w:bookmarkEnd w:id="688"/>
      <w:bookmarkEnd w:id="689"/>
    </w:p>
    <w:p>
      <w:pPr>
        <w:spacing w:line="360" w:lineRule="auto"/>
        <w:outlineLvl w:val="2"/>
        <w:rPr>
          <w:rFonts w:hint="eastAsia" w:ascii="宋体" w:hAnsi="宋体" w:cs="宋体"/>
          <w:b/>
          <w:color w:val="800080"/>
          <w:sz w:val="28"/>
          <w:szCs w:val="28"/>
        </w:rPr>
      </w:pPr>
      <w:r>
        <w:rPr>
          <w:rFonts w:hint="eastAsia" w:ascii="宋体" w:hAnsi="宋体" w:cs="宋体"/>
          <w:b/>
          <w:color w:val="800080"/>
          <w:sz w:val="28"/>
          <w:szCs w:val="28"/>
        </w:rPr>
        <w:t xml:space="preserve">    </w:t>
      </w:r>
      <w:bookmarkStart w:id="690" w:name="_Toc22731"/>
      <w:bookmarkStart w:id="691" w:name="_Toc22304"/>
      <w:bookmarkStart w:id="692" w:name="_Toc31280"/>
      <w:bookmarkStart w:id="693" w:name="_Toc14971"/>
      <w:bookmarkStart w:id="694" w:name="_Toc352"/>
      <w:bookmarkStart w:id="695" w:name="_Toc30780"/>
      <w:bookmarkStart w:id="696" w:name="_Toc21228"/>
      <w:bookmarkStart w:id="697" w:name="_Toc5440"/>
      <w:r>
        <w:rPr>
          <w:rFonts w:hint="eastAsia" w:ascii="宋体" w:hAnsi="宋体" w:cs="宋体"/>
          <w:b/>
          <w:color w:val="800080"/>
          <w:sz w:val="28"/>
          <w:szCs w:val="28"/>
        </w:rPr>
        <w:t>8-5-1 所需资金额度</w:t>
      </w:r>
      <w:bookmarkEnd w:id="690"/>
      <w:bookmarkEnd w:id="691"/>
      <w:bookmarkEnd w:id="692"/>
      <w:bookmarkEnd w:id="693"/>
      <w:bookmarkEnd w:id="694"/>
      <w:bookmarkEnd w:id="695"/>
      <w:bookmarkEnd w:id="696"/>
      <w:bookmarkEnd w:id="697"/>
    </w:p>
    <w:p>
      <w:pPr>
        <w:spacing w:line="360" w:lineRule="auto"/>
        <w:ind w:firstLine="560" w:firstLineChars="200"/>
        <w:rPr>
          <w:rFonts w:hint="eastAsia" w:ascii="宋体" w:hAnsi="宋体" w:cs="宋体"/>
          <w:sz w:val="28"/>
          <w:szCs w:val="28"/>
        </w:rPr>
      </w:pPr>
      <w:r>
        <w:rPr>
          <w:rFonts w:hint="eastAsia" w:ascii="宋体" w:hAnsi="宋体" w:cs="宋体"/>
          <w:sz w:val="28"/>
          <w:szCs w:val="28"/>
        </w:rPr>
        <w:t>本项目计算的投资额应为公司现金流为正，且产生盈利运作（第四年）的资金所需，因此，根据利润预估表，本项目所需的资金为前四年的成本费用减前三年的经营收入。（因第4年市场已经打开，所以第4年成本按照70%计算）具体计算如下：</w:t>
      </w:r>
    </w:p>
    <w:p>
      <w:pPr>
        <w:pBdr>
          <w:top w:val="single" w:color="auto" w:sz="4" w:space="1"/>
          <w:left w:val="single" w:color="auto" w:sz="4" w:space="4"/>
          <w:bottom w:val="single" w:color="auto" w:sz="4" w:space="1"/>
          <w:right w:val="single" w:color="auto" w:sz="4" w:space="4"/>
        </w:pBdr>
        <w:spacing w:line="360" w:lineRule="auto"/>
        <w:rPr>
          <w:rFonts w:hint="eastAsia" w:ascii="宋体" w:hAnsi="宋体" w:cs="宋体"/>
          <w:b/>
          <w:bCs/>
          <w:kern w:val="0"/>
          <w:sz w:val="28"/>
          <w:szCs w:val="28"/>
        </w:rPr>
      </w:pPr>
      <w:r>
        <w:rPr>
          <w:rFonts w:hint="eastAsia" w:ascii="宋体" w:hAnsi="宋体" w:cs="宋体"/>
          <w:b/>
          <w:sz w:val="28"/>
          <w:szCs w:val="28"/>
        </w:rPr>
        <w:t>最大投资额=</w:t>
      </w:r>
      <w:r>
        <w:rPr>
          <w:rFonts w:hint="eastAsia" w:ascii="宋体" w:hAnsi="宋体" w:cs="宋体"/>
          <w:color w:val="000000"/>
          <w:kern w:val="0"/>
          <w:sz w:val="28"/>
          <w:szCs w:val="28"/>
        </w:rPr>
        <w:t>前四年成本费用总和-前三年经营收入总和</w:t>
      </w:r>
    </w:p>
    <w:p>
      <w:pPr>
        <w:pBdr>
          <w:top w:val="single" w:color="auto" w:sz="4" w:space="1"/>
          <w:left w:val="single" w:color="auto" w:sz="4" w:space="4"/>
          <w:bottom w:val="single" w:color="auto" w:sz="4" w:space="1"/>
          <w:right w:val="single" w:color="auto" w:sz="4" w:space="4"/>
        </w:pBdr>
        <w:spacing w:line="360" w:lineRule="auto"/>
        <w:rPr>
          <w:rFonts w:hint="eastAsia" w:ascii="宋体" w:hAnsi="宋体" w:cs="宋体"/>
          <w:sz w:val="28"/>
          <w:szCs w:val="28"/>
        </w:rPr>
      </w:pPr>
      <w:r>
        <w:rPr>
          <w:rFonts w:hint="eastAsia" w:ascii="宋体" w:hAnsi="宋体" w:cs="宋体"/>
          <w:b/>
          <w:sz w:val="28"/>
          <w:szCs w:val="28"/>
        </w:rPr>
        <w:t>最小投资额=</w:t>
      </w:r>
      <w:r>
        <w:rPr>
          <w:rFonts w:hint="eastAsia" w:ascii="宋体" w:hAnsi="宋体" w:cs="宋体"/>
          <w:color w:val="000000"/>
          <w:kern w:val="0"/>
          <w:sz w:val="28"/>
          <w:szCs w:val="28"/>
        </w:rPr>
        <w:t>前四年经营成本总和-前三年经营收入总和</w:t>
      </w:r>
    </w:p>
    <w:p>
      <w:pPr>
        <w:spacing w:line="360" w:lineRule="auto"/>
        <w:rPr>
          <w:rFonts w:hint="eastAsia" w:ascii="宋体" w:hAnsi="宋体" w:cs="宋体"/>
          <w:b/>
          <w:sz w:val="28"/>
          <w:szCs w:val="28"/>
        </w:rPr>
      </w:pPr>
      <w:r>
        <w:rPr>
          <w:rFonts w:hint="eastAsia" w:ascii="宋体" w:hAnsi="宋体" w:cs="宋体"/>
          <w:b/>
          <w:sz w:val="28"/>
          <w:szCs w:val="28"/>
        </w:rPr>
        <w:t xml:space="preserve">       </w:t>
      </w:r>
    </w:p>
    <w:p>
      <w:pPr>
        <w:spacing w:line="360" w:lineRule="auto"/>
        <w:rPr>
          <w:rFonts w:hint="eastAsia" w:ascii="宋体" w:hAnsi="宋体" w:cs="宋体"/>
          <w:b/>
          <w:sz w:val="28"/>
          <w:szCs w:val="28"/>
        </w:rPr>
      </w:pPr>
      <w:r>
        <w:rPr>
          <w:rFonts w:hint="eastAsia" w:ascii="宋体" w:hAnsi="宋体" w:cs="宋体"/>
          <w:b/>
          <w:sz w:val="28"/>
          <w:szCs w:val="28"/>
          <w:lang w:val="en-US" w:eastAsia="zh-CN"/>
        </w:rPr>
        <w:t xml:space="preserve">    </w:t>
      </w:r>
      <w:r>
        <w:rPr>
          <w:rFonts w:hint="eastAsia" w:ascii="宋体" w:hAnsi="宋体" w:cs="宋体"/>
          <w:b/>
          <w:sz w:val="28"/>
          <w:szCs w:val="28"/>
        </w:rPr>
        <w:t>经计算可知：</w:t>
      </w:r>
    </w:p>
    <w:tbl>
      <w:tblPr>
        <w:tblStyle w:val="21"/>
        <w:tblW w:w="8091" w:type="dxa"/>
        <w:tblInd w:w="-50" w:type="dxa"/>
        <w:tblLayout w:type="fixed"/>
        <w:tblCellMar>
          <w:top w:w="0" w:type="dxa"/>
          <w:left w:w="0" w:type="dxa"/>
          <w:bottom w:w="0" w:type="dxa"/>
          <w:right w:w="0" w:type="dxa"/>
        </w:tblCellMar>
      </w:tblPr>
      <w:tblGrid>
        <w:gridCol w:w="2321"/>
        <w:gridCol w:w="5770"/>
      </w:tblGrid>
      <w:tr>
        <w:tblPrEx>
          <w:tblLayout w:type="fixed"/>
          <w:tblCellMar>
            <w:top w:w="0" w:type="dxa"/>
            <w:left w:w="0" w:type="dxa"/>
            <w:bottom w:w="0" w:type="dxa"/>
            <w:right w:w="0" w:type="dxa"/>
          </w:tblCellMar>
        </w:tblPrEx>
        <w:trPr>
          <w:trHeight w:val="402" w:hRule="atLeast"/>
        </w:trPr>
        <w:tc>
          <w:tcPr>
            <w:tcW w:w="2321" w:type="dxa"/>
            <w:tcBorders>
              <w:top w:val="single" w:color="FFFFFF" w:sz="8" w:space="0"/>
              <w:left w:val="single" w:color="FFFFFF" w:sz="8" w:space="0"/>
              <w:bottom w:val="single" w:color="FFFFFF" w:sz="8" w:space="0"/>
              <w:right w:val="single" w:color="FFFFFF" w:sz="8" w:space="0"/>
            </w:tcBorders>
            <w:shd w:val="clear" w:color="auto" w:fill="9BBB59"/>
            <w:noWrap w:val="0"/>
            <w:tcMar>
              <w:top w:w="15" w:type="dxa"/>
              <w:left w:w="15" w:type="dxa"/>
              <w:bottom w:w="0" w:type="dxa"/>
              <w:right w:w="15" w:type="dxa"/>
            </w:tcMar>
            <w:vAlign w:val="center"/>
          </w:tcPr>
          <w:p>
            <w:pPr>
              <w:spacing w:line="360" w:lineRule="auto"/>
              <w:jc w:val="center"/>
              <w:rPr>
                <w:rFonts w:hint="eastAsia" w:ascii="宋体" w:hAnsi="宋体" w:cs="宋体"/>
                <w:color w:val="FFFFFF"/>
                <w:sz w:val="28"/>
                <w:szCs w:val="28"/>
              </w:rPr>
            </w:pPr>
            <w:r>
              <w:rPr>
                <w:rFonts w:hint="eastAsia" w:ascii="宋体" w:hAnsi="宋体" w:cs="宋体"/>
                <w:b/>
                <w:bCs/>
                <w:color w:val="FFFFFF"/>
                <w:sz w:val="28"/>
                <w:szCs w:val="28"/>
              </w:rPr>
              <w:t>最大投资额</w:t>
            </w:r>
          </w:p>
        </w:tc>
        <w:tc>
          <w:tcPr>
            <w:tcW w:w="5770" w:type="dxa"/>
            <w:tcBorders>
              <w:top w:val="single" w:color="FFFFFF" w:sz="8" w:space="0"/>
              <w:left w:val="single" w:color="FFFFFF" w:sz="8" w:space="0"/>
              <w:bottom w:val="single" w:color="FFFFFF" w:sz="8" w:space="0"/>
              <w:right w:val="single" w:color="FFFFFF" w:sz="8" w:space="0"/>
            </w:tcBorders>
            <w:shd w:val="clear" w:color="auto" w:fill="DEE7D1"/>
            <w:noWrap w:val="0"/>
            <w:tcMar>
              <w:top w:w="15" w:type="dxa"/>
              <w:left w:w="15" w:type="dxa"/>
              <w:bottom w:w="0" w:type="dxa"/>
              <w:right w:w="15" w:type="dxa"/>
            </w:tcMar>
            <w:vAlign w:val="bottom"/>
          </w:tcPr>
          <w:p>
            <w:pPr>
              <w:spacing w:line="360" w:lineRule="auto"/>
              <w:jc w:val="center"/>
              <w:rPr>
                <w:rFonts w:hint="eastAsia" w:ascii="宋体" w:hAnsi="宋体" w:cs="宋体"/>
                <w:color w:val="000000"/>
                <w:sz w:val="28"/>
                <w:szCs w:val="28"/>
              </w:rPr>
            </w:pPr>
            <w:r>
              <w:rPr>
                <w:rFonts w:hint="eastAsia" w:ascii="宋体" w:hAnsi="宋体" w:cs="宋体"/>
                <w:color w:val="000000"/>
                <w:sz w:val="28"/>
                <w:szCs w:val="28"/>
              </w:rPr>
              <w:t>11168.65-2185=8983.65美元</w:t>
            </w:r>
          </w:p>
        </w:tc>
      </w:tr>
      <w:tr>
        <w:tblPrEx>
          <w:tblLayout w:type="fixed"/>
          <w:tblCellMar>
            <w:top w:w="0" w:type="dxa"/>
            <w:left w:w="0" w:type="dxa"/>
            <w:bottom w:w="0" w:type="dxa"/>
            <w:right w:w="0" w:type="dxa"/>
          </w:tblCellMar>
        </w:tblPrEx>
        <w:trPr>
          <w:trHeight w:val="402" w:hRule="atLeast"/>
        </w:trPr>
        <w:tc>
          <w:tcPr>
            <w:tcW w:w="2321" w:type="dxa"/>
            <w:tcBorders>
              <w:top w:val="single" w:color="FFFFFF" w:sz="8" w:space="0"/>
              <w:left w:val="single" w:color="FFFFFF" w:sz="8" w:space="0"/>
              <w:bottom w:val="single" w:color="FFFFFF" w:sz="8" w:space="0"/>
              <w:right w:val="single" w:color="FFFFFF" w:sz="8" w:space="0"/>
            </w:tcBorders>
            <w:shd w:val="clear" w:color="auto" w:fill="9BBB59"/>
            <w:noWrap w:val="0"/>
            <w:tcMar>
              <w:top w:w="15" w:type="dxa"/>
              <w:left w:w="15" w:type="dxa"/>
              <w:bottom w:w="0" w:type="dxa"/>
              <w:right w:w="15" w:type="dxa"/>
            </w:tcMar>
            <w:vAlign w:val="center"/>
          </w:tcPr>
          <w:p>
            <w:pPr>
              <w:spacing w:line="360" w:lineRule="auto"/>
              <w:jc w:val="center"/>
              <w:rPr>
                <w:rFonts w:hint="eastAsia" w:ascii="宋体" w:hAnsi="宋体" w:cs="宋体"/>
                <w:color w:val="FFFFFF"/>
                <w:sz w:val="28"/>
                <w:szCs w:val="28"/>
              </w:rPr>
            </w:pPr>
            <w:r>
              <w:rPr>
                <w:rFonts w:hint="eastAsia" w:ascii="宋体" w:hAnsi="宋体" w:cs="宋体"/>
                <w:b/>
                <w:bCs/>
                <w:color w:val="FFFFFF"/>
                <w:sz w:val="28"/>
                <w:szCs w:val="28"/>
              </w:rPr>
              <w:t>最小投资额</w:t>
            </w:r>
          </w:p>
        </w:tc>
        <w:tc>
          <w:tcPr>
            <w:tcW w:w="5770" w:type="dxa"/>
            <w:tcBorders>
              <w:top w:val="single" w:color="FFFFFF" w:sz="8" w:space="0"/>
              <w:left w:val="single" w:color="FFFFFF" w:sz="8" w:space="0"/>
              <w:bottom w:val="single" w:color="FFFFFF" w:sz="8" w:space="0"/>
              <w:right w:val="single" w:color="FFFFFF" w:sz="8" w:space="0"/>
            </w:tcBorders>
            <w:shd w:val="clear" w:color="auto" w:fill="EFF3EA"/>
            <w:noWrap w:val="0"/>
            <w:tcMar>
              <w:top w:w="15" w:type="dxa"/>
              <w:left w:w="15" w:type="dxa"/>
              <w:bottom w:w="0" w:type="dxa"/>
              <w:right w:w="15" w:type="dxa"/>
            </w:tcMar>
            <w:vAlign w:val="bottom"/>
          </w:tcPr>
          <w:p>
            <w:pPr>
              <w:spacing w:line="360" w:lineRule="auto"/>
              <w:jc w:val="center"/>
              <w:rPr>
                <w:rFonts w:hint="eastAsia" w:ascii="宋体" w:hAnsi="宋体" w:cs="宋体"/>
                <w:color w:val="000000"/>
                <w:sz w:val="28"/>
                <w:szCs w:val="28"/>
              </w:rPr>
            </w:pPr>
            <w:r>
              <w:rPr>
                <w:rFonts w:hint="eastAsia" w:ascii="宋体" w:hAnsi="宋体" w:cs="宋体"/>
                <w:color w:val="000000"/>
                <w:sz w:val="28"/>
                <w:szCs w:val="28"/>
              </w:rPr>
              <w:t>10234.68-2185=8049.68美元</w:t>
            </w:r>
          </w:p>
        </w:tc>
      </w:tr>
    </w:tbl>
    <w:p>
      <w:pPr>
        <w:spacing w:line="360" w:lineRule="auto"/>
        <w:ind w:firstLine="560" w:firstLineChars="200"/>
        <w:rPr>
          <w:rFonts w:hint="eastAsia" w:ascii="宋体" w:hAnsi="宋体" w:cs="宋体"/>
          <w:sz w:val="28"/>
          <w:szCs w:val="28"/>
        </w:rPr>
      </w:pPr>
    </w:p>
    <w:p>
      <w:pPr>
        <w:spacing w:line="360" w:lineRule="auto"/>
        <w:ind w:firstLine="560" w:firstLineChars="200"/>
        <w:rPr>
          <w:rFonts w:hint="eastAsia" w:ascii="宋体" w:hAnsi="宋体" w:cs="宋体"/>
          <w:sz w:val="28"/>
          <w:szCs w:val="28"/>
        </w:rPr>
      </w:pPr>
      <w:r>
        <w:rPr>
          <w:rFonts w:hint="eastAsia" w:ascii="宋体" w:hAnsi="宋体" w:cs="宋体"/>
          <w:sz w:val="28"/>
          <w:szCs w:val="28"/>
        </w:rPr>
        <w:t>结合以往项目的投资经营，项目发起人认为本项目实际投资额为8000万美元是完全合理的。为保证项目投资的可持续性，拟计划分三期投入，具体如下：</w:t>
      </w:r>
    </w:p>
    <w:p>
      <w:pPr>
        <w:spacing w:line="360" w:lineRule="auto"/>
        <w:jc w:val="center"/>
        <w:rPr>
          <w:rFonts w:hint="eastAsia" w:ascii="宋体" w:hAnsi="宋体" w:cs="宋体"/>
          <w:b/>
          <w:sz w:val="28"/>
          <w:szCs w:val="28"/>
        </w:rPr>
      </w:pPr>
      <w:r>
        <w:rPr>
          <w:rFonts w:hint="eastAsia" w:ascii="宋体" w:hAnsi="宋体" w:cs="宋体"/>
          <w:b/>
          <w:sz w:val="28"/>
          <w:szCs w:val="28"/>
          <w:lang w:eastAsia="zh-CN"/>
        </w:rPr>
        <w:t>“女娲专家系统”</w:t>
      </w:r>
      <w:r>
        <w:rPr>
          <w:rFonts w:hint="eastAsia" w:ascii="宋体" w:hAnsi="宋体" w:cs="宋体"/>
          <w:b/>
          <w:sz w:val="28"/>
          <w:szCs w:val="28"/>
        </w:rPr>
        <w:t>项目三期投入的股份结构变动表</w:t>
      </w:r>
    </w:p>
    <w:p>
      <w:pPr>
        <w:spacing w:line="360" w:lineRule="auto"/>
        <w:jc w:val="left"/>
        <w:rPr>
          <w:rFonts w:hint="eastAsia" w:ascii="宋体" w:hAnsi="宋体" w:cs="宋体"/>
          <w:b/>
          <w:i/>
          <w:iCs/>
          <w:sz w:val="28"/>
          <w:szCs w:val="28"/>
        </w:rPr>
      </w:pPr>
      <w:r>
        <w:rPr>
          <w:rFonts w:hint="eastAsia" w:ascii="宋体" w:hAnsi="宋体" w:cs="宋体"/>
          <w:b/>
          <w:i/>
          <w:iCs/>
          <w:sz w:val="28"/>
          <w:szCs w:val="28"/>
        </w:rPr>
        <w:t xml:space="preserve">                                          单位：万美元</w:t>
      </w:r>
    </w:p>
    <w:tbl>
      <w:tblPr>
        <w:tblStyle w:val="21"/>
        <w:tblW w:w="7728" w:type="dxa"/>
        <w:jc w:val="center"/>
        <w:tblInd w:w="0" w:type="dxa"/>
        <w:tblLayout w:type="fixed"/>
        <w:tblCellMar>
          <w:top w:w="0" w:type="dxa"/>
          <w:left w:w="108" w:type="dxa"/>
          <w:bottom w:w="0" w:type="dxa"/>
          <w:right w:w="108" w:type="dxa"/>
        </w:tblCellMar>
      </w:tblPr>
      <w:tblGrid>
        <w:gridCol w:w="1874"/>
        <w:gridCol w:w="1319"/>
        <w:gridCol w:w="1518"/>
        <w:gridCol w:w="1309"/>
        <w:gridCol w:w="1708"/>
      </w:tblGrid>
      <w:tr>
        <w:tblPrEx>
          <w:tblLayout w:type="fixed"/>
          <w:tblCellMar>
            <w:top w:w="0" w:type="dxa"/>
            <w:left w:w="108" w:type="dxa"/>
            <w:bottom w:w="0" w:type="dxa"/>
            <w:right w:w="108" w:type="dxa"/>
          </w:tblCellMar>
        </w:tblPrEx>
        <w:trPr>
          <w:trHeight w:val="613" w:hRule="atLeast"/>
          <w:jc w:val="center"/>
        </w:trPr>
        <w:tc>
          <w:tcPr>
            <w:tcW w:w="1874" w:type="dxa"/>
            <w:tcBorders>
              <w:top w:val="single" w:color="FFFFFF" w:sz="8" w:space="0"/>
              <w:left w:val="single" w:color="FFFFFF" w:sz="8" w:space="0"/>
              <w:bottom w:val="single" w:color="FFFFFF" w:sz="8" w:space="0"/>
              <w:right w:val="single" w:color="FFFFFF" w:sz="8" w:space="0"/>
            </w:tcBorders>
            <w:shd w:val="clear" w:color="auto" w:fill="8064A2"/>
            <w:noWrap w:val="0"/>
            <w:vAlign w:val="center"/>
          </w:tcPr>
          <w:p>
            <w:pPr>
              <w:widowControl/>
              <w:spacing w:line="360" w:lineRule="auto"/>
              <w:jc w:val="center"/>
              <w:rPr>
                <w:rFonts w:hint="eastAsia" w:ascii="宋体" w:hAnsi="宋体" w:cs="宋体"/>
                <w:b/>
                <w:bCs/>
                <w:color w:val="FFFFFF"/>
                <w:kern w:val="0"/>
                <w:sz w:val="24"/>
                <w:szCs w:val="24"/>
              </w:rPr>
            </w:pPr>
            <w:r>
              <w:rPr>
                <w:rFonts w:hint="eastAsia" w:ascii="宋体" w:hAnsi="宋体" w:cs="宋体"/>
                <w:b/>
                <w:bCs/>
                <w:color w:val="FFFFFF"/>
                <w:kern w:val="0"/>
                <w:sz w:val="24"/>
                <w:szCs w:val="24"/>
              </w:rPr>
              <w:t>融资期</w:t>
            </w:r>
          </w:p>
        </w:tc>
        <w:tc>
          <w:tcPr>
            <w:tcW w:w="1319" w:type="dxa"/>
            <w:tcBorders>
              <w:top w:val="single" w:color="FFFFFF" w:sz="8" w:space="0"/>
              <w:left w:val="single" w:color="FFFFFF" w:sz="8" w:space="0"/>
              <w:bottom w:val="single" w:color="FFFFFF" w:sz="8" w:space="0"/>
              <w:right w:val="single" w:color="FFFFFF" w:sz="8" w:space="0"/>
            </w:tcBorders>
            <w:shd w:val="clear" w:color="auto" w:fill="8064A2"/>
            <w:noWrap w:val="0"/>
            <w:vAlign w:val="center"/>
          </w:tcPr>
          <w:p>
            <w:pPr>
              <w:widowControl/>
              <w:spacing w:line="360" w:lineRule="auto"/>
              <w:jc w:val="center"/>
              <w:rPr>
                <w:rFonts w:hint="eastAsia" w:ascii="宋体" w:hAnsi="宋体" w:cs="宋体"/>
                <w:b/>
                <w:bCs/>
                <w:color w:val="FFFFFF"/>
                <w:kern w:val="0"/>
                <w:sz w:val="24"/>
                <w:szCs w:val="24"/>
              </w:rPr>
            </w:pPr>
            <w:r>
              <w:rPr>
                <w:rFonts w:hint="eastAsia" w:ascii="宋体" w:hAnsi="宋体" w:cs="宋体"/>
                <w:b/>
                <w:bCs/>
                <w:color w:val="FFFFFF"/>
                <w:kern w:val="0"/>
                <w:sz w:val="24"/>
                <w:szCs w:val="24"/>
              </w:rPr>
              <w:t>出资额</w:t>
            </w:r>
          </w:p>
        </w:tc>
        <w:tc>
          <w:tcPr>
            <w:tcW w:w="1518" w:type="dxa"/>
            <w:tcBorders>
              <w:top w:val="single" w:color="FFFFFF" w:sz="8" w:space="0"/>
              <w:left w:val="single" w:color="FFFFFF" w:sz="8" w:space="0"/>
              <w:bottom w:val="single" w:color="FFFFFF" w:sz="8" w:space="0"/>
              <w:right w:val="single" w:color="FFFFFF" w:sz="8" w:space="0"/>
            </w:tcBorders>
            <w:shd w:val="clear" w:color="auto" w:fill="8064A2"/>
            <w:noWrap w:val="0"/>
            <w:vAlign w:val="center"/>
          </w:tcPr>
          <w:p>
            <w:pPr>
              <w:widowControl/>
              <w:spacing w:line="360" w:lineRule="auto"/>
              <w:jc w:val="center"/>
              <w:rPr>
                <w:rFonts w:hint="eastAsia" w:ascii="宋体" w:hAnsi="宋体" w:cs="宋体"/>
                <w:b/>
                <w:bCs/>
                <w:color w:val="FFFFFF"/>
                <w:kern w:val="0"/>
                <w:sz w:val="24"/>
                <w:szCs w:val="24"/>
              </w:rPr>
            </w:pPr>
            <w:r>
              <w:rPr>
                <w:rFonts w:hint="eastAsia" w:ascii="宋体" w:hAnsi="宋体" w:cs="宋体"/>
                <w:b/>
                <w:bCs/>
                <w:color w:val="FFFFFF"/>
                <w:kern w:val="0"/>
                <w:sz w:val="24"/>
                <w:szCs w:val="24"/>
              </w:rPr>
              <w:t>总股本</w:t>
            </w:r>
          </w:p>
        </w:tc>
        <w:tc>
          <w:tcPr>
            <w:tcW w:w="1309" w:type="dxa"/>
            <w:tcBorders>
              <w:top w:val="single" w:color="FFFFFF" w:sz="8" w:space="0"/>
              <w:left w:val="single" w:color="FFFFFF" w:sz="8" w:space="0"/>
              <w:bottom w:val="single" w:color="FFFFFF" w:sz="8" w:space="0"/>
              <w:right w:val="single" w:color="FFFFFF" w:sz="8" w:space="0"/>
            </w:tcBorders>
            <w:shd w:val="clear" w:color="auto" w:fill="8064A2"/>
            <w:noWrap w:val="0"/>
            <w:vAlign w:val="center"/>
          </w:tcPr>
          <w:p>
            <w:pPr>
              <w:widowControl/>
              <w:spacing w:line="360" w:lineRule="auto"/>
              <w:jc w:val="center"/>
              <w:rPr>
                <w:rFonts w:hint="eastAsia" w:ascii="宋体" w:hAnsi="宋体" w:cs="宋体"/>
                <w:b/>
                <w:bCs/>
                <w:color w:val="FFFFFF"/>
                <w:kern w:val="0"/>
                <w:sz w:val="24"/>
                <w:szCs w:val="24"/>
              </w:rPr>
            </w:pPr>
            <w:r>
              <w:rPr>
                <w:rFonts w:hint="eastAsia" w:ascii="宋体" w:hAnsi="宋体" w:cs="宋体"/>
                <w:b/>
                <w:bCs/>
                <w:color w:val="FFFFFF"/>
                <w:kern w:val="0"/>
                <w:sz w:val="24"/>
                <w:szCs w:val="24"/>
              </w:rPr>
              <w:t>股份比例</w:t>
            </w:r>
          </w:p>
        </w:tc>
        <w:tc>
          <w:tcPr>
            <w:tcW w:w="1708" w:type="dxa"/>
            <w:tcBorders>
              <w:top w:val="single" w:color="FFFFFF" w:sz="8" w:space="0"/>
              <w:left w:val="single" w:color="FFFFFF" w:sz="8" w:space="0"/>
              <w:bottom w:val="single" w:color="FFFFFF" w:sz="8" w:space="0"/>
              <w:right w:val="single" w:color="FFFFFF" w:sz="8" w:space="0"/>
            </w:tcBorders>
            <w:shd w:val="clear" w:color="auto" w:fill="8064A2"/>
            <w:noWrap w:val="0"/>
            <w:vAlign w:val="center"/>
          </w:tcPr>
          <w:p>
            <w:pPr>
              <w:widowControl/>
              <w:spacing w:line="360" w:lineRule="auto"/>
              <w:jc w:val="center"/>
              <w:rPr>
                <w:rFonts w:hint="eastAsia" w:ascii="宋体" w:hAnsi="宋体" w:cs="宋体"/>
                <w:b/>
                <w:bCs/>
                <w:color w:val="FFFFFF"/>
                <w:kern w:val="0"/>
                <w:sz w:val="24"/>
                <w:szCs w:val="24"/>
              </w:rPr>
            </w:pPr>
            <w:r>
              <w:rPr>
                <w:rFonts w:hint="eastAsia" w:ascii="宋体" w:hAnsi="宋体" w:cs="宋体"/>
                <w:b/>
                <w:bCs/>
                <w:color w:val="FFFFFF"/>
                <w:kern w:val="0"/>
                <w:sz w:val="24"/>
                <w:szCs w:val="24"/>
              </w:rPr>
              <w:t>每股市值</w:t>
            </w:r>
          </w:p>
        </w:tc>
      </w:tr>
      <w:tr>
        <w:tblPrEx>
          <w:tblLayout w:type="fixed"/>
          <w:tblCellMar>
            <w:top w:w="0" w:type="dxa"/>
            <w:left w:w="108" w:type="dxa"/>
            <w:bottom w:w="0" w:type="dxa"/>
            <w:right w:w="108" w:type="dxa"/>
          </w:tblCellMar>
        </w:tblPrEx>
        <w:trPr>
          <w:trHeight w:val="667" w:hRule="atLeast"/>
          <w:jc w:val="center"/>
        </w:trPr>
        <w:tc>
          <w:tcPr>
            <w:tcW w:w="1874"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widowControl/>
              <w:spacing w:line="360" w:lineRule="auto"/>
              <w:jc w:val="center"/>
              <w:rPr>
                <w:rFonts w:hint="eastAsia" w:ascii="宋体" w:hAnsi="宋体" w:cs="宋体"/>
                <w:b/>
                <w:bCs/>
                <w:color w:val="000000"/>
                <w:kern w:val="0"/>
                <w:sz w:val="24"/>
                <w:szCs w:val="24"/>
              </w:rPr>
            </w:pPr>
            <w:r>
              <w:rPr>
                <w:rFonts w:hint="eastAsia" w:ascii="宋体" w:hAnsi="宋体" w:cs="宋体"/>
                <w:b/>
                <w:bCs/>
                <w:color w:val="000000"/>
                <w:kern w:val="0"/>
                <w:sz w:val="24"/>
                <w:szCs w:val="24"/>
              </w:rPr>
              <w:t>第一期（A轮）</w:t>
            </w:r>
          </w:p>
        </w:tc>
        <w:tc>
          <w:tcPr>
            <w:tcW w:w="1319"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widowControl/>
              <w:spacing w:line="360" w:lineRule="auto"/>
              <w:jc w:val="center"/>
              <w:rPr>
                <w:rFonts w:hint="eastAsia" w:ascii="宋体" w:hAnsi="宋体" w:cs="宋体"/>
                <w:color w:val="000000"/>
                <w:kern w:val="0"/>
                <w:sz w:val="24"/>
                <w:szCs w:val="24"/>
              </w:rPr>
            </w:pPr>
            <w:r>
              <w:rPr>
                <w:rFonts w:hint="eastAsia" w:ascii="宋体" w:hAnsi="宋体" w:cs="宋体"/>
                <w:color w:val="000000"/>
                <w:kern w:val="0"/>
                <w:sz w:val="24"/>
                <w:szCs w:val="24"/>
              </w:rPr>
              <w:t>600</w:t>
            </w:r>
          </w:p>
        </w:tc>
        <w:tc>
          <w:tcPr>
            <w:tcW w:w="1518"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widowControl/>
              <w:spacing w:line="360" w:lineRule="auto"/>
              <w:jc w:val="center"/>
              <w:rPr>
                <w:rFonts w:hint="eastAsia" w:ascii="宋体" w:hAnsi="宋体" w:cs="宋体"/>
                <w:color w:val="000000"/>
                <w:kern w:val="0"/>
                <w:sz w:val="24"/>
                <w:szCs w:val="24"/>
              </w:rPr>
            </w:pPr>
            <w:r>
              <w:rPr>
                <w:rFonts w:hint="eastAsia" w:ascii="宋体" w:hAnsi="宋体" w:cs="宋体"/>
                <w:color w:val="000000"/>
                <w:kern w:val="0"/>
                <w:sz w:val="24"/>
                <w:szCs w:val="24"/>
              </w:rPr>
              <w:t>12000</w:t>
            </w:r>
          </w:p>
        </w:tc>
        <w:tc>
          <w:tcPr>
            <w:tcW w:w="1309"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widowControl/>
              <w:spacing w:line="360" w:lineRule="auto"/>
              <w:jc w:val="center"/>
              <w:rPr>
                <w:rFonts w:hint="eastAsia" w:ascii="宋体" w:hAnsi="宋体" w:cs="宋体"/>
                <w:color w:val="000000"/>
                <w:kern w:val="0"/>
                <w:sz w:val="24"/>
                <w:szCs w:val="24"/>
              </w:rPr>
            </w:pPr>
            <w:r>
              <w:rPr>
                <w:rFonts w:hint="eastAsia" w:ascii="宋体" w:hAnsi="宋体" w:cs="宋体"/>
                <w:color w:val="000000"/>
                <w:kern w:val="0"/>
                <w:sz w:val="24"/>
                <w:szCs w:val="24"/>
              </w:rPr>
              <w:t>5%</w:t>
            </w:r>
          </w:p>
        </w:tc>
        <w:tc>
          <w:tcPr>
            <w:tcW w:w="1708"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widowControl/>
              <w:spacing w:line="360" w:lineRule="auto"/>
              <w:jc w:val="center"/>
              <w:rPr>
                <w:rFonts w:hint="eastAsia" w:ascii="宋体" w:hAnsi="宋体" w:cs="宋体"/>
                <w:color w:val="000000"/>
                <w:kern w:val="0"/>
                <w:sz w:val="24"/>
                <w:szCs w:val="24"/>
              </w:rPr>
            </w:pPr>
            <w:r>
              <w:rPr>
                <w:rFonts w:hint="eastAsia" w:ascii="宋体" w:hAnsi="宋体" w:cs="宋体"/>
                <w:color w:val="000000"/>
                <w:kern w:val="0"/>
                <w:sz w:val="24"/>
                <w:szCs w:val="24"/>
              </w:rPr>
              <w:t>120</w:t>
            </w:r>
          </w:p>
        </w:tc>
      </w:tr>
      <w:tr>
        <w:tblPrEx>
          <w:tblLayout w:type="fixed"/>
          <w:tblCellMar>
            <w:top w:w="0" w:type="dxa"/>
            <w:left w:w="108" w:type="dxa"/>
            <w:bottom w:w="0" w:type="dxa"/>
            <w:right w:w="108" w:type="dxa"/>
          </w:tblCellMar>
        </w:tblPrEx>
        <w:trPr>
          <w:trHeight w:val="715" w:hRule="atLeast"/>
          <w:jc w:val="center"/>
        </w:trPr>
        <w:tc>
          <w:tcPr>
            <w:tcW w:w="1874"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widowControl/>
              <w:spacing w:line="360" w:lineRule="auto"/>
              <w:jc w:val="center"/>
              <w:rPr>
                <w:rFonts w:hint="eastAsia" w:ascii="宋体" w:hAnsi="宋体" w:cs="宋体"/>
                <w:b/>
                <w:bCs/>
                <w:color w:val="000000"/>
                <w:kern w:val="0"/>
                <w:sz w:val="24"/>
                <w:szCs w:val="24"/>
              </w:rPr>
            </w:pPr>
            <w:r>
              <w:rPr>
                <w:rFonts w:hint="eastAsia" w:ascii="宋体" w:hAnsi="宋体" w:cs="宋体"/>
                <w:b/>
                <w:bCs/>
                <w:color w:val="000000"/>
                <w:kern w:val="0"/>
                <w:sz w:val="24"/>
                <w:szCs w:val="24"/>
              </w:rPr>
              <w:t>第二期（B轮）</w:t>
            </w:r>
          </w:p>
        </w:tc>
        <w:tc>
          <w:tcPr>
            <w:tcW w:w="1319"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widowControl/>
              <w:spacing w:line="360" w:lineRule="auto"/>
              <w:jc w:val="center"/>
              <w:rPr>
                <w:rFonts w:hint="eastAsia" w:ascii="宋体" w:hAnsi="宋体" w:cs="宋体"/>
                <w:color w:val="000000"/>
                <w:kern w:val="0"/>
                <w:sz w:val="24"/>
                <w:szCs w:val="24"/>
              </w:rPr>
            </w:pPr>
            <w:r>
              <w:rPr>
                <w:rFonts w:hint="eastAsia" w:ascii="宋体" w:hAnsi="宋体" w:cs="宋体"/>
                <w:color w:val="000000"/>
                <w:kern w:val="0"/>
                <w:sz w:val="24"/>
                <w:szCs w:val="24"/>
              </w:rPr>
              <w:t>2400</w:t>
            </w:r>
          </w:p>
        </w:tc>
        <w:tc>
          <w:tcPr>
            <w:tcW w:w="1518"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widowControl/>
              <w:spacing w:line="360" w:lineRule="auto"/>
              <w:jc w:val="center"/>
              <w:rPr>
                <w:rFonts w:hint="eastAsia" w:ascii="宋体" w:hAnsi="宋体" w:cs="宋体"/>
                <w:color w:val="000000"/>
                <w:kern w:val="0"/>
                <w:sz w:val="24"/>
                <w:szCs w:val="24"/>
              </w:rPr>
            </w:pPr>
            <w:r>
              <w:rPr>
                <w:rFonts w:hint="eastAsia" w:ascii="宋体" w:hAnsi="宋体" w:cs="宋体"/>
                <w:color w:val="000000"/>
                <w:kern w:val="0"/>
                <w:sz w:val="24"/>
                <w:szCs w:val="24"/>
              </w:rPr>
              <w:t>48000</w:t>
            </w:r>
          </w:p>
        </w:tc>
        <w:tc>
          <w:tcPr>
            <w:tcW w:w="1309"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widowControl/>
              <w:spacing w:line="360" w:lineRule="auto"/>
              <w:jc w:val="center"/>
              <w:rPr>
                <w:rFonts w:hint="eastAsia" w:ascii="宋体" w:hAnsi="宋体" w:cs="宋体"/>
                <w:color w:val="000000"/>
                <w:kern w:val="0"/>
                <w:sz w:val="24"/>
                <w:szCs w:val="24"/>
              </w:rPr>
            </w:pPr>
            <w:r>
              <w:rPr>
                <w:rFonts w:hint="eastAsia" w:ascii="宋体" w:hAnsi="宋体" w:cs="宋体"/>
                <w:color w:val="000000"/>
                <w:kern w:val="0"/>
                <w:sz w:val="24"/>
                <w:szCs w:val="24"/>
              </w:rPr>
              <w:t>5%</w:t>
            </w:r>
          </w:p>
        </w:tc>
        <w:tc>
          <w:tcPr>
            <w:tcW w:w="1708" w:type="dxa"/>
            <w:tcBorders>
              <w:top w:val="single" w:color="FFFFFF" w:sz="8" w:space="0"/>
              <w:left w:val="single" w:color="FFFFFF" w:sz="8" w:space="0"/>
              <w:bottom w:val="single" w:color="FFFFFF" w:sz="8" w:space="0"/>
              <w:right w:val="single" w:color="FFFFFF" w:sz="8" w:space="0"/>
            </w:tcBorders>
            <w:shd w:val="clear" w:color="auto" w:fill="EDEAF0"/>
            <w:noWrap w:val="0"/>
            <w:vAlign w:val="center"/>
          </w:tcPr>
          <w:p>
            <w:pPr>
              <w:widowControl/>
              <w:spacing w:line="360" w:lineRule="auto"/>
              <w:jc w:val="center"/>
              <w:rPr>
                <w:rFonts w:hint="eastAsia" w:ascii="宋体" w:hAnsi="宋体" w:cs="宋体"/>
                <w:color w:val="000000"/>
                <w:kern w:val="0"/>
                <w:sz w:val="24"/>
                <w:szCs w:val="24"/>
              </w:rPr>
            </w:pPr>
            <w:r>
              <w:rPr>
                <w:rFonts w:hint="eastAsia" w:ascii="宋体" w:hAnsi="宋体" w:cs="宋体"/>
                <w:color w:val="000000"/>
                <w:kern w:val="0"/>
                <w:sz w:val="24"/>
                <w:szCs w:val="24"/>
              </w:rPr>
              <w:t>480</w:t>
            </w:r>
          </w:p>
        </w:tc>
      </w:tr>
      <w:tr>
        <w:tblPrEx>
          <w:tblLayout w:type="fixed"/>
          <w:tblCellMar>
            <w:top w:w="0" w:type="dxa"/>
            <w:left w:w="108" w:type="dxa"/>
            <w:bottom w:w="0" w:type="dxa"/>
            <w:right w:w="108" w:type="dxa"/>
          </w:tblCellMar>
        </w:tblPrEx>
        <w:trPr>
          <w:trHeight w:val="715" w:hRule="atLeast"/>
          <w:jc w:val="center"/>
        </w:trPr>
        <w:tc>
          <w:tcPr>
            <w:tcW w:w="1874"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widowControl/>
              <w:spacing w:line="360" w:lineRule="auto"/>
              <w:jc w:val="center"/>
              <w:rPr>
                <w:rFonts w:hint="eastAsia" w:ascii="宋体" w:hAnsi="宋体" w:cs="宋体"/>
                <w:b/>
                <w:bCs/>
                <w:color w:val="000000"/>
                <w:kern w:val="0"/>
                <w:sz w:val="24"/>
                <w:szCs w:val="24"/>
              </w:rPr>
            </w:pPr>
            <w:bookmarkStart w:id="698" w:name="静态投资回收期"/>
            <w:bookmarkEnd w:id="698"/>
            <w:bookmarkStart w:id="699" w:name="sub1156012_2"/>
            <w:bookmarkEnd w:id="699"/>
            <w:bookmarkStart w:id="700" w:name="2"/>
            <w:bookmarkEnd w:id="700"/>
            <w:r>
              <w:rPr>
                <w:rFonts w:hint="eastAsia" w:ascii="宋体" w:hAnsi="宋体" w:cs="宋体"/>
                <w:b/>
                <w:bCs/>
                <w:color w:val="000000"/>
                <w:kern w:val="0"/>
                <w:sz w:val="24"/>
                <w:szCs w:val="24"/>
              </w:rPr>
              <w:t>第三期（C轮）</w:t>
            </w:r>
          </w:p>
        </w:tc>
        <w:tc>
          <w:tcPr>
            <w:tcW w:w="1319"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widowControl/>
              <w:spacing w:line="360" w:lineRule="auto"/>
              <w:jc w:val="center"/>
              <w:rPr>
                <w:rFonts w:hint="eastAsia" w:ascii="宋体" w:hAnsi="宋体" w:cs="宋体"/>
                <w:color w:val="000000"/>
                <w:kern w:val="0"/>
                <w:sz w:val="24"/>
                <w:szCs w:val="24"/>
              </w:rPr>
            </w:pPr>
            <w:r>
              <w:rPr>
                <w:rFonts w:hint="eastAsia" w:ascii="宋体" w:hAnsi="宋体" w:cs="宋体"/>
                <w:color w:val="000000"/>
                <w:kern w:val="0"/>
                <w:sz w:val="24"/>
                <w:szCs w:val="24"/>
              </w:rPr>
              <w:t>5000</w:t>
            </w:r>
          </w:p>
        </w:tc>
        <w:tc>
          <w:tcPr>
            <w:tcW w:w="1518"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widowControl/>
              <w:spacing w:line="360" w:lineRule="auto"/>
              <w:jc w:val="center"/>
              <w:rPr>
                <w:rFonts w:hint="eastAsia" w:ascii="宋体" w:hAnsi="宋体" w:cs="宋体"/>
                <w:color w:val="000000"/>
                <w:kern w:val="0"/>
                <w:sz w:val="24"/>
                <w:szCs w:val="24"/>
              </w:rPr>
            </w:pPr>
            <w:r>
              <w:rPr>
                <w:rFonts w:hint="eastAsia" w:ascii="宋体" w:hAnsi="宋体" w:cs="宋体"/>
                <w:color w:val="000000"/>
                <w:kern w:val="0"/>
                <w:sz w:val="24"/>
                <w:szCs w:val="24"/>
              </w:rPr>
              <w:t>100000</w:t>
            </w:r>
          </w:p>
        </w:tc>
        <w:tc>
          <w:tcPr>
            <w:tcW w:w="1309"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widowControl/>
              <w:spacing w:line="360" w:lineRule="auto"/>
              <w:jc w:val="center"/>
              <w:rPr>
                <w:rFonts w:hint="eastAsia" w:ascii="宋体" w:hAnsi="宋体" w:cs="宋体"/>
                <w:color w:val="000000"/>
                <w:kern w:val="0"/>
                <w:sz w:val="24"/>
                <w:szCs w:val="24"/>
              </w:rPr>
            </w:pPr>
            <w:r>
              <w:rPr>
                <w:rFonts w:hint="eastAsia" w:ascii="宋体" w:hAnsi="宋体" w:cs="宋体"/>
                <w:color w:val="000000"/>
                <w:kern w:val="0"/>
                <w:sz w:val="24"/>
                <w:szCs w:val="24"/>
              </w:rPr>
              <w:t>5%</w:t>
            </w:r>
          </w:p>
        </w:tc>
        <w:tc>
          <w:tcPr>
            <w:tcW w:w="1708" w:type="dxa"/>
            <w:tcBorders>
              <w:top w:val="single" w:color="FFFFFF" w:sz="8" w:space="0"/>
              <w:left w:val="single" w:color="FFFFFF" w:sz="8" w:space="0"/>
              <w:bottom w:val="single" w:color="FFFFFF" w:sz="8" w:space="0"/>
              <w:right w:val="single" w:color="FFFFFF" w:sz="8" w:space="0"/>
            </w:tcBorders>
            <w:shd w:val="clear" w:color="auto" w:fill="D8D3E0"/>
            <w:noWrap w:val="0"/>
            <w:vAlign w:val="center"/>
          </w:tcPr>
          <w:p>
            <w:pPr>
              <w:widowControl/>
              <w:spacing w:line="360" w:lineRule="auto"/>
              <w:jc w:val="center"/>
              <w:rPr>
                <w:rFonts w:hint="eastAsia" w:ascii="宋体" w:hAnsi="宋体" w:cs="宋体"/>
                <w:color w:val="000000"/>
                <w:kern w:val="0"/>
                <w:sz w:val="24"/>
                <w:szCs w:val="24"/>
              </w:rPr>
            </w:pPr>
            <w:r>
              <w:rPr>
                <w:rFonts w:hint="eastAsia" w:ascii="宋体" w:hAnsi="宋体" w:cs="宋体"/>
                <w:color w:val="000000"/>
                <w:kern w:val="0"/>
                <w:sz w:val="24"/>
                <w:szCs w:val="24"/>
              </w:rPr>
              <w:t>1000</w:t>
            </w:r>
          </w:p>
        </w:tc>
      </w:tr>
    </w:tbl>
    <w:p>
      <w:pPr>
        <w:spacing w:line="360" w:lineRule="auto"/>
        <w:ind w:firstLine="562" w:firstLineChars="200"/>
        <w:rPr>
          <w:rFonts w:hint="eastAsia" w:ascii="宋体" w:hAnsi="宋体" w:cs="宋体"/>
          <w:b/>
          <w:bCs/>
          <w:color w:val="000000"/>
          <w:sz w:val="28"/>
          <w:szCs w:val="28"/>
        </w:rPr>
      </w:pPr>
    </w:p>
    <w:p>
      <w:pPr>
        <w:spacing w:line="360" w:lineRule="auto"/>
        <w:ind w:firstLine="562" w:firstLineChars="200"/>
        <w:rPr>
          <w:rFonts w:hint="eastAsia" w:ascii="宋体" w:hAnsi="宋体" w:cs="宋体"/>
          <w:b/>
          <w:bCs/>
          <w:color w:val="000000"/>
          <w:sz w:val="28"/>
          <w:szCs w:val="28"/>
        </w:rPr>
      </w:pPr>
      <w:r>
        <w:rPr>
          <w:rFonts w:hint="eastAsia" w:ascii="宋体" w:hAnsi="宋体" w:cs="宋体"/>
          <w:b/>
          <w:bCs/>
          <w:color w:val="000000"/>
          <w:sz w:val="28"/>
          <w:szCs w:val="28"/>
        </w:rPr>
        <w:t>为了合理利用资金，减少投资方风险，经合理测算如下：</w:t>
      </w:r>
    </w:p>
    <w:p>
      <w:pPr>
        <w:spacing w:line="360" w:lineRule="auto"/>
        <w:ind w:firstLine="0"/>
        <w:rPr>
          <w:rFonts w:hint="eastAsia" w:ascii="宋体" w:hAnsi="宋体" w:cs="宋体"/>
          <w:color w:val="000000"/>
          <w:sz w:val="28"/>
          <w:szCs w:val="28"/>
        </w:rPr>
      </w:pPr>
      <w:r>
        <w:rPr>
          <w:rFonts w:hint="eastAsia" w:ascii="宋体" w:hAnsi="宋体" w:cs="宋体"/>
          <w:b/>
          <w:bCs/>
          <w:sz w:val="28"/>
          <w:szCs w:val="28"/>
          <w:lang w:val="en-US" w:eastAsia="zh-CN"/>
        </w:rPr>
        <w:t xml:space="preserve">    </w:t>
      </w:r>
      <w:r>
        <w:rPr>
          <w:rFonts w:hint="eastAsia" w:ascii="宋体" w:hAnsi="宋体" w:cs="宋体"/>
          <w:b/>
          <w:bCs/>
          <w:sz w:val="28"/>
          <w:szCs w:val="28"/>
        </w:rPr>
        <w:t>第一期</w:t>
      </w:r>
      <w:r>
        <w:rPr>
          <w:rFonts w:hint="eastAsia" w:ascii="宋体" w:hAnsi="宋体" w:cs="宋体"/>
          <w:b/>
          <w:bCs/>
          <w:sz w:val="28"/>
          <w:szCs w:val="28"/>
          <w:lang w:eastAsia="zh-CN"/>
        </w:rPr>
        <w:t>（</w:t>
      </w:r>
      <w:r>
        <w:rPr>
          <w:rFonts w:hint="eastAsia" w:ascii="宋体" w:hAnsi="宋体" w:cs="宋体"/>
          <w:b/>
          <w:bCs/>
          <w:sz w:val="28"/>
          <w:szCs w:val="28"/>
        </w:rPr>
        <w:t>第</w:t>
      </w:r>
      <w:r>
        <w:rPr>
          <w:rFonts w:hint="eastAsia" w:ascii="宋体" w:hAnsi="宋体" w:cs="宋体"/>
          <w:b/>
          <w:bCs/>
          <w:sz w:val="28"/>
          <w:szCs w:val="28"/>
          <w:lang w:val="en-US" w:eastAsia="zh-CN"/>
        </w:rPr>
        <w:t>1</w:t>
      </w:r>
      <w:r>
        <w:rPr>
          <w:rFonts w:hint="eastAsia" w:ascii="宋体" w:hAnsi="宋体" w:cs="宋体"/>
          <w:b/>
          <w:bCs/>
          <w:sz w:val="28"/>
          <w:szCs w:val="28"/>
        </w:rPr>
        <w:t>年</w:t>
      </w:r>
      <w:r>
        <w:rPr>
          <w:rFonts w:hint="eastAsia" w:ascii="宋体" w:hAnsi="宋体" w:cs="宋体"/>
          <w:b/>
          <w:bCs/>
          <w:sz w:val="28"/>
          <w:szCs w:val="28"/>
          <w:lang w:eastAsia="zh-CN"/>
        </w:rPr>
        <w:t>）：</w:t>
      </w:r>
      <w:r>
        <w:rPr>
          <w:rFonts w:hint="eastAsia" w:ascii="宋体" w:hAnsi="宋体" w:cs="宋体"/>
          <w:sz w:val="28"/>
          <w:szCs w:val="28"/>
        </w:rPr>
        <w:t>扩建人员至80人左右；</w:t>
      </w:r>
      <w:r>
        <w:rPr>
          <w:rFonts w:hint="eastAsia" w:ascii="宋体" w:hAnsi="宋体" w:cs="宋体"/>
          <w:color w:val="000000"/>
          <w:sz w:val="28"/>
          <w:szCs w:val="28"/>
        </w:rPr>
        <w:t>完成</w:t>
      </w:r>
      <w:r>
        <w:rPr>
          <w:rFonts w:hint="eastAsia" w:ascii="宋体" w:hAnsi="宋体" w:cs="宋体"/>
          <w:sz w:val="28"/>
          <w:szCs w:val="28"/>
        </w:rPr>
        <w:t>项目</w:t>
      </w:r>
      <w:r>
        <w:rPr>
          <w:rFonts w:hint="eastAsia" w:ascii="宋体" w:hAnsi="宋体" w:cs="宋体"/>
          <w:color w:val="000000"/>
          <w:sz w:val="28"/>
          <w:szCs w:val="28"/>
        </w:rPr>
        <w:t>1.0版本的建设</w:t>
      </w:r>
      <w:r>
        <w:rPr>
          <w:rFonts w:hint="eastAsia" w:ascii="宋体" w:hAnsi="宋体" w:cs="宋体"/>
          <w:sz w:val="28"/>
          <w:szCs w:val="28"/>
          <w:lang w:val="zh-CN"/>
        </w:rPr>
        <w:t>，并经过实现验证：实现理解简单的知识并记忆；实现简单问答</w:t>
      </w:r>
      <w:r>
        <w:rPr>
          <w:rFonts w:hint="eastAsia" w:ascii="宋体" w:hAnsi="宋体" w:cs="宋体"/>
          <w:sz w:val="28"/>
          <w:szCs w:val="28"/>
        </w:rPr>
        <w:t>；</w:t>
      </w:r>
      <w:r>
        <w:rPr>
          <w:rFonts w:hint="eastAsia" w:ascii="宋体" w:hAnsi="宋体" w:cs="宋体"/>
          <w:sz w:val="28"/>
          <w:szCs w:val="28"/>
          <w:lang w:val="zh-CN"/>
        </w:rPr>
        <w:t>理解指代词缩略语等；实现整理知识；简单动作的处理；</w:t>
      </w:r>
      <w:r>
        <w:rPr>
          <w:rFonts w:hint="eastAsia" w:ascii="宋体" w:hAnsi="宋体" w:cs="宋体"/>
          <w:color w:val="000000"/>
          <w:sz w:val="28"/>
          <w:szCs w:val="28"/>
        </w:rPr>
        <w:t>建立情感情绪处理模块。</w:t>
      </w:r>
    </w:p>
    <w:p>
      <w:pPr>
        <w:ind w:firstLine="480"/>
        <w:jc w:val="center"/>
        <w:rPr>
          <w:rFonts w:hint="eastAsia" w:ascii="宋体" w:hAnsi="宋体" w:cs="宋体"/>
          <w:b/>
          <w:bCs/>
          <w:color w:val="000000"/>
          <w:sz w:val="28"/>
          <w:szCs w:val="28"/>
        </w:rPr>
      </w:pPr>
      <w:r>
        <w:rPr>
          <w:rFonts w:hint="eastAsia" w:ascii="宋体" w:hAnsi="宋体" w:cs="宋体"/>
          <w:b/>
          <w:bCs/>
          <w:color w:val="000000"/>
          <w:sz w:val="28"/>
          <w:szCs w:val="28"/>
        </w:rPr>
        <w:t xml:space="preserve">第一期（A轮）财务需求预算        </w:t>
      </w:r>
    </w:p>
    <w:p>
      <w:pPr>
        <w:ind w:firstLine="480"/>
        <w:jc w:val="center"/>
        <w:rPr>
          <w:rFonts w:hint="eastAsia" w:ascii="宋体" w:hAnsi="宋体" w:cs="宋体"/>
          <w:b/>
          <w:bCs/>
          <w:color w:val="000000"/>
          <w:sz w:val="28"/>
          <w:szCs w:val="28"/>
        </w:rPr>
      </w:pPr>
      <w:r>
        <w:rPr>
          <w:rFonts w:hint="eastAsia" w:ascii="宋体" w:hAnsi="宋体" w:cs="宋体"/>
          <w:b/>
          <w:bCs/>
          <w:color w:val="000000"/>
          <w:sz w:val="28"/>
          <w:szCs w:val="28"/>
        </w:rPr>
        <w:t xml:space="preserve">                                         单位：万美元           </w:t>
      </w:r>
    </w:p>
    <w:tbl>
      <w:tblPr>
        <w:tblStyle w:val="21"/>
        <w:tblW w:w="8536" w:type="dxa"/>
        <w:jc w:val="center"/>
        <w:tblInd w:w="-6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0"/>
        <w:gridCol w:w="2165"/>
        <w:gridCol w:w="1647"/>
        <w:gridCol w:w="1473"/>
        <w:gridCol w:w="1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3" w:hRule="atLeast"/>
          <w:jc w:val="center"/>
        </w:trPr>
        <w:tc>
          <w:tcPr>
            <w:tcW w:w="4175" w:type="dxa"/>
            <w:gridSpan w:val="2"/>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财务分类</w:t>
            </w:r>
          </w:p>
        </w:tc>
        <w:tc>
          <w:tcPr>
            <w:tcW w:w="1647"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资金来源</w:t>
            </w:r>
          </w:p>
        </w:tc>
        <w:tc>
          <w:tcPr>
            <w:tcW w:w="1473"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资金数量</w:t>
            </w:r>
          </w:p>
        </w:tc>
        <w:tc>
          <w:tcPr>
            <w:tcW w:w="1241"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 w:val="24"/>
                <w:szCs w:val="24"/>
              </w:rPr>
            </w:pPr>
            <w:r>
              <w:rPr>
                <w:rFonts w:hint="eastAsia" w:ascii="宋体" w:hAnsi="宋体" w:cs="宋体"/>
                <w:b/>
                <w:bCs/>
                <w:color w:val="FFFFFF"/>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0" w:hRule="atLeast"/>
          <w:jc w:val="center"/>
        </w:trPr>
        <w:tc>
          <w:tcPr>
            <w:tcW w:w="2010" w:type="dxa"/>
            <w:vMerge w:val="restart"/>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b/>
                <w:bCs/>
                <w:color w:val="000000"/>
                <w:szCs w:val="21"/>
              </w:rPr>
            </w:pPr>
            <w:r>
              <w:rPr>
                <w:rFonts w:hint="eastAsia" w:ascii="宋体" w:hAnsi="宋体" w:cs="宋体"/>
                <w:b/>
                <w:bCs/>
                <w:color w:val="000000"/>
                <w:szCs w:val="21"/>
              </w:rPr>
              <w:t>公司管理</w:t>
            </w:r>
          </w:p>
        </w:tc>
        <w:tc>
          <w:tcPr>
            <w:tcW w:w="2165" w:type="dxa"/>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房屋租金</w:t>
            </w:r>
          </w:p>
        </w:tc>
        <w:tc>
          <w:tcPr>
            <w:tcW w:w="1647" w:type="dxa"/>
            <w:vMerge w:val="restart"/>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第三方投资</w:t>
            </w:r>
          </w:p>
        </w:tc>
        <w:tc>
          <w:tcPr>
            <w:tcW w:w="1473" w:type="dxa"/>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25</w:t>
            </w:r>
          </w:p>
        </w:tc>
        <w:tc>
          <w:tcPr>
            <w:tcW w:w="1241" w:type="dxa"/>
            <w:vMerge w:val="restart"/>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bCs/>
                <w:color w:val="000000"/>
                <w:szCs w:val="21"/>
              </w:rPr>
            </w:pPr>
            <w:r>
              <w:rPr>
                <w:rFonts w:hint="eastAsia" w:ascii="宋体" w:hAnsi="宋体" w:cs="宋体"/>
                <w:bCs/>
                <w:color w:val="000000"/>
                <w:szCs w:val="21"/>
              </w:rPr>
              <w:t>80人团队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010" w:type="dxa"/>
            <w:vMerge w:val="continue"/>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b/>
                <w:bCs/>
                <w:color w:val="000000"/>
                <w:szCs w:val="21"/>
              </w:rPr>
            </w:pPr>
          </w:p>
        </w:tc>
        <w:tc>
          <w:tcPr>
            <w:tcW w:w="216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行政费用</w:t>
            </w:r>
          </w:p>
        </w:tc>
        <w:tc>
          <w:tcPr>
            <w:tcW w:w="1647" w:type="dxa"/>
            <w:vMerge w:val="continue"/>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color w:val="000000"/>
                <w:szCs w:val="21"/>
              </w:rPr>
            </w:pPr>
          </w:p>
        </w:tc>
        <w:tc>
          <w:tcPr>
            <w:tcW w:w="1473"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40</w:t>
            </w:r>
          </w:p>
        </w:tc>
        <w:tc>
          <w:tcPr>
            <w:tcW w:w="1241" w:type="dxa"/>
            <w:vMerge w:val="continue"/>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bCs/>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4" w:hRule="atLeast"/>
          <w:jc w:val="center"/>
        </w:trPr>
        <w:tc>
          <w:tcPr>
            <w:tcW w:w="2010"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b/>
                <w:bCs/>
                <w:color w:val="000000"/>
                <w:szCs w:val="21"/>
              </w:rPr>
            </w:pPr>
          </w:p>
        </w:tc>
        <w:tc>
          <w:tcPr>
            <w:tcW w:w="216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人员费用</w:t>
            </w:r>
          </w:p>
        </w:tc>
        <w:tc>
          <w:tcPr>
            <w:tcW w:w="1647"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color w:val="000000"/>
                <w:szCs w:val="21"/>
              </w:rPr>
            </w:pPr>
          </w:p>
        </w:tc>
        <w:tc>
          <w:tcPr>
            <w:tcW w:w="1473"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96</w:t>
            </w:r>
          </w:p>
        </w:tc>
        <w:tc>
          <w:tcPr>
            <w:tcW w:w="1241"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bCs/>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 w:hRule="atLeast"/>
          <w:jc w:val="center"/>
        </w:trPr>
        <w:tc>
          <w:tcPr>
            <w:tcW w:w="2010" w:type="dxa"/>
            <w:vMerge w:val="restart"/>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b/>
                <w:bCs/>
                <w:color w:val="000000"/>
                <w:szCs w:val="21"/>
              </w:rPr>
            </w:pPr>
            <w:r>
              <w:rPr>
                <w:rFonts w:hint="eastAsia" w:ascii="宋体" w:hAnsi="宋体" w:cs="宋体"/>
                <w:b/>
                <w:bCs/>
                <w:color w:val="000000"/>
                <w:szCs w:val="21"/>
              </w:rPr>
              <w:t>产品的开发与认证</w:t>
            </w:r>
          </w:p>
        </w:tc>
        <w:tc>
          <w:tcPr>
            <w:tcW w:w="216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开发研究费用</w:t>
            </w:r>
          </w:p>
        </w:tc>
        <w:tc>
          <w:tcPr>
            <w:tcW w:w="1647" w:type="dxa"/>
            <w:vMerge w:val="restart"/>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同上</w:t>
            </w:r>
          </w:p>
        </w:tc>
        <w:tc>
          <w:tcPr>
            <w:tcW w:w="1473"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20</w:t>
            </w:r>
          </w:p>
        </w:tc>
        <w:tc>
          <w:tcPr>
            <w:tcW w:w="1241" w:type="dxa"/>
            <w:vMerge w:val="restart"/>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bCs/>
                <w:color w:val="000000"/>
                <w:szCs w:val="21"/>
              </w:rPr>
            </w:pPr>
            <w:r>
              <w:rPr>
                <w:rFonts w:hint="eastAsia" w:ascii="宋体" w:hAnsi="宋体" w:cs="宋体"/>
                <w:b/>
                <w:bCs/>
                <w:color w:val="000000"/>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6" w:hRule="atLeast"/>
          <w:jc w:val="center"/>
        </w:trPr>
        <w:tc>
          <w:tcPr>
            <w:tcW w:w="2010"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b/>
                <w:bCs/>
                <w:color w:val="000000"/>
                <w:szCs w:val="21"/>
              </w:rPr>
            </w:pPr>
          </w:p>
        </w:tc>
        <w:tc>
          <w:tcPr>
            <w:tcW w:w="216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设备费</w:t>
            </w:r>
          </w:p>
        </w:tc>
        <w:tc>
          <w:tcPr>
            <w:tcW w:w="1647"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rPr>
                <w:rFonts w:hint="eastAsia" w:ascii="宋体" w:hAnsi="宋体" w:cs="宋体"/>
                <w:color w:val="000000"/>
                <w:szCs w:val="21"/>
              </w:rPr>
            </w:pPr>
          </w:p>
        </w:tc>
        <w:tc>
          <w:tcPr>
            <w:tcW w:w="1473"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80</w:t>
            </w:r>
          </w:p>
        </w:tc>
        <w:tc>
          <w:tcPr>
            <w:tcW w:w="1241"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bCs/>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 w:hRule="atLeast"/>
          <w:jc w:val="center"/>
        </w:trPr>
        <w:tc>
          <w:tcPr>
            <w:tcW w:w="2010" w:type="dxa"/>
            <w:vMerge w:val="restart"/>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b/>
                <w:bCs/>
                <w:color w:val="000000"/>
                <w:szCs w:val="21"/>
              </w:rPr>
            </w:pPr>
            <w:r>
              <w:rPr>
                <w:rFonts w:hint="eastAsia" w:ascii="宋体" w:hAnsi="宋体" w:cs="宋体"/>
                <w:b/>
                <w:bCs/>
                <w:color w:val="000000"/>
                <w:szCs w:val="21"/>
              </w:rPr>
              <w:t>市场运作</w:t>
            </w:r>
          </w:p>
        </w:tc>
        <w:tc>
          <w:tcPr>
            <w:tcW w:w="216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市场运营费</w:t>
            </w:r>
          </w:p>
        </w:tc>
        <w:tc>
          <w:tcPr>
            <w:tcW w:w="1647" w:type="dxa"/>
            <w:vMerge w:val="restart"/>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lang w:eastAsia="zh-CN"/>
              </w:rPr>
              <w:t>同上</w:t>
            </w:r>
          </w:p>
        </w:tc>
        <w:tc>
          <w:tcPr>
            <w:tcW w:w="1473"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100</w:t>
            </w:r>
          </w:p>
        </w:tc>
        <w:tc>
          <w:tcPr>
            <w:tcW w:w="1241"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bCs/>
                <w:color w:val="000000"/>
                <w:szCs w:val="21"/>
              </w:rPr>
            </w:pPr>
            <w:r>
              <w:rPr>
                <w:rFonts w:hint="eastAsia" w:ascii="宋体" w:hAnsi="宋体" w:cs="宋体"/>
                <w:b/>
                <w:bCs/>
                <w:color w:val="000000"/>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 w:hRule="atLeast"/>
          <w:jc w:val="center"/>
        </w:trPr>
        <w:tc>
          <w:tcPr>
            <w:tcW w:w="2010"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b/>
                <w:bCs/>
                <w:color w:val="000000"/>
                <w:szCs w:val="21"/>
              </w:rPr>
            </w:pPr>
          </w:p>
        </w:tc>
        <w:tc>
          <w:tcPr>
            <w:tcW w:w="216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联合开发费</w:t>
            </w:r>
          </w:p>
        </w:tc>
        <w:tc>
          <w:tcPr>
            <w:tcW w:w="1647"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color w:val="000000"/>
                <w:szCs w:val="21"/>
              </w:rPr>
            </w:pPr>
          </w:p>
        </w:tc>
        <w:tc>
          <w:tcPr>
            <w:tcW w:w="1473"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100</w:t>
            </w:r>
          </w:p>
        </w:tc>
        <w:tc>
          <w:tcPr>
            <w:tcW w:w="1241"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bCs/>
                <w:color w:val="000000"/>
                <w:szCs w:val="21"/>
              </w:rPr>
            </w:pPr>
            <w:r>
              <w:rPr>
                <w:rFonts w:hint="eastAsia" w:ascii="宋体" w:hAnsi="宋体" w:cs="宋体"/>
                <w:b/>
                <w:bCs/>
                <w:color w:val="000000"/>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 w:hRule="atLeast"/>
          <w:jc w:val="center"/>
        </w:trPr>
        <w:tc>
          <w:tcPr>
            <w:tcW w:w="201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b/>
                <w:bCs/>
                <w:color w:val="000000"/>
                <w:szCs w:val="21"/>
              </w:rPr>
            </w:pPr>
            <w:r>
              <w:rPr>
                <w:rFonts w:hint="eastAsia" w:ascii="宋体" w:hAnsi="宋体" w:cs="宋体"/>
                <w:b/>
                <w:bCs/>
                <w:color w:val="000000"/>
                <w:szCs w:val="21"/>
              </w:rPr>
              <w:t>其他</w:t>
            </w:r>
          </w:p>
        </w:tc>
        <w:tc>
          <w:tcPr>
            <w:tcW w:w="216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其他费用</w:t>
            </w:r>
          </w:p>
        </w:tc>
        <w:tc>
          <w:tcPr>
            <w:tcW w:w="1647"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同上</w:t>
            </w:r>
          </w:p>
        </w:tc>
        <w:tc>
          <w:tcPr>
            <w:tcW w:w="1473"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92.18</w:t>
            </w:r>
          </w:p>
        </w:tc>
        <w:tc>
          <w:tcPr>
            <w:tcW w:w="1241"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bCs/>
                <w:color w:val="000000"/>
                <w:szCs w:val="21"/>
              </w:rPr>
            </w:pPr>
            <w:r>
              <w:rPr>
                <w:rFonts w:hint="eastAsia" w:ascii="宋体" w:hAnsi="宋体" w:cs="宋体"/>
                <w:b/>
                <w:bCs/>
                <w:color w:val="000000"/>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 w:hRule="atLeast"/>
          <w:jc w:val="center"/>
        </w:trPr>
        <w:tc>
          <w:tcPr>
            <w:tcW w:w="201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b/>
                <w:bCs/>
                <w:color w:val="000000"/>
                <w:szCs w:val="21"/>
              </w:rPr>
            </w:pPr>
            <w:r>
              <w:rPr>
                <w:rFonts w:hint="eastAsia" w:ascii="宋体" w:hAnsi="宋体" w:cs="宋体"/>
                <w:b/>
                <w:bCs/>
                <w:color w:val="000000"/>
                <w:szCs w:val="21"/>
              </w:rPr>
              <w:t>销售额</w:t>
            </w:r>
          </w:p>
        </w:tc>
        <w:tc>
          <w:tcPr>
            <w:tcW w:w="216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国内外销售总额</w:t>
            </w:r>
          </w:p>
        </w:tc>
        <w:tc>
          <w:tcPr>
            <w:tcW w:w="1647"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同上</w:t>
            </w:r>
          </w:p>
        </w:tc>
        <w:tc>
          <w:tcPr>
            <w:tcW w:w="1473"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43</w:t>
            </w:r>
          </w:p>
        </w:tc>
        <w:tc>
          <w:tcPr>
            <w:tcW w:w="1241"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bCs/>
                <w:color w:val="000000"/>
                <w:szCs w:val="21"/>
              </w:rPr>
            </w:pPr>
            <w:r>
              <w:rPr>
                <w:rFonts w:hint="eastAsia" w:ascii="宋体" w:hAnsi="宋体" w:cs="宋体"/>
                <w:b/>
                <w:bCs/>
                <w:color w:val="000000"/>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 w:hRule="atLeast"/>
          <w:jc w:val="center"/>
        </w:trPr>
        <w:tc>
          <w:tcPr>
            <w:tcW w:w="4175" w:type="dxa"/>
            <w:gridSpan w:val="2"/>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color w:val="000000"/>
                <w:szCs w:val="21"/>
              </w:rPr>
            </w:pPr>
            <w:r>
              <w:rPr>
                <w:rFonts w:hint="eastAsia" w:ascii="宋体" w:hAnsi="宋体" w:cs="宋体"/>
                <w:b/>
                <w:bCs/>
                <w:color w:val="000000"/>
                <w:szCs w:val="21"/>
              </w:rPr>
              <w:t>成本合计</w:t>
            </w:r>
          </w:p>
        </w:tc>
        <w:tc>
          <w:tcPr>
            <w:tcW w:w="1647"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w:t>
            </w:r>
          </w:p>
        </w:tc>
        <w:tc>
          <w:tcPr>
            <w:tcW w:w="1473"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color w:val="000000"/>
                <w:szCs w:val="21"/>
              </w:rPr>
            </w:pPr>
            <w:r>
              <w:rPr>
                <w:rFonts w:hint="eastAsia" w:ascii="宋体" w:hAnsi="宋体" w:cs="宋体"/>
                <w:color w:val="000000"/>
                <w:szCs w:val="21"/>
              </w:rPr>
              <w:t>553.18</w:t>
            </w:r>
          </w:p>
        </w:tc>
        <w:tc>
          <w:tcPr>
            <w:tcW w:w="1241"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12" w:lineRule="auto"/>
              <w:jc w:val="center"/>
              <w:rPr>
                <w:rFonts w:hint="eastAsia" w:ascii="宋体" w:hAnsi="宋体" w:cs="宋体"/>
                <w:bCs/>
                <w:color w:val="000000"/>
                <w:szCs w:val="21"/>
              </w:rPr>
            </w:pPr>
            <w:r>
              <w:rPr>
                <w:rFonts w:hint="eastAsia" w:ascii="宋体" w:hAnsi="宋体" w:cs="宋体"/>
                <w:bCs/>
                <w:color w:val="000000"/>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center"/>
        </w:trPr>
        <w:tc>
          <w:tcPr>
            <w:tcW w:w="4175" w:type="dxa"/>
            <w:gridSpan w:val="2"/>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b/>
                <w:bCs/>
                <w:color w:val="000000"/>
                <w:szCs w:val="21"/>
              </w:rPr>
            </w:pPr>
            <w:r>
              <w:rPr>
                <w:rFonts w:hint="eastAsia" w:ascii="宋体" w:hAnsi="宋体" w:cs="宋体"/>
                <w:b/>
                <w:bCs/>
                <w:color w:val="000000"/>
                <w:szCs w:val="21"/>
              </w:rPr>
              <w:t>利润合计</w:t>
            </w:r>
          </w:p>
        </w:tc>
        <w:tc>
          <w:tcPr>
            <w:tcW w:w="1647"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b/>
                <w:bCs/>
                <w:color w:val="000000"/>
                <w:szCs w:val="21"/>
              </w:rPr>
            </w:pPr>
            <w:r>
              <w:rPr>
                <w:rFonts w:hint="eastAsia" w:ascii="宋体" w:hAnsi="宋体" w:cs="宋体"/>
                <w:b/>
                <w:bCs/>
                <w:color w:val="000000"/>
                <w:szCs w:val="21"/>
              </w:rPr>
              <w:t>—</w:t>
            </w:r>
          </w:p>
        </w:tc>
        <w:tc>
          <w:tcPr>
            <w:tcW w:w="1473"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b/>
                <w:bCs/>
                <w:color w:val="000000"/>
                <w:szCs w:val="21"/>
              </w:rPr>
            </w:pPr>
            <w:r>
              <w:rPr>
                <w:rFonts w:hint="eastAsia" w:ascii="宋体" w:hAnsi="宋体" w:cs="宋体"/>
                <w:b/>
                <w:bCs/>
                <w:color w:val="000000"/>
                <w:szCs w:val="21"/>
              </w:rPr>
              <w:t>-510.18</w:t>
            </w:r>
          </w:p>
        </w:tc>
        <w:tc>
          <w:tcPr>
            <w:tcW w:w="1241"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12" w:lineRule="auto"/>
              <w:jc w:val="center"/>
              <w:rPr>
                <w:rFonts w:hint="eastAsia" w:ascii="宋体" w:hAnsi="宋体" w:cs="宋体"/>
                <w:b/>
                <w:bCs/>
                <w:color w:val="000000"/>
                <w:szCs w:val="21"/>
              </w:rPr>
            </w:pPr>
            <w:r>
              <w:rPr>
                <w:rFonts w:hint="eastAsia" w:ascii="宋体" w:hAnsi="宋体" w:cs="宋体"/>
                <w:b/>
                <w:bCs/>
                <w:color w:val="000000"/>
                <w:szCs w:val="21"/>
              </w:rPr>
              <w:t>—</w:t>
            </w:r>
          </w:p>
        </w:tc>
      </w:tr>
    </w:tbl>
    <w:p>
      <w:pPr>
        <w:spacing w:line="360" w:lineRule="auto"/>
        <w:ind w:firstLine="480"/>
        <w:rPr>
          <w:rFonts w:hint="eastAsia" w:ascii="宋体" w:hAnsi="宋体" w:cs="宋体"/>
          <w:color w:val="000000"/>
          <w:sz w:val="28"/>
          <w:szCs w:val="28"/>
        </w:rPr>
      </w:pPr>
      <w:r>
        <w:rPr>
          <w:rFonts w:hint="eastAsia" w:ascii="宋体" w:hAnsi="宋体" w:cs="宋体"/>
          <w:color w:val="000000"/>
          <w:sz w:val="28"/>
          <w:szCs w:val="28"/>
        </w:rPr>
        <w:t xml:space="preserve"> </w:t>
      </w:r>
    </w:p>
    <w:p>
      <w:pPr>
        <w:spacing w:line="360" w:lineRule="auto"/>
        <w:ind w:firstLine="480"/>
        <w:rPr>
          <w:rFonts w:hint="eastAsia" w:ascii="宋体" w:hAnsi="宋体" w:cs="宋体"/>
          <w:color w:val="000000"/>
          <w:sz w:val="28"/>
          <w:szCs w:val="28"/>
        </w:rPr>
      </w:pPr>
      <w:r>
        <w:rPr>
          <w:rFonts w:hint="eastAsia" w:ascii="宋体" w:hAnsi="宋体" w:cs="宋体"/>
          <w:b/>
          <w:bCs/>
          <w:color w:val="000000"/>
          <w:sz w:val="28"/>
          <w:szCs w:val="28"/>
        </w:rPr>
        <w:t>第二期</w:t>
      </w:r>
      <w:r>
        <w:rPr>
          <w:rFonts w:hint="eastAsia" w:ascii="宋体" w:hAnsi="宋体" w:cs="宋体"/>
          <w:b/>
          <w:bCs/>
          <w:color w:val="000000"/>
          <w:sz w:val="28"/>
          <w:szCs w:val="28"/>
          <w:lang w:eastAsia="zh-CN"/>
        </w:rPr>
        <w:t>（</w:t>
      </w:r>
      <w:r>
        <w:rPr>
          <w:rFonts w:hint="eastAsia" w:ascii="宋体" w:hAnsi="宋体" w:cs="宋体"/>
          <w:b/>
          <w:bCs/>
          <w:color w:val="000000"/>
          <w:sz w:val="28"/>
          <w:szCs w:val="28"/>
        </w:rPr>
        <w:t>第</w:t>
      </w:r>
      <w:r>
        <w:rPr>
          <w:rFonts w:hint="eastAsia" w:ascii="宋体" w:hAnsi="宋体" w:cs="宋体"/>
          <w:b/>
          <w:bCs/>
          <w:color w:val="000000"/>
          <w:sz w:val="28"/>
          <w:szCs w:val="28"/>
          <w:lang w:val="en-US" w:eastAsia="zh-CN"/>
        </w:rPr>
        <w:t>2</w:t>
      </w:r>
      <w:r>
        <w:rPr>
          <w:rFonts w:hint="eastAsia" w:ascii="宋体" w:hAnsi="宋体" w:cs="宋体"/>
          <w:b/>
          <w:bCs/>
          <w:color w:val="000000"/>
          <w:sz w:val="28"/>
          <w:szCs w:val="28"/>
          <w:lang w:eastAsia="zh-CN"/>
        </w:rPr>
        <w:t>-</w:t>
      </w:r>
      <w:r>
        <w:rPr>
          <w:rFonts w:hint="eastAsia" w:ascii="宋体" w:hAnsi="宋体" w:cs="宋体"/>
          <w:b/>
          <w:bCs/>
          <w:color w:val="000000"/>
          <w:sz w:val="28"/>
          <w:szCs w:val="28"/>
          <w:lang w:val="en-US" w:eastAsia="zh-CN"/>
        </w:rPr>
        <w:t>3</w:t>
      </w:r>
      <w:r>
        <w:rPr>
          <w:rFonts w:hint="eastAsia" w:ascii="宋体" w:hAnsi="宋体" w:cs="宋体"/>
          <w:b/>
          <w:bCs/>
          <w:color w:val="000000"/>
          <w:sz w:val="28"/>
          <w:szCs w:val="28"/>
        </w:rPr>
        <w:t>年</w:t>
      </w:r>
      <w:r>
        <w:rPr>
          <w:rFonts w:hint="eastAsia" w:ascii="宋体" w:hAnsi="宋体" w:cs="宋体"/>
          <w:b/>
          <w:bCs/>
          <w:color w:val="000000"/>
          <w:sz w:val="28"/>
          <w:szCs w:val="28"/>
          <w:lang w:eastAsia="zh-CN"/>
        </w:rPr>
        <w:t>）：</w:t>
      </w:r>
      <w:r>
        <w:rPr>
          <w:rFonts w:hint="eastAsia" w:ascii="宋体" w:hAnsi="宋体" w:cs="宋体"/>
          <w:color w:val="000000"/>
          <w:sz w:val="28"/>
          <w:szCs w:val="28"/>
        </w:rPr>
        <w:t>扩大公司组建人员到300人左右，完成</w:t>
      </w:r>
      <w:r>
        <w:rPr>
          <w:rFonts w:hint="eastAsia" w:ascii="宋体" w:hAnsi="宋体" w:cs="宋体"/>
          <w:sz w:val="28"/>
          <w:szCs w:val="28"/>
        </w:rPr>
        <w:t>项目</w:t>
      </w:r>
      <w:r>
        <w:rPr>
          <w:rFonts w:hint="eastAsia" w:ascii="宋体" w:hAnsi="宋体" w:cs="宋体"/>
          <w:color w:val="000000"/>
          <w:sz w:val="28"/>
          <w:szCs w:val="28"/>
        </w:rPr>
        <w:t>2.0版本的建设：</w:t>
      </w:r>
      <w:r>
        <w:rPr>
          <w:rFonts w:hint="eastAsia" w:ascii="宋体" w:hAnsi="宋体" w:cs="宋体"/>
          <w:sz w:val="28"/>
          <w:szCs w:val="28"/>
          <w:lang w:val="zh-CN"/>
        </w:rPr>
        <w:t>支持知识整理、联想类比功能；对记忆和遗忘建模处理；完善情绪引擎，处理复杂知识和动作；理解上下文和话题</w:t>
      </w:r>
      <w:r>
        <w:rPr>
          <w:rFonts w:hint="eastAsia" w:ascii="宋体" w:hAnsi="宋体" w:cs="宋体"/>
          <w:sz w:val="28"/>
          <w:szCs w:val="28"/>
        </w:rPr>
        <w:t>；</w:t>
      </w:r>
      <w:r>
        <w:rPr>
          <w:rFonts w:hint="eastAsia" w:ascii="宋体" w:hAnsi="宋体" w:cs="宋体"/>
          <w:sz w:val="28"/>
          <w:szCs w:val="28"/>
          <w:lang w:val="zh-CN"/>
        </w:rPr>
        <w:t>支持多种感知器。</w:t>
      </w:r>
      <w:r>
        <w:rPr>
          <w:rFonts w:hint="eastAsia" w:ascii="宋体" w:hAnsi="宋体" w:cs="宋体"/>
          <w:sz w:val="28"/>
          <w:szCs w:val="28"/>
          <w:lang w:eastAsia="zh-CN"/>
        </w:rPr>
        <w:t>丰富</w:t>
      </w:r>
      <w:r>
        <w:rPr>
          <w:rFonts w:hint="eastAsia" w:ascii="宋体" w:hAnsi="宋体" w:cs="宋体"/>
          <w:sz w:val="28"/>
          <w:szCs w:val="28"/>
        </w:rPr>
        <w:t>外部服务层接口，支持简便调用。</w:t>
      </w:r>
      <w:r>
        <w:rPr>
          <w:rFonts w:hint="eastAsia" w:ascii="宋体" w:hAnsi="宋体" w:cs="宋体"/>
          <w:color w:val="000000"/>
          <w:sz w:val="28"/>
          <w:szCs w:val="28"/>
        </w:rPr>
        <w:t xml:space="preserve"> </w:t>
      </w:r>
    </w:p>
    <w:p>
      <w:pPr>
        <w:spacing w:line="360" w:lineRule="auto"/>
        <w:ind w:firstLine="480"/>
        <w:rPr>
          <w:rFonts w:hint="eastAsia" w:ascii="宋体" w:hAnsi="宋体" w:cs="宋体"/>
          <w:color w:val="000000"/>
          <w:sz w:val="28"/>
          <w:szCs w:val="28"/>
        </w:rPr>
      </w:pPr>
    </w:p>
    <w:p>
      <w:pPr>
        <w:ind w:firstLine="0"/>
        <w:jc w:val="both"/>
        <w:rPr>
          <w:rFonts w:hint="eastAsia" w:ascii="宋体" w:hAnsi="宋体" w:cs="宋体"/>
          <w:b/>
          <w:bCs/>
          <w:color w:val="000000"/>
          <w:sz w:val="28"/>
          <w:szCs w:val="28"/>
        </w:rPr>
      </w:pPr>
    </w:p>
    <w:p>
      <w:pPr>
        <w:ind w:firstLine="480"/>
        <w:jc w:val="center"/>
        <w:rPr>
          <w:rFonts w:hint="eastAsia" w:ascii="宋体" w:hAnsi="宋体" w:cs="宋体"/>
          <w:b/>
          <w:bCs/>
          <w:color w:val="000000"/>
          <w:sz w:val="28"/>
          <w:szCs w:val="28"/>
        </w:rPr>
      </w:pPr>
      <w:r>
        <w:rPr>
          <w:rFonts w:hint="eastAsia" w:ascii="宋体" w:hAnsi="宋体" w:cs="宋体"/>
          <w:b/>
          <w:bCs/>
          <w:color w:val="000000"/>
          <w:sz w:val="28"/>
          <w:szCs w:val="28"/>
        </w:rPr>
        <w:t>第二期（B轮）财务需求预算</w:t>
      </w:r>
    </w:p>
    <w:p>
      <w:pPr>
        <w:ind w:firstLine="480"/>
        <w:jc w:val="center"/>
        <w:rPr>
          <w:rFonts w:hint="eastAsia" w:ascii="宋体" w:hAnsi="宋体" w:cs="宋体"/>
          <w:b/>
          <w:bCs/>
          <w:color w:val="000000"/>
          <w:sz w:val="28"/>
          <w:szCs w:val="28"/>
        </w:rPr>
      </w:pPr>
      <w:r>
        <w:rPr>
          <w:rFonts w:hint="eastAsia" w:ascii="宋体" w:hAnsi="宋体" w:cs="宋体"/>
          <w:b/>
          <w:bCs/>
          <w:color w:val="000000"/>
          <w:sz w:val="28"/>
          <w:szCs w:val="28"/>
        </w:rPr>
        <w:t xml:space="preserve">                                       单位：万美元</w:t>
      </w:r>
    </w:p>
    <w:tbl>
      <w:tblPr>
        <w:tblStyle w:val="21"/>
        <w:tblW w:w="8536" w:type="dxa"/>
        <w:jc w:val="center"/>
        <w:tblInd w:w="-6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0"/>
        <w:gridCol w:w="2165"/>
        <w:gridCol w:w="1647"/>
        <w:gridCol w:w="1339"/>
        <w:gridCol w:w="13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3" w:hRule="atLeast"/>
          <w:jc w:val="center"/>
        </w:trPr>
        <w:tc>
          <w:tcPr>
            <w:tcW w:w="4175" w:type="dxa"/>
            <w:gridSpan w:val="2"/>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beforeLines="0" w:afterLines="0" w:line="312" w:lineRule="auto"/>
              <w:jc w:val="center"/>
              <w:rPr>
                <w:rFonts w:hint="eastAsia" w:ascii="宋体" w:hAnsi="宋体" w:cs="宋体"/>
                <w:b/>
                <w:bCs/>
                <w:color w:val="FFFFFF"/>
                <w:sz w:val="21"/>
                <w:szCs w:val="21"/>
              </w:rPr>
            </w:pPr>
            <w:r>
              <w:rPr>
                <w:rFonts w:hint="eastAsia" w:ascii="宋体" w:hAnsi="宋体" w:cs="宋体"/>
                <w:b/>
                <w:bCs/>
                <w:color w:val="FFFFFF"/>
                <w:sz w:val="21"/>
                <w:szCs w:val="21"/>
              </w:rPr>
              <w:t>财务分类</w:t>
            </w:r>
          </w:p>
        </w:tc>
        <w:tc>
          <w:tcPr>
            <w:tcW w:w="1647"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beforeLines="0" w:afterLines="0" w:line="312" w:lineRule="auto"/>
              <w:jc w:val="center"/>
              <w:rPr>
                <w:rFonts w:hint="eastAsia" w:ascii="宋体" w:hAnsi="宋体" w:cs="宋体"/>
                <w:b/>
                <w:bCs/>
                <w:color w:val="FFFFFF"/>
                <w:sz w:val="21"/>
                <w:szCs w:val="21"/>
              </w:rPr>
            </w:pPr>
            <w:r>
              <w:rPr>
                <w:rFonts w:hint="eastAsia" w:ascii="宋体" w:hAnsi="宋体" w:cs="宋体"/>
                <w:b/>
                <w:bCs/>
                <w:color w:val="FFFFFF"/>
                <w:sz w:val="21"/>
                <w:szCs w:val="21"/>
              </w:rPr>
              <w:t>资金来源</w:t>
            </w:r>
          </w:p>
        </w:tc>
        <w:tc>
          <w:tcPr>
            <w:tcW w:w="1339"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beforeLines="0" w:afterLines="0" w:line="312" w:lineRule="auto"/>
              <w:jc w:val="center"/>
              <w:rPr>
                <w:rFonts w:hint="eastAsia" w:ascii="宋体" w:hAnsi="宋体" w:cs="宋体"/>
                <w:b/>
                <w:bCs/>
                <w:color w:val="FFFFFF"/>
                <w:sz w:val="21"/>
                <w:szCs w:val="21"/>
              </w:rPr>
            </w:pPr>
            <w:r>
              <w:rPr>
                <w:rFonts w:hint="eastAsia" w:ascii="宋体" w:hAnsi="宋体" w:cs="宋体"/>
                <w:b/>
                <w:bCs/>
                <w:color w:val="FFFFFF"/>
                <w:sz w:val="21"/>
                <w:szCs w:val="21"/>
              </w:rPr>
              <w:t>资金数量</w:t>
            </w:r>
          </w:p>
        </w:tc>
        <w:tc>
          <w:tcPr>
            <w:tcW w:w="1375"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beforeLines="0" w:afterLines="0" w:line="312" w:lineRule="auto"/>
              <w:jc w:val="center"/>
              <w:rPr>
                <w:rFonts w:hint="eastAsia" w:ascii="宋体" w:hAnsi="宋体" w:cs="宋体"/>
                <w:b/>
                <w:bCs/>
                <w:color w:val="FFFFFF"/>
                <w:sz w:val="21"/>
                <w:szCs w:val="21"/>
              </w:rPr>
            </w:pPr>
            <w:r>
              <w:rPr>
                <w:rFonts w:hint="eastAsia" w:ascii="宋体" w:hAnsi="宋体" w:cs="宋体"/>
                <w:b/>
                <w:bCs/>
                <w:color w:val="FFFFFF"/>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0" w:hRule="atLeast"/>
          <w:jc w:val="center"/>
        </w:trPr>
        <w:tc>
          <w:tcPr>
            <w:tcW w:w="2010" w:type="dxa"/>
            <w:vMerge w:val="restart"/>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b/>
                <w:bCs/>
                <w:color w:val="000000"/>
                <w:sz w:val="21"/>
                <w:szCs w:val="21"/>
              </w:rPr>
            </w:pPr>
            <w:r>
              <w:rPr>
                <w:rFonts w:hint="eastAsia" w:ascii="宋体" w:hAnsi="宋体" w:cs="宋体"/>
                <w:b/>
                <w:bCs/>
                <w:color w:val="000000"/>
                <w:sz w:val="21"/>
                <w:szCs w:val="21"/>
              </w:rPr>
              <w:t>公司管理</w:t>
            </w:r>
          </w:p>
        </w:tc>
        <w:tc>
          <w:tcPr>
            <w:tcW w:w="2165" w:type="dxa"/>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房屋租金</w:t>
            </w:r>
          </w:p>
        </w:tc>
        <w:tc>
          <w:tcPr>
            <w:tcW w:w="1647" w:type="dxa"/>
            <w:vMerge w:val="restart"/>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第三方投资</w:t>
            </w:r>
          </w:p>
        </w:tc>
        <w:tc>
          <w:tcPr>
            <w:tcW w:w="1339" w:type="dxa"/>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145</w:t>
            </w:r>
          </w:p>
        </w:tc>
        <w:tc>
          <w:tcPr>
            <w:tcW w:w="1375" w:type="dxa"/>
            <w:vMerge w:val="restart"/>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bCs/>
                <w:color w:val="000000"/>
                <w:sz w:val="21"/>
                <w:szCs w:val="21"/>
              </w:rPr>
            </w:pPr>
            <w:r>
              <w:rPr>
                <w:rFonts w:hint="eastAsia" w:ascii="宋体" w:hAnsi="宋体" w:cs="宋体"/>
                <w:bCs/>
                <w:color w:val="000000"/>
                <w:sz w:val="21"/>
                <w:szCs w:val="21"/>
              </w:rPr>
              <w:t>300人团队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010" w:type="dxa"/>
            <w:vMerge w:val="continue"/>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b/>
                <w:bCs/>
                <w:color w:val="000000"/>
                <w:sz w:val="21"/>
                <w:szCs w:val="21"/>
              </w:rPr>
            </w:pPr>
          </w:p>
        </w:tc>
        <w:tc>
          <w:tcPr>
            <w:tcW w:w="216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行政费用</w:t>
            </w:r>
          </w:p>
        </w:tc>
        <w:tc>
          <w:tcPr>
            <w:tcW w:w="1647" w:type="dxa"/>
            <w:vMerge w:val="continue"/>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color w:val="000000"/>
                <w:sz w:val="21"/>
                <w:szCs w:val="21"/>
              </w:rPr>
            </w:pPr>
          </w:p>
        </w:tc>
        <w:tc>
          <w:tcPr>
            <w:tcW w:w="133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248</w:t>
            </w:r>
          </w:p>
        </w:tc>
        <w:tc>
          <w:tcPr>
            <w:tcW w:w="1375" w:type="dxa"/>
            <w:vMerge w:val="continue"/>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bCs/>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4" w:hRule="atLeast"/>
          <w:jc w:val="center"/>
        </w:trPr>
        <w:tc>
          <w:tcPr>
            <w:tcW w:w="2010"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b/>
                <w:bCs/>
                <w:color w:val="000000"/>
                <w:sz w:val="21"/>
                <w:szCs w:val="21"/>
              </w:rPr>
            </w:pPr>
          </w:p>
        </w:tc>
        <w:tc>
          <w:tcPr>
            <w:tcW w:w="216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人员费用</w:t>
            </w:r>
          </w:p>
        </w:tc>
        <w:tc>
          <w:tcPr>
            <w:tcW w:w="1647"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color w:val="000000"/>
                <w:sz w:val="21"/>
                <w:szCs w:val="21"/>
              </w:rPr>
            </w:pPr>
          </w:p>
        </w:tc>
        <w:tc>
          <w:tcPr>
            <w:tcW w:w="133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742.58</w:t>
            </w:r>
          </w:p>
        </w:tc>
        <w:tc>
          <w:tcPr>
            <w:tcW w:w="1375"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bCs/>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 w:hRule="atLeast"/>
          <w:jc w:val="center"/>
        </w:trPr>
        <w:tc>
          <w:tcPr>
            <w:tcW w:w="2010" w:type="dxa"/>
            <w:vMerge w:val="restart"/>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b/>
                <w:bCs/>
                <w:color w:val="000000"/>
                <w:sz w:val="21"/>
                <w:szCs w:val="21"/>
              </w:rPr>
            </w:pPr>
            <w:r>
              <w:rPr>
                <w:rFonts w:hint="eastAsia" w:ascii="宋体" w:hAnsi="宋体" w:cs="宋体"/>
                <w:b/>
                <w:bCs/>
                <w:color w:val="000000"/>
                <w:sz w:val="21"/>
                <w:szCs w:val="21"/>
              </w:rPr>
              <w:t>产品的开发与认证</w:t>
            </w:r>
          </w:p>
        </w:tc>
        <w:tc>
          <w:tcPr>
            <w:tcW w:w="216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开发研究费用</w:t>
            </w:r>
          </w:p>
        </w:tc>
        <w:tc>
          <w:tcPr>
            <w:tcW w:w="1647" w:type="dxa"/>
            <w:vMerge w:val="restart"/>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同上</w:t>
            </w:r>
          </w:p>
        </w:tc>
        <w:tc>
          <w:tcPr>
            <w:tcW w:w="133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180</w:t>
            </w:r>
          </w:p>
        </w:tc>
        <w:tc>
          <w:tcPr>
            <w:tcW w:w="1375" w:type="dxa"/>
            <w:vMerge w:val="restart"/>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bCs/>
                <w:color w:val="000000"/>
                <w:sz w:val="21"/>
                <w:szCs w:val="21"/>
              </w:rPr>
            </w:pPr>
            <w:r>
              <w:rPr>
                <w:rFonts w:hint="eastAsia" w:ascii="宋体" w:hAnsi="宋体" w:cs="宋体"/>
                <w:b/>
                <w:bCs/>
                <w:color w:val="00000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6" w:hRule="atLeast"/>
          <w:jc w:val="center"/>
        </w:trPr>
        <w:tc>
          <w:tcPr>
            <w:tcW w:w="2010"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b/>
                <w:bCs/>
                <w:color w:val="000000"/>
                <w:sz w:val="21"/>
                <w:szCs w:val="21"/>
              </w:rPr>
            </w:pPr>
          </w:p>
        </w:tc>
        <w:tc>
          <w:tcPr>
            <w:tcW w:w="216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设备费</w:t>
            </w:r>
          </w:p>
        </w:tc>
        <w:tc>
          <w:tcPr>
            <w:tcW w:w="1647"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rPr>
                <w:rFonts w:hint="eastAsia" w:ascii="宋体" w:hAnsi="宋体" w:cs="宋体"/>
                <w:color w:val="000000"/>
                <w:sz w:val="21"/>
                <w:szCs w:val="21"/>
              </w:rPr>
            </w:pPr>
          </w:p>
        </w:tc>
        <w:tc>
          <w:tcPr>
            <w:tcW w:w="133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400</w:t>
            </w:r>
          </w:p>
        </w:tc>
        <w:tc>
          <w:tcPr>
            <w:tcW w:w="1375"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bCs/>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 w:hRule="atLeast"/>
          <w:jc w:val="center"/>
        </w:trPr>
        <w:tc>
          <w:tcPr>
            <w:tcW w:w="2010" w:type="dxa"/>
            <w:vMerge w:val="restart"/>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b/>
                <w:bCs/>
                <w:color w:val="000000"/>
                <w:sz w:val="21"/>
                <w:szCs w:val="21"/>
              </w:rPr>
            </w:pPr>
            <w:r>
              <w:rPr>
                <w:rFonts w:hint="eastAsia" w:ascii="宋体" w:hAnsi="宋体" w:cs="宋体"/>
                <w:b/>
                <w:bCs/>
                <w:color w:val="000000"/>
                <w:sz w:val="21"/>
                <w:szCs w:val="21"/>
              </w:rPr>
              <w:t>市场运作</w:t>
            </w:r>
          </w:p>
        </w:tc>
        <w:tc>
          <w:tcPr>
            <w:tcW w:w="216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市场运营费</w:t>
            </w:r>
          </w:p>
        </w:tc>
        <w:tc>
          <w:tcPr>
            <w:tcW w:w="1647" w:type="dxa"/>
            <w:vMerge w:val="restart"/>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Cs w:val="21"/>
                <w:lang w:eastAsia="zh-CN"/>
              </w:rPr>
              <w:t>第三方投资、</w:t>
            </w:r>
            <w:r>
              <w:rPr>
                <w:rFonts w:hint="eastAsia" w:ascii="宋体" w:hAnsi="宋体" w:cs="宋体"/>
                <w:color w:val="000000"/>
                <w:szCs w:val="21"/>
                <w:lang w:val="en-US" w:eastAsia="zh-CN"/>
              </w:rPr>
              <w:t xml:space="preserve"> </w:t>
            </w:r>
            <w:r>
              <w:rPr>
                <w:rFonts w:hint="eastAsia" w:ascii="宋体" w:hAnsi="宋体" w:cs="宋体"/>
                <w:color w:val="000000"/>
                <w:szCs w:val="21"/>
                <w:lang w:eastAsia="zh-CN"/>
              </w:rPr>
              <w:t>销售收入</w:t>
            </w:r>
          </w:p>
        </w:tc>
        <w:tc>
          <w:tcPr>
            <w:tcW w:w="133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1480</w:t>
            </w:r>
          </w:p>
        </w:tc>
        <w:tc>
          <w:tcPr>
            <w:tcW w:w="137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bCs/>
                <w:color w:val="000000"/>
                <w:sz w:val="21"/>
                <w:szCs w:val="21"/>
              </w:rPr>
            </w:pPr>
            <w:r>
              <w:rPr>
                <w:rFonts w:hint="eastAsia" w:ascii="宋体" w:hAnsi="宋体" w:cs="宋体"/>
                <w:b/>
                <w:bCs/>
                <w:color w:val="00000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 w:hRule="atLeast"/>
          <w:jc w:val="center"/>
        </w:trPr>
        <w:tc>
          <w:tcPr>
            <w:tcW w:w="2010"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b/>
                <w:bCs/>
                <w:color w:val="000000"/>
                <w:sz w:val="21"/>
                <w:szCs w:val="21"/>
              </w:rPr>
            </w:pPr>
          </w:p>
        </w:tc>
        <w:tc>
          <w:tcPr>
            <w:tcW w:w="216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联合开发费</w:t>
            </w:r>
          </w:p>
        </w:tc>
        <w:tc>
          <w:tcPr>
            <w:tcW w:w="1647"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color w:val="000000"/>
                <w:sz w:val="21"/>
                <w:szCs w:val="21"/>
              </w:rPr>
            </w:pPr>
          </w:p>
        </w:tc>
        <w:tc>
          <w:tcPr>
            <w:tcW w:w="133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1340</w:t>
            </w:r>
          </w:p>
        </w:tc>
        <w:tc>
          <w:tcPr>
            <w:tcW w:w="137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bCs/>
                <w:color w:val="000000"/>
                <w:sz w:val="21"/>
                <w:szCs w:val="21"/>
              </w:rPr>
            </w:pPr>
            <w:r>
              <w:rPr>
                <w:rFonts w:hint="eastAsia" w:ascii="宋体" w:hAnsi="宋体" w:cs="宋体"/>
                <w:b/>
                <w:bCs/>
                <w:color w:val="00000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 w:hRule="atLeast"/>
          <w:jc w:val="center"/>
        </w:trPr>
        <w:tc>
          <w:tcPr>
            <w:tcW w:w="201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b/>
                <w:bCs/>
                <w:color w:val="000000"/>
                <w:sz w:val="21"/>
                <w:szCs w:val="21"/>
              </w:rPr>
            </w:pPr>
            <w:r>
              <w:rPr>
                <w:rFonts w:hint="eastAsia" w:ascii="宋体" w:hAnsi="宋体" w:cs="宋体"/>
                <w:b/>
                <w:bCs/>
                <w:color w:val="000000"/>
                <w:sz w:val="21"/>
                <w:szCs w:val="21"/>
              </w:rPr>
              <w:t>其他</w:t>
            </w:r>
          </w:p>
        </w:tc>
        <w:tc>
          <w:tcPr>
            <w:tcW w:w="216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其他费用</w:t>
            </w:r>
          </w:p>
        </w:tc>
        <w:tc>
          <w:tcPr>
            <w:tcW w:w="1647"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同上</w:t>
            </w:r>
          </w:p>
        </w:tc>
        <w:tc>
          <w:tcPr>
            <w:tcW w:w="133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681.96</w:t>
            </w:r>
          </w:p>
        </w:tc>
        <w:tc>
          <w:tcPr>
            <w:tcW w:w="137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bCs/>
                <w:color w:val="000000"/>
                <w:sz w:val="21"/>
                <w:szCs w:val="21"/>
              </w:rPr>
            </w:pPr>
            <w:r>
              <w:rPr>
                <w:rFonts w:hint="eastAsia" w:ascii="宋体" w:hAnsi="宋体" w:cs="宋体"/>
                <w:b/>
                <w:bCs/>
                <w:color w:val="00000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 w:hRule="atLeast"/>
          <w:jc w:val="center"/>
        </w:trPr>
        <w:tc>
          <w:tcPr>
            <w:tcW w:w="201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b/>
                <w:bCs/>
                <w:color w:val="000000"/>
                <w:sz w:val="21"/>
                <w:szCs w:val="21"/>
              </w:rPr>
            </w:pPr>
            <w:r>
              <w:rPr>
                <w:rFonts w:hint="eastAsia" w:ascii="宋体" w:hAnsi="宋体" w:cs="宋体"/>
                <w:b/>
                <w:bCs/>
                <w:color w:val="000000"/>
                <w:sz w:val="21"/>
                <w:szCs w:val="21"/>
              </w:rPr>
              <w:t>销售额</w:t>
            </w:r>
          </w:p>
        </w:tc>
        <w:tc>
          <w:tcPr>
            <w:tcW w:w="216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国内外销售总额</w:t>
            </w:r>
          </w:p>
        </w:tc>
        <w:tc>
          <w:tcPr>
            <w:tcW w:w="1647"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同上</w:t>
            </w:r>
          </w:p>
        </w:tc>
        <w:tc>
          <w:tcPr>
            <w:tcW w:w="133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2142</w:t>
            </w:r>
          </w:p>
        </w:tc>
        <w:tc>
          <w:tcPr>
            <w:tcW w:w="137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bCs/>
                <w:color w:val="000000"/>
                <w:sz w:val="21"/>
                <w:szCs w:val="21"/>
              </w:rPr>
            </w:pPr>
            <w:r>
              <w:rPr>
                <w:rFonts w:hint="eastAsia" w:ascii="宋体" w:hAnsi="宋体" w:cs="宋体"/>
                <w:b/>
                <w:bCs/>
                <w:color w:val="00000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 w:hRule="atLeast"/>
          <w:jc w:val="center"/>
        </w:trPr>
        <w:tc>
          <w:tcPr>
            <w:tcW w:w="4175" w:type="dxa"/>
            <w:gridSpan w:val="2"/>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b/>
                <w:bCs/>
                <w:color w:val="000000"/>
                <w:sz w:val="21"/>
                <w:szCs w:val="21"/>
              </w:rPr>
              <w:t>成本合计</w:t>
            </w:r>
          </w:p>
        </w:tc>
        <w:tc>
          <w:tcPr>
            <w:tcW w:w="1647"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w:t>
            </w:r>
          </w:p>
        </w:tc>
        <w:tc>
          <w:tcPr>
            <w:tcW w:w="133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color w:val="000000"/>
                <w:sz w:val="21"/>
                <w:szCs w:val="21"/>
              </w:rPr>
            </w:pPr>
            <w:r>
              <w:rPr>
                <w:rFonts w:hint="eastAsia" w:ascii="宋体" w:hAnsi="宋体" w:cs="宋体"/>
                <w:color w:val="000000"/>
                <w:sz w:val="21"/>
                <w:szCs w:val="21"/>
              </w:rPr>
              <w:t>5217.54</w:t>
            </w:r>
          </w:p>
        </w:tc>
        <w:tc>
          <w:tcPr>
            <w:tcW w:w="137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beforeLines="0" w:afterLines="0" w:line="312" w:lineRule="auto"/>
              <w:jc w:val="center"/>
              <w:rPr>
                <w:rFonts w:hint="eastAsia" w:ascii="宋体" w:hAnsi="宋体" w:cs="宋体"/>
                <w:bCs/>
                <w:color w:val="000000"/>
                <w:sz w:val="21"/>
                <w:szCs w:val="21"/>
              </w:rPr>
            </w:pPr>
            <w:r>
              <w:rPr>
                <w:rFonts w:hint="eastAsia" w:ascii="宋体" w:hAnsi="宋体" w:cs="宋体"/>
                <w:bCs/>
                <w:color w:val="00000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center"/>
        </w:trPr>
        <w:tc>
          <w:tcPr>
            <w:tcW w:w="4175" w:type="dxa"/>
            <w:gridSpan w:val="2"/>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b/>
                <w:bCs/>
                <w:color w:val="000000"/>
                <w:sz w:val="21"/>
                <w:szCs w:val="21"/>
              </w:rPr>
            </w:pPr>
            <w:r>
              <w:rPr>
                <w:rFonts w:hint="eastAsia" w:ascii="宋体" w:hAnsi="宋体" w:cs="宋体"/>
                <w:b/>
                <w:bCs/>
                <w:color w:val="000000"/>
                <w:sz w:val="21"/>
                <w:szCs w:val="21"/>
              </w:rPr>
              <w:t>利润合计</w:t>
            </w:r>
          </w:p>
        </w:tc>
        <w:tc>
          <w:tcPr>
            <w:tcW w:w="1647"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b/>
                <w:bCs/>
                <w:color w:val="000000"/>
                <w:sz w:val="21"/>
                <w:szCs w:val="21"/>
              </w:rPr>
            </w:pPr>
            <w:r>
              <w:rPr>
                <w:rFonts w:hint="eastAsia" w:ascii="宋体" w:hAnsi="宋体" w:cs="宋体"/>
                <w:b/>
                <w:bCs/>
                <w:color w:val="000000"/>
                <w:sz w:val="21"/>
                <w:szCs w:val="21"/>
              </w:rPr>
              <w:t>—</w:t>
            </w:r>
          </w:p>
        </w:tc>
        <w:tc>
          <w:tcPr>
            <w:tcW w:w="133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b/>
                <w:bCs/>
                <w:color w:val="000000"/>
                <w:sz w:val="21"/>
                <w:szCs w:val="21"/>
              </w:rPr>
            </w:pPr>
            <w:r>
              <w:rPr>
                <w:rFonts w:hint="eastAsia" w:ascii="宋体" w:hAnsi="宋体" w:cs="宋体"/>
                <w:b/>
                <w:bCs/>
                <w:color w:val="000000"/>
                <w:sz w:val="21"/>
                <w:szCs w:val="21"/>
              </w:rPr>
              <w:t>-3075.54</w:t>
            </w:r>
          </w:p>
        </w:tc>
        <w:tc>
          <w:tcPr>
            <w:tcW w:w="137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beforeLines="0" w:afterLines="0" w:line="312" w:lineRule="auto"/>
              <w:jc w:val="center"/>
              <w:rPr>
                <w:rFonts w:hint="eastAsia" w:ascii="宋体" w:hAnsi="宋体" w:cs="宋体"/>
                <w:b/>
                <w:bCs/>
                <w:color w:val="000000"/>
                <w:sz w:val="21"/>
                <w:szCs w:val="21"/>
              </w:rPr>
            </w:pPr>
            <w:r>
              <w:rPr>
                <w:rFonts w:hint="eastAsia" w:ascii="宋体" w:hAnsi="宋体" w:cs="宋体"/>
                <w:b/>
                <w:bCs/>
                <w:color w:val="000000"/>
                <w:sz w:val="21"/>
                <w:szCs w:val="21"/>
              </w:rPr>
              <w:t>—</w:t>
            </w:r>
          </w:p>
        </w:tc>
      </w:tr>
    </w:tbl>
    <w:p>
      <w:pPr>
        <w:ind w:left="150" w:firstLine="560" w:firstLineChars="200"/>
        <w:jc w:val="left"/>
        <w:rPr>
          <w:rFonts w:hint="eastAsia" w:ascii="宋体" w:hAnsi="宋体" w:cs="宋体"/>
          <w:color w:val="000000"/>
          <w:sz w:val="28"/>
          <w:szCs w:val="28"/>
        </w:rPr>
      </w:pPr>
    </w:p>
    <w:p>
      <w:pPr>
        <w:ind w:left="150" w:firstLine="562" w:firstLineChars="200"/>
        <w:jc w:val="left"/>
        <w:rPr>
          <w:rFonts w:hint="eastAsia" w:ascii="宋体" w:hAnsi="宋体" w:cs="宋体"/>
          <w:sz w:val="28"/>
          <w:szCs w:val="28"/>
        </w:rPr>
      </w:pPr>
      <w:r>
        <w:rPr>
          <w:rFonts w:hint="eastAsia" w:ascii="宋体" w:hAnsi="宋体" w:cs="宋体"/>
          <w:b/>
          <w:bCs/>
          <w:color w:val="000000"/>
          <w:sz w:val="28"/>
          <w:szCs w:val="28"/>
        </w:rPr>
        <w:t>第三期</w:t>
      </w:r>
      <w:r>
        <w:rPr>
          <w:rFonts w:hint="eastAsia" w:ascii="宋体" w:hAnsi="宋体" w:cs="宋体"/>
          <w:b/>
          <w:bCs/>
          <w:color w:val="000000"/>
          <w:sz w:val="28"/>
          <w:szCs w:val="28"/>
          <w:lang w:eastAsia="zh-CN"/>
        </w:rPr>
        <w:t>（</w:t>
      </w:r>
      <w:r>
        <w:rPr>
          <w:rFonts w:hint="eastAsia" w:ascii="宋体" w:hAnsi="宋体" w:cs="宋体"/>
          <w:b/>
          <w:bCs/>
          <w:color w:val="000000"/>
          <w:sz w:val="28"/>
          <w:szCs w:val="28"/>
        </w:rPr>
        <w:t>第</w:t>
      </w:r>
      <w:r>
        <w:rPr>
          <w:rFonts w:hint="eastAsia" w:ascii="宋体" w:hAnsi="宋体" w:cs="宋体"/>
          <w:b/>
          <w:bCs/>
          <w:color w:val="000000"/>
          <w:sz w:val="28"/>
          <w:szCs w:val="28"/>
          <w:lang w:val="en-US" w:eastAsia="zh-CN"/>
        </w:rPr>
        <w:t>4</w:t>
      </w:r>
      <w:r>
        <w:rPr>
          <w:rFonts w:hint="eastAsia" w:ascii="宋体" w:hAnsi="宋体" w:cs="宋体"/>
          <w:b/>
          <w:bCs/>
          <w:color w:val="000000"/>
          <w:sz w:val="28"/>
          <w:szCs w:val="28"/>
        </w:rPr>
        <w:t>年</w:t>
      </w:r>
      <w:r>
        <w:rPr>
          <w:rFonts w:hint="eastAsia" w:ascii="宋体" w:hAnsi="宋体" w:cs="宋体"/>
          <w:b/>
          <w:bCs/>
          <w:color w:val="000000"/>
          <w:sz w:val="28"/>
          <w:szCs w:val="28"/>
          <w:lang w:eastAsia="zh-CN"/>
        </w:rPr>
        <w:t>）：</w:t>
      </w:r>
      <w:r>
        <w:rPr>
          <w:rFonts w:hint="eastAsia" w:ascii="宋体" w:hAnsi="宋体" w:cs="宋体"/>
          <w:color w:val="000000"/>
          <w:sz w:val="28"/>
          <w:szCs w:val="28"/>
        </w:rPr>
        <w:t>扩大公司规模，组建人员434人左右，完成</w:t>
      </w:r>
      <w:r>
        <w:rPr>
          <w:rFonts w:hint="eastAsia" w:ascii="宋体" w:hAnsi="宋体" w:cs="宋体"/>
          <w:sz w:val="28"/>
          <w:szCs w:val="28"/>
        </w:rPr>
        <w:t>项目</w:t>
      </w:r>
      <w:r>
        <w:rPr>
          <w:rFonts w:hint="eastAsia" w:ascii="宋体" w:hAnsi="宋体" w:cs="宋体"/>
          <w:color w:val="000000"/>
          <w:sz w:val="28"/>
          <w:szCs w:val="28"/>
        </w:rPr>
        <w:t>3.0版本的</w:t>
      </w:r>
      <w:r>
        <w:rPr>
          <w:rFonts w:hint="eastAsia" w:ascii="宋体" w:hAnsi="宋体" w:cs="宋体"/>
          <w:sz w:val="28"/>
          <w:szCs w:val="28"/>
        </w:rPr>
        <w:t>建设：</w:t>
      </w:r>
      <w:r>
        <w:rPr>
          <w:rFonts w:hint="eastAsia" w:ascii="宋体" w:hAnsi="宋体" w:cs="宋体"/>
          <w:sz w:val="28"/>
          <w:szCs w:val="28"/>
          <w:lang w:val="zh-CN"/>
        </w:rPr>
        <w:t>实现</w:t>
      </w:r>
      <w:r>
        <w:rPr>
          <w:rFonts w:hint="eastAsia" w:ascii="宋体" w:hAnsi="宋体" w:cs="宋体"/>
          <w:sz w:val="28"/>
          <w:szCs w:val="28"/>
          <w:shd w:val="clear" w:color="auto" w:fill="FFFFFF"/>
        </w:rPr>
        <w:t>情境搜索等高级智能计算模块</w:t>
      </w:r>
      <w:r>
        <w:rPr>
          <w:rFonts w:hint="eastAsia" w:ascii="宋体" w:hAnsi="宋体" w:cs="宋体"/>
          <w:sz w:val="28"/>
          <w:szCs w:val="28"/>
          <w:lang w:val="zh-CN"/>
        </w:rPr>
        <w:t>。完成系统结构和功能改造，完善已有平台应用和创造新功能</w:t>
      </w:r>
      <w:r>
        <w:rPr>
          <w:rFonts w:hint="eastAsia" w:ascii="宋体" w:hAnsi="宋体" w:cs="宋体"/>
          <w:sz w:val="28"/>
          <w:szCs w:val="28"/>
        </w:rPr>
        <w:t>。</w:t>
      </w:r>
    </w:p>
    <w:p>
      <w:pPr>
        <w:ind w:left="150" w:firstLine="560" w:firstLineChars="200"/>
        <w:jc w:val="left"/>
        <w:rPr>
          <w:rFonts w:hint="eastAsia" w:ascii="宋体" w:hAnsi="宋体" w:cs="宋体"/>
          <w:sz w:val="28"/>
          <w:szCs w:val="28"/>
        </w:rPr>
      </w:pPr>
    </w:p>
    <w:p>
      <w:pPr>
        <w:ind w:left="150" w:firstLine="560" w:firstLineChars="200"/>
        <w:jc w:val="left"/>
        <w:rPr>
          <w:rFonts w:hint="eastAsia" w:ascii="宋体" w:hAnsi="宋体" w:cs="宋体"/>
          <w:sz w:val="28"/>
          <w:szCs w:val="28"/>
        </w:rPr>
      </w:pPr>
    </w:p>
    <w:p>
      <w:pPr>
        <w:ind w:left="150" w:firstLine="560" w:firstLineChars="200"/>
        <w:jc w:val="left"/>
        <w:rPr>
          <w:rFonts w:hint="eastAsia" w:ascii="宋体" w:hAnsi="宋体" w:cs="宋体"/>
          <w:sz w:val="28"/>
          <w:szCs w:val="28"/>
        </w:rPr>
      </w:pPr>
    </w:p>
    <w:p>
      <w:pPr>
        <w:ind w:left="0" w:firstLine="0" w:firstLineChars="0"/>
        <w:jc w:val="left"/>
        <w:rPr>
          <w:rFonts w:hint="eastAsia" w:ascii="宋体" w:hAnsi="宋体" w:cs="宋体"/>
          <w:sz w:val="28"/>
          <w:szCs w:val="28"/>
        </w:rPr>
      </w:pPr>
    </w:p>
    <w:p>
      <w:pPr>
        <w:ind w:firstLine="480"/>
        <w:jc w:val="center"/>
        <w:rPr>
          <w:rFonts w:hint="eastAsia" w:ascii="宋体" w:hAnsi="宋体" w:cs="宋体"/>
          <w:b/>
          <w:bCs/>
          <w:color w:val="000000"/>
          <w:sz w:val="28"/>
          <w:szCs w:val="28"/>
        </w:rPr>
      </w:pPr>
    </w:p>
    <w:p>
      <w:pPr>
        <w:ind w:firstLine="480"/>
        <w:jc w:val="center"/>
        <w:rPr>
          <w:rFonts w:hint="eastAsia" w:ascii="宋体" w:hAnsi="宋体" w:cs="宋体"/>
          <w:b/>
          <w:bCs/>
          <w:color w:val="000000"/>
          <w:sz w:val="28"/>
          <w:szCs w:val="28"/>
        </w:rPr>
      </w:pPr>
      <w:r>
        <w:rPr>
          <w:rFonts w:hint="eastAsia" w:ascii="宋体" w:hAnsi="宋体" w:cs="宋体"/>
          <w:b/>
          <w:bCs/>
          <w:color w:val="000000"/>
          <w:sz w:val="28"/>
          <w:szCs w:val="28"/>
        </w:rPr>
        <w:t>第三期（C轮）财务需求预算</w:t>
      </w:r>
    </w:p>
    <w:p>
      <w:pPr>
        <w:ind w:firstLine="480"/>
        <w:jc w:val="center"/>
        <w:rPr>
          <w:rFonts w:hint="eastAsia" w:ascii="宋体" w:hAnsi="宋体" w:cs="宋体"/>
          <w:sz w:val="28"/>
          <w:szCs w:val="28"/>
        </w:rPr>
      </w:pPr>
      <w:r>
        <w:rPr>
          <w:rFonts w:hint="eastAsia" w:ascii="宋体" w:hAnsi="宋体" w:cs="宋体"/>
          <w:b/>
          <w:bCs/>
          <w:color w:val="000000"/>
          <w:sz w:val="28"/>
          <w:szCs w:val="28"/>
        </w:rPr>
        <w:t xml:space="preserve">                                       单位：万美元</w:t>
      </w:r>
    </w:p>
    <w:tbl>
      <w:tblPr>
        <w:tblStyle w:val="21"/>
        <w:tblW w:w="8536" w:type="dxa"/>
        <w:jc w:val="center"/>
        <w:tblInd w:w="-6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0"/>
        <w:gridCol w:w="2165"/>
        <w:gridCol w:w="1647"/>
        <w:gridCol w:w="1339"/>
        <w:gridCol w:w="13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3" w:hRule="atLeast"/>
          <w:jc w:val="center"/>
        </w:trPr>
        <w:tc>
          <w:tcPr>
            <w:tcW w:w="4175" w:type="dxa"/>
            <w:gridSpan w:val="2"/>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Cs w:val="21"/>
              </w:rPr>
            </w:pPr>
            <w:r>
              <w:rPr>
                <w:rFonts w:hint="eastAsia" w:ascii="宋体" w:hAnsi="宋体" w:cs="宋体"/>
                <w:b/>
                <w:bCs/>
                <w:color w:val="FFFFFF"/>
                <w:szCs w:val="21"/>
              </w:rPr>
              <w:t>财务分类</w:t>
            </w:r>
          </w:p>
        </w:tc>
        <w:tc>
          <w:tcPr>
            <w:tcW w:w="1647"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Cs w:val="21"/>
              </w:rPr>
            </w:pPr>
            <w:r>
              <w:rPr>
                <w:rFonts w:hint="eastAsia" w:ascii="宋体" w:hAnsi="宋体" w:cs="宋体"/>
                <w:b/>
                <w:bCs/>
                <w:color w:val="FFFFFF"/>
                <w:szCs w:val="21"/>
              </w:rPr>
              <w:t>资金来源</w:t>
            </w:r>
          </w:p>
        </w:tc>
        <w:tc>
          <w:tcPr>
            <w:tcW w:w="1339"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Cs w:val="21"/>
              </w:rPr>
            </w:pPr>
            <w:r>
              <w:rPr>
                <w:rFonts w:hint="eastAsia" w:ascii="宋体" w:hAnsi="宋体" w:cs="宋体"/>
                <w:b/>
                <w:bCs/>
                <w:color w:val="FFFFFF"/>
                <w:szCs w:val="21"/>
              </w:rPr>
              <w:t>资金数量</w:t>
            </w:r>
          </w:p>
        </w:tc>
        <w:tc>
          <w:tcPr>
            <w:tcW w:w="1375" w:type="dxa"/>
            <w:tcBorders>
              <w:top w:val="single" w:color="FFFFFF" w:sz="8" w:space="0"/>
              <w:left w:val="single" w:color="FFFFFF" w:sz="8" w:space="0"/>
              <w:bottom w:val="single" w:color="FFFFFF" w:sz="4" w:space="0"/>
              <w:right w:val="single" w:color="FFFFFF" w:sz="8" w:space="0"/>
            </w:tcBorders>
            <w:shd w:val="clear" w:color="auto" w:fill="4BACC6"/>
            <w:noWrap w:val="0"/>
            <w:vAlign w:val="center"/>
          </w:tcPr>
          <w:p>
            <w:pPr>
              <w:spacing w:line="360" w:lineRule="auto"/>
              <w:jc w:val="center"/>
              <w:rPr>
                <w:rFonts w:hint="eastAsia" w:ascii="宋体" w:hAnsi="宋体" w:cs="宋体"/>
                <w:b/>
                <w:bCs/>
                <w:color w:val="FFFFFF"/>
                <w:szCs w:val="21"/>
              </w:rPr>
            </w:pPr>
            <w:r>
              <w:rPr>
                <w:rFonts w:hint="eastAsia" w:ascii="宋体" w:hAnsi="宋体" w:cs="宋体"/>
                <w:b/>
                <w:bCs/>
                <w:color w:val="FFFFFF"/>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0" w:hRule="atLeast"/>
          <w:jc w:val="center"/>
        </w:trPr>
        <w:tc>
          <w:tcPr>
            <w:tcW w:w="2010" w:type="dxa"/>
            <w:vMerge w:val="restart"/>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
                <w:bCs/>
                <w:color w:val="000000"/>
                <w:szCs w:val="21"/>
              </w:rPr>
            </w:pPr>
            <w:r>
              <w:rPr>
                <w:rFonts w:hint="eastAsia" w:ascii="宋体" w:hAnsi="宋体" w:cs="宋体"/>
                <w:b/>
                <w:bCs/>
                <w:color w:val="000000"/>
                <w:szCs w:val="21"/>
              </w:rPr>
              <w:t>公司管理</w:t>
            </w:r>
          </w:p>
        </w:tc>
        <w:tc>
          <w:tcPr>
            <w:tcW w:w="2165" w:type="dxa"/>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房屋租金</w:t>
            </w:r>
          </w:p>
        </w:tc>
        <w:tc>
          <w:tcPr>
            <w:tcW w:w="1647" w:type="dxa"/>
            <w:vMerge w:val="restart"/>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第三方投资</w:t>
            </w:r>
          </w:p>
        </w:tc>
        <w:tc>
          <w:tcPr>
            <w:tcW w:w="1339" w:type="dxa"/>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150</w:t>
            </w:r>
          </w:p>
        </w:tc>
        <w:tc>
          <w:tcPr>
            <w:tcW w:w="1375" w:type="dxa"/>
            <w:vMerge w:val="restart"/>
            <w:tcBorders>
              <w:top w:val="single" w:color="FFFFFF" w:sz="4"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Cs/>
                <w:color w:val="000000"/>
                <w:szCs w:val="21"/>
              </w:rPr>
            </w:pPr>
            <w:r>
              <w:rPr>
                <w:rFonts w:hint="eastAsia" w:ascii="宋体" w:hAnsi="宋体" w:cs="宋体"/>
                <w:bCs/>
                <w:color w:val="000000"/>
                <w:szCs w:val="21"/>
              </w:rPr>
              <w:t>434人团队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010" w:type="dxa"/>
            <w:vMerge w:val="continue"/>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b/>
                <w:bCs/>
                <w:color w:val="000000"/>
                <w:szCs w:val="21"/>
              </w:rPr>
            </w:pPr>
          </w:p>
        </w:tc>
        <w:tc>
          <w:tcPr>
            <w:tcW w:w="216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行政费用</w:t>
            </w:r>
          </w:p>
        </w:tc>
        <w:tc>
          <w:tcPr>
            <w:tcW w:w="1647" w:type="dxa"/>
            <w:vMerge w:val="continue"/>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Cs w:val="21"/>
              </w:rPr>
            </w:pPr>
          </w:p>
        </w:tc>
        <w:tc>
          <w:tcPr>
            <w:tcW w:w="133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350</w:t>
            </w:r>
          </w:p>
        </w:tc>
        <w:tc>
          <w:tcPr>
            <w:tcW w:w="1375" w:type="dxa"/>
            <w:vMerge w:val="continue"/>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bCs/>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4" w:hRule="atLeast"/>
          <w:jc w:val="center"/>
        </w:trPr>
        <w:tc>
          <w:tcPr>
            <w:tcW w:w="2010"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
                <w:bCs/>
                <w:color w:val="000000"/>
                <w:szCs w:val="21"/>
              </w:rPr>
            </w:pPr>
          </w:p>
        </w:tc>
        <w:tc>
          <w:tcPr>
            <w:tcW w:w="216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人员费用</w:t>
            </w:r>
          </w:p>
        </w:tc>
        <w:tc>
          <w:tcPr>
            <w:tcW w:w="1647"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Cs w:val="21"/>
              </w:rPr>
            </w:pPr>
          </w:p>
        </w:tc>
        <w:tc>
          <w:tcPr>
            <w:tcW w:w="133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792.07</w:t>
            </w:r>
          </w:p>
        </w:tc>
        <w:tc>
          <w:tcPr>
            <w:tcW w:w="1375"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Cs/>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 w:hRule="atLeast"/>
          <w:jc w:val="center"/>
        </w:trPr>
        <w:tc>
          <w:tcPr>
            <w:tcW w:w="2010" w:type="dxa"/>
            <w:vMerge w:val="restart"/>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b/>
                <w:bCs/>
                <w:color w:val="000000"/>
                <w:szCs w:val="21"/>
              </w:rPr>
            </w:pPr>
            <w:r>
              <w:rPr>
                <w:rFonts w:hint="eastAsia" w:ascii="宋体" w:hAnsi="宋体" w:cs="宋体"/>
                <w:b/>
                <w:bCs/>
                <w:color w:val="000000"/>
                <w:szCs w:val="21"/>
              </w:rPr>
              <w:t>产品的开发与认证</w:t>
            </w:r>
          </w:p>
        </w:tc>
        <w:tc>
          <w:tcPr>
            <w:tcW w:w="216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开发研究费用</w:t>
            </w:r>
          </w:p>
        </w:tc>
        <w:tc>
          <w:tcPr>
            <w:tcW w:w="1647" w:type="dxa"/>
            <w:vMerge w:val="restart"/>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同上</w:t>
            </w:r>
          </w:p>
        </w:tc>
        <w:tc>
          <w:tcPr>
            <w:tcW w:w="133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250</w:t>
            </w:r>
          </w:p>
        </w:tc>
        <w:tc>
          <w:tcPr>
            <w:tcW w:w="1375" w:type="dxa"/>
            <w:vMerge w:val="restart"/>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bCs/>
                <w:color w:val="000000"/>
                <w:szCs w:val="21"/>
              </w:rPr>
            </w:pPr>
            <w:r>
              <w:rPr>
                <w:rFonts w:hint="eastAsia" w:ascii="宋体" w:hAnsi="宋体" w:cs="宋体"/>
                <w:b/>
                <w:bCs/>
                <w:color w:val="000000"/>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6" w:hRule="atLeast"/>
          <w:jc w:val="center"/>
        </w:trPr>
        <w:tc>
          <w:tcPr>
            <w:tcW w:w="2010"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
                <w:bCs/>
                <w:color w:val="000000"/>
                <w:szCs w:val="21"/>
              </w:rPr>
            </w:pPr>
          </w:p>
        </w:tc>
        <w:tc>
          <w:tcPr>
            <w:tcW w:w="216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设备费</w:t>
            </w:r>
          </w:p>
        </w:tc>
        <w:tc>
          <w:tcPr>
            <w:tcW w:w="1647"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rPr>
                <w:rFonts w:hint="eastAsia" w:ascii="宋体" w:hAnsi="宋体" w:cs="宋体"/>
                <w:color w:val="000000"/>
                <w:szCs w:val="21"/>
              </w:rPr>
            </w:pPr>
          </w:p>
        </w:tc>
        <w:tc>
          <w:tcPr>
            <w:tcW w:w="133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350</w:t>
            </w:r>
          </w:p>
        </w:tc>
        <w:tc>
          <w:tcPr>
            <w:tcW w:w="1375"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Cs/>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 w:hRule="atLeast"/>
          <w:jc w:val="center"/>
        </w:trPr>
        <w:tc>
          <w:tcPr>
            <w:tcW w:w="2010" w:type="dxa"/>
            <w:vMerge w:val="restart"/>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b/>
                <w:bCs/>
                <w:color w:val="000000"/>
                <w:szCs w:val="21"/>
              </w:rPr>
            </w:pPr>
            <w:r>
              <w:rPr>
                <w:rFonts w:hint="eastAsia" w:ascii="宋体" w:hAnsi="宋体" w:cs="宋体"/>
                <w:b/>
                <w:bCs/>
                <w:color w:val="000000"/>
                <w:szCs w:val="21"/>
              </w:rPr>
              <w:t>市场运作</w:t>
            </w:r>
          </w:p>
        </w:tc>
        <w:tc>
          <w:tcPr>
            <w:tcW w:w="216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市场运营费</w:t>
            </w:r>
          </w:p>
        </w:tc>
        <w:tc>
          <w:tcPr>
            <w:tcW w:w="1647" w:type="dxa"/>
            <w:vMerge w:val="restart"/>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lang w:eastAsia="zh-CN"/>
              </w:rPr>
              <w:t>第三方投资、</w:t>
            </w:r>
            <w:r>
              <w:rPr>
                <w:rFonts w:hint="eastAsia" w:ascii="宋体" w:hAnsi="宋体" w:cs="宋体"/>
                <w:color w:val="000000"/>
                <w:szCs w:val="21"/>
                <w:lang w:val="en-US" w:eastAsia="zh-CN"/>
              </w:rPr>
              <w:t xml:space="preserve"> </w:t>
            </w:r>
            <w:r>
              <w:rPr>
                <w:rFonts w:hint="eastAsia" w:ascii="宋体" w:hAnsi="宋体" w:cs="宋体"/>
                <w:color w:val="000000"/>
                <w:szCs w:val="21"/>
                <w:lang w:eastAsia="zh-CN"/>
              </w:rPr>
              <w:t>销售收入</w:t>
            </w:r>
          </w:p>
        </w:tc>
        <w:tc>
          <w:tcPr>
            <w:tcW w:w="133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3500</w:t>
            </w:r>
          </w:p>
        </w:tc>
        <w:tc>
          <w:tcPr>
            <w:tcW w:w="137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bCs/>
                <w:color w:val="000000"/>
                <w:szCs w:val="21"/>
              </w:rPr>
            </w:pPr>
            <w:r>
              <w:rPr>
                <w:rFonts w:hint="eastAsia" w:ascii="宋体" w:hAnsi="宋体" w:cs="宋体"/>
                <w:b/>
                <w:bCs/>
                <w:color w:val="000000"/>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 w:hRule="atLeast"/>
          <w:jc w:val="center"/>
        </w:trPr>
        <w:tc>
          <w:tcPr>
            <w:tcW w:w="2010"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
                <w:bCs/>
                <w:color w:val="000000"/>
                <w:szCs w:val="21"/>
              </w:rPr>
            </w:pPr>
          </w:p>
        </w:tc>
        <w:tc>
          <w:tcPr>
            <w:tcW w:w="216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联合开发费</w:t>
            </w:r>
          </w:p>
        </w:tc>
        <w:tc>
          <w:tcPr>
            <w:tcW w:w="1647" w:type="dxa"/>
            <w:vMerge w:val="continue"/>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Cs w:val="21"/>
              </w:rPr>
            </w:pPr>
          </w:p>
        </w:tc>
        <w:tc>
          <w:tcPr>
            <w:tcW w:w="133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1452</w:t>
            </w:r>
          </w:p>
        </w:tc>
        <w:tc>
          <w:tcPr>
            <w:tcW w:w="137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Cs/>
                <w:color w:val="000000"/>
                <w:szCs w:val="21"/>
              </w:rPr>
            </w:pPr>
            <w:r>
              <w:rPr>
                <w:rFonts w:hint="eastAsia" w:ascii="宋体" w:hAnsi="宋体" w:cs="宋体"/>
                <w:b/>
                <w:bCs/>
                <w:color w:val="000000"/>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 w:hRule="atLeast"/>
          <w:jc w:val="center"/>
        </w:trPr>
        <w:tc>
          <w:tcPr>
            <w:tcW w:w="2010"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b/>
                <w:bCs/>
                <w:color w:val="000000"/>
                <w:szCs w:val="21"/>
              </w:rPr>
            </w:pPr>
            <w:r>
              <w:rPr>
                <w:rFonts w:hint="eastAsia" w:ascii="宋体" w:hAnsi="宋体" w:cs="宋体"/>
                <w:b/>
                <w:bCs/>
                <w:color w:val="000000"/>
                <w:szCs w:val="21"/>
              </w:rPr>
              <w:t>其他</w:t>
            </w:r>
          </w:p>
        </w:tc>
        <w:tc>
          <w:tcPr>
            <w:tcW w:w="216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其他费用</w:t>
            </w:r>
          </w:p>
        </w:tc>
        <w:tc>
          <w:tcPr>
            <w:tcW w:w="1647"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同上</w:t>
            </w:r>
          </w:p>
        </w:tc>
        <w:tc>
          <w:tcPr>
            <w:tcW w:w="133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867.26</w:t>
            </w:r>
          </w:p>
        </w:tc>
        <w:tc>
          <w:tcPr>
            <w:tcW w:w="137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bCs/>
                <w:color w:val="000000"/>
                <w:szCs w:val="21"/>
              </w:rPr>
            </w:pPr>
            <w:r>
              <w:rPr>
                <w:rFonts w:hint="eastAsia" w:ascii="宋体" w:hAnsi="宋体" w:cs="宋体"/>
                <w:b/>
                <w:bCs/>
                <w:color w:val="000000"/>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 w:hRule="atLeast"/>
          <w:jc w:val="center"/>
        </w:trPr>
        <w:tc>
          <w:tcPr>
            <w:tcW w:w="2010"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
                <w:bCs/>
                <w:color w:val="000000"/>
                <w:szCs w:val="21"/>
              </w:rPr>
            </w:pPr>
            <w:r>
              <w:rPr>
                <w:rFonts w:hint="eastAsia" w:ascii="宋体" w:hAnsi="宋体" w:cs="宋体"/>
                <w:b/>
                <w:bCs/>
                <w:color w:val="000000"/>
                <w:szCs w:val="21"/>
              </w:rPr>
              <w:t>销售额</w:t>
            </w:r>
          </w:p>
        </w:tc>
        <w:tc>
          <w:tcPr>
            <w:tcW w:w="216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国内外销售总额</w:t>
            </w:r>
          </w:p>
        </w:tc>
        <w:tc>
          <w:tcPr>
            <w:tcW w:w="1647"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同上</w:t>
            </w:r>
          </w:p>
        </w:tc>
        <w:tc>
          <w:tcPr>
            <w:tcW w:w="133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32220</w:t>
            </w:r>
          </w:p>
        </w:tc>
        <w:tc>
          <w:tcPr>
            <w:tcW w:w="137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Cs/>
                <w:color w:val="000000"/>
                <w:szCs w:val="21"/>
              </w:rPr>
            </w:pPr>
            <w:r>
              <w:rPr>
                <w:rFonts w:hint="eastAsia" w:ascii="宋体" w:hAnsi="宋体" w:cs="宋体"/>
                <w:b/>
                <w:bCs/>
                <w:color w:val="000000"/>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 w:hRule="atLeast"/>
          <w:jc w:val="center"/>
        </w:trPr>
        <w:tc>
          <w:tcPr>
            <w:tcW w:w="4175" w:type="dxa"/>
            <w:gridSpan w:val="2"/>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Cs w:val="21"/>
              </w:rPr>
            </w:pPr>
            <w:r>
              <w:rPr>
                <w:rFonts w:hint="eastAsia" w:ascii="宋体" w:hAnsi="宋体" w:cs="宋体"/>
                <w:b/>
                <w:bCs/>
                <w:color w:val="000000"/>
                <w:szCs w:val="21"/>
              </w:rPr>
              <w:t>成本合计</w:t>
            </w:r>
          </w:p>
        </w:tc>
        <w:tc>
          <w:tcPr>
            <w:tcW w:w="1647"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w:t>
            </w:r>
          </w:p>
        </w:tc>
        <w:tc>
          <w:tcPr>
            <w:tcW w:w="1339"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color w:val="000000"/>
                <w:szCs w:val="21"/>
              </w:rPr>
            </w:pPr>
            <w:r>
              <w:rPr>
                <w:rFonts w:hint="eastAsia" w:ascii="宋体" w:hAnsi="宋体" w:cs="宋体"/>
                <w:color w:val="000000"/>
                <w:szCs w:val="21"/>
              </w:rPr>
              <w:t>7711.33</w:t>
            </w:r>
          </w:p>
        </w:tc>
        <w:tc>
          <w:tcPr>
            <w:tcW w:w="1375" w:type="dxa"/>
            <w:tcBorders>
              <w:top w:val="single" w:color="FFFFFF" w:sz="8" w:space="0"/>
              <w:left w:val="single" w:color="FFFFFF" w:sz="8" w:space="0"/>
              <w:bottom w:val="single" w:color="FFFFFF" w:sz="8" w:space="0"/>
              <w:right w:val="single" w:color="FFFFFF" w:sz="8" w:space="0"/>
            </w:tcBorders>
            <w:shd w:val="clear" w:color="auto" w:fill="E9F1F5"/>
            <w:noWrap w:val="0"/>
            <w:vAlign w:val="center"/>
          </w:tcPr>
          <w:p>
            <w:pPr>
              <w:spacing w:line="360" w:lineRule="auto"/>
              <w:jc w:val="center"/>
              <w:rPr>
                <w:rFonts w:hint="eastAsia" w:ascii="宋体" w:hAnsi="宋体" w:cs="宋体"/>
                <w:bCs/>
                <w:color w:val="000000"/>
                <w:szCs w:val="21"/>
              </w:rPr>
            </w:pPr>
            <w:r>
              <w:rPr>
                <w:rFonts w:hint="eastAsia" w:ascii="宋体" w:hAnsi="宋体" w:cs="宋体"/>
                <w:bCs/>
                <w:color w:val="000000"/>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center"/>
        </w:trPr>
        <w:tc>
          <w:tcPr>
            <w:tcW w:w="4175" w:type="dxa"/>
            <w:gridSpan w:val="2"/>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
                <w:bCs/>
                <w:color w:val="000000"/>
                <w:szCs w:val="21"/>
              </w:rPr>
            </w:pPr>
            <w:r>
              <w:rPr>
                <w:rFonts w:hint="eastAsia" w:ascii="宋体" w:hAnsi="宋体" w:cs="宋体"/>
                <w:b/>
                <w:bCs/>
                <w:color w:val="000000"/>
                <w:szCs w:val="21"/>
              </w:rPr>
              <w:t>利润合计</w:t>
            </w:r>
          </w:p>
        </w:tc>
        <w:tc>
          <w:tcPr>
            <w:tcW w:w="1647"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
                <w:bCs/>
                <w:color w:val="000000"/>
                <w:szCs w:val="21"/>
              </w:rPr>
            </w:pPr>
            <w:r>
              <w:rPr>
                <w:rFonts w:hint="eastAsia" w:ascii="宋体" w:hAnsi="宋体" w:cs="宋体"/>
                <w:b/>
                <w:bCs/>
                <w:color w:val="000000"/>
                <w:szCs w:val="21"/>
              </w:rPr>
              <w:t>—</w:t>
            </w:r>
          </w:p>
        </w:tc>
        <w:tc>
          <w:tcPr>
            <w:tcW w:w="1339"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
                <w:bCs/>
                <w:color w:val="000000"/>
                <w:szCs w:val="21"/>
              </w:rPr>
            </w:pPr>
            <w:r>
              <w:rPr>
                <w:rFonts w:hint="eastAsia" w:ascii="宋体" w:hAnsi="宋体" w:cs="宋体"/>
                <w:b/>
                <w:bCs/>
                <w:color w:val="000000"/>
                <w:szCs w:val="21"/>
              </w:rPr>
              <w:t>24508.67</w:t>
            </w:r>
          </w:p>
        </w:tc>
        <w:tc>
          <w:tcPr>
            <w:tcW w:w="1375" w:type="dxa"/>
            <w:tcBorders>
              <w:top w:val="single" w:color="FFFFFF" w:sz="8" w:space="0"/>
              <w:left w:val="single" w:color="FFFFFF" w:sz="8" w:space="0"/>
              <w:bottom w:val="single" w:color="FFFFFF" w:sz="8" w:space="0"/>
              <w:right w:val="single" w:color="FFFFFF" w:sz="8" w:space="0"/>
            </w:tcBorders>
            <w:shd w:val="clear" w:color="auto" w:fill="D0E3EA"/>
            <w:noWrap w:val="0"/>
            <w:vAlign w:val="center"/>
          </w:tcPr>
          <w:p>
            <w:pPr>
              <w:spacing w:line="360" w:lineRule="auto"/>
              <w:jc w:val="center"/>
              <w:rPr>
                <w:rFonts w:hint="eastAsia" w:ascii="宋体" w:hAnsi="宋体" w:cs="宋体"/>
                <w:b/>
                <w:bCs/>
                <w:color w:val="000000"/>
                <w:szCs w:val="21"/>
              </w:rPr>
            </w:pPr>
            <w:r>
              <w:rPr>
                <w:rFonts w:hint="eastAsia" w:ascii="宋体" w:hAnsi="宋体" w:cs="宋体"/>
                <w:b/>
                <w:bCs/>
                <w:color w:val="000000"/>
                <w:szCs w:val="21"/>
              </w:rPr>
              <w:t>—</w:t>
            </w:r>
          </w:p>
        </w:tc>
      </w:tr>
    </w:tbl>
    <w:p>
      <w:pPr>
        <w:spacing w:line="360" w:lineRule="auto"/>
        <w:outlineLvl w:val="9"/>
        <w:rPr>
          <w:rFonts w:hint="eastAsia" w:ascii="宋体" w:hAnsi="宋体" w:cs="宋体"/>
          <w:b/>
          <w:color w:val="800080"/>
          <w:sz w:val="28"/>
          <w:szCs w:val="28"/>
        </w:rPr>
      </w:pPr>
      <w:r>
        <w:rPr>
          <w:rFonts w:hint="eastAsia" w:ascii="宋体" w:hAnsi="宋体" w:cs="宋体"/>
          <w:b/>
          <w:color w:val="800080"/>
          <w:sz w:val="28"/>
          <w:szCs w:val="28"/>
        </w:rPr>
        <w:t xml:space="preserve">    </w:t>
      </w:r>
      <w:bookmarkStart w:id="701" w:name="_Toc29365"/>
      <w:bookmarkStart w:id="702" w:name="_Toc9927"/>
      <w:bookmarkStart w:id="703" w:name="_Toc30411"/>
      <w:bookmarkStart w:id="704" w:name="_Toc26594"/>
    </w:p>
    <w:p>
      <w:pPr>
        <w:spacing w:line="360" w:lineRule="auto"/>
        <w:outlineLvl w:val="2"/>
        <w:rPr>
          <w:rFonts w:hint="eastAsia" w:ascii="宋体" w:hAnsi="宋体" w:cs="宋体"/>
          <w:b/>
          <w:color w:val="800080"/>
          <w:sz w:val="28"/>
          <w:szCs w:val="28"/>
        </w:rPr>
      </w:pPr>
      <w:r>
        <w:rPr>
          <w:rFonts w:hint="eastAsia" w:ascii="宋体" w:hAnsi="宋体" w:cs="宋体"/>
          <w:b/>
          <w:color w:val="800080"/>
          <w:sz w:val="28"/>
          <w:szCs w:val="28"/>
          <w:lang w:val="en-US" w:eastAsia="zh-CN"/>
        </w:rPr>
        <w:t xml:space="preserve">    </w:t>
      </w:r>
      <w:bookmarkStart w:id="705" w:name="_Toc18017"/>
      <w:bookmarkStart w:id="706" w:name="_Toc15939"/>
      <w:bookmarkStart w:id="707" w:name="_Toc28127"/>
      <w:bookmarkStart w:id="708" w:name="_Toc26651"/>
      <w:r>
        <w:rPr>
          <w:rFonts w:hint="eastAsia" w:ascii="宋体" w:hAnsi="宋体" w:cs="宋体"/>
          <w:b/>
          <w:color w:val="800080"/>
          <w:sz w:val="28"/>
          <w:szCs w:val="28"/>
        </w:rPr>
        <w:t>8-5-2 资金来源</w:t>
      </w:r>
      <w:bookmarkEnd w:id="701"/>
      <w:bookmarkEnd w:id="702"/>
      <w:bookmarkEnd w:id="703"/>
      <w:bookmarkEnd w:id="704"/>
      <w:bookmarkEnd w:id="705"/>
      <w:bookmarkEnd w:id="706"/>
      <w:bookmarkEnd w:id="707"/>
      <w:bookmarkEnd w:id="708"/>
    </w:p>
    <w:p>
      <w:pPr>
        <w:spacing w:line="360" w:lineRule="auto"/>
        <w:ind w:firstLine="0" w:firstLineChars="0"/>
        <w:rPr>
          <w:rFonts w:hint="eastAsia" w:ascii="宋体" w:hAnsi="宋体" w:cs="宋体"/>
          <w:sz w:val="28"/>
          <w:szCs w:val="28"/>
        </w:rPr>
      </w:pPr>
      <w:r>
        <w:rPr>
          <w:rFonts w:hint="eastAsia" w:ascii="宋体" w:hAnsi="宋体" w:cs="宋体"/>
          <w:sz w:val="28"/>
          <w:szCs w:val="28"/>
          <w:lang w:val="en-US" w:eastAsia="zh-CN"/>
        </w:rPr>
        <w:t xml:space="preserve">    </w:t>
      </w:r>
      <w:r>
        <w:rPr>
          <w:rFonts w:hint="eastAsia" w:ascii="宋体" w:hAnsi="宋体" w:cs="宋体"/>
          <w:sz w:val="28"/>
          <w:szCs w:val="28"/>
        </w:rPr>
        <w:t>本项目资金来源与筹措方案如下：</w:t>
      </w:r>
    </w:p>
    <w:p>
      <w:pPr>
        <w:numPr>
          <w:ilvl w:val="0"/>
          <w:numId w:val="0"/>
        </w:numPr>
        <w:spacing w:line="360" w:lineRule="auto"/>
        <w:ind w:left="0" w:leftChars="0" w:firstLine="0" w:firstLineChars="0"/>
        <w:rPr>
          <w:rFonts w:hint="eastAsia" w:ascii="宋体" w:hAnsi="宋体" w:cs="宋体"/>
          <w:sz w:val="28"/>
          <w:szCs w:val="28"/>
        </w:rPr>
      </w:pPr>
      <w:r>
        <w:rPr>
          <w:rFonts w:hint="eastAsia" w:ascii="宋体" w:hAnsi="宋体" w:cs="宋体"/>
          <w:sz w:val="28"/>
          <w:szCs w:val="28"/>
          <w:lang w:val="en-US" w:eastAsia="zh-CN"/>
        </w:rPr>
        <w:t xml:space="preserve">    1、</w:t>
      </w:r>
      <w:r>
        <w:rPr>
          <w:rFonts w:hint="eastAsia" w:ascii="宋体" w:hAnsi="宋体" w:cs="宋体"/>
          <w:sz w:val="28"/>
          <w:szCs w:val="28"/>
        </w:rPr>
        <w:t>为尽快占人工智能行业技术的制高点，公司拟吸收风险投资8000万美元。</w:t>
      </w:r>
    </w:p>
    <w:p>
      <w:pPr>
        <w:numPr>
          <w:ilvl w:val="0"/>
          <w:numId w:val="0"/>
        </w:numPr>
        <w:spacing w:line="360" w:lineRule="auto"/>
        <w:ind w:left="0" w:leftChars="0" w:firstLine="0" w:firstLineChars="0"/>
        <w:rPr>
          <w:rFonts w:hint="eastAsia" w:ascii="宋体" w:hAnsi="宋体" w:cs="宋体"/>
          <w:sz w:val="28"/>
          <w:szCs w:val="28"/>
        </w:rPr>
      </w:pPr>
      <w:r>
        <w:rPr>
          <w:rFonts w:hint="eastAsia" w:ascii="宋体" w:hAnsi="宋体" w:cs="宋体"/>
          <w:sz w:val="28"/>
          <w:szCs w:val="28"/>
          <w:lang w:val="en-US" w:eastAsia="zh-CN"/>
        </w:rPr>
        <w:t xml:space="preserve">    2、</w:t>
      </w:r>
      <w:r>
        <w:rPr>
          <w:rFonts w:hint="eastAsia" w:ascii="宋体" w:hAnsi="宋体" w:cs="宋体"/>
          <w:sz w:val="28"/>
          <w:szCs w:val="28"/>
        </w:rPr>
        <w:t>申请国家政策资金300万元，其中：用于项目开发200万元， 用于流动资金100万元。</w:t>
      </w:r>
    </w:p>
    <w:p>
      <w:pPr>
        <w:spacing w:line="360" w:lineRule="auto"/>
        <w:outlineLvl w:val="9"/>
        <w:rPr>
          <w:rFonts w:hint="eastAsia" w:ascii="宋体" w:hAnsi="宋体" w:cs="宋体"/>
          <w:b/>
          <w:color w:val="800080"/>
          <w:sz w:val="30"/>
          <w:szCs w:val="30"/>
        </w:rPr>
      </w:pPr>
      <w:r>
        <w:rPr>
          <w:rFonts w:hint="eastAsia" w:ascii="宋体" w:hAnsi="宋体" w:cs="宋体"/>
          <w:b/>
          <w:color w:val="800080"/>
          <w:sz w:val="30"/>
          <w:szCs w:val="30"/>
        </w:rPr>
        <w:t xml:space="preserve"> </w:t>
      </w:r>
      <w:bookmarkStart w:id="709" w:name="_Toc5597"/>
    </w:p>
    <w:p>
      <w:pPr>
        <w:spacing w:line="360" w:lineRule="auto"/>
        <w:outlineLvl w:val="9"/>
        <w:rPr>
          <w:rFonts w:hint="eastAsia" w:ascii="宋体" w:hAnsi="宋体" w:cs="宋体"/>
          <w:b/>
          <w:color w:val="800080"/>
          <w:sz w:val="30"/>
          <w:szCs w:val="30"/>
        </w:rPr>
      </w:pPr>
    </w:p>
    <w:p>
      <w:pPr>
        <w:spacing w:line="360" w:lineRule="auto"/>
        <w:outlineLvl w:val="1"/>
        <w:rPr>
          <w:rFonts w:hint="eastAsia" w:ascii="宋体" w:hAnsi="宋体" w:cs="宋体"/>
          <w:b/>
          <w:color w:val="800080"/>
          <w:sz w:val="30"/>
          <w:szCs w:val="30"/>
        </w:rPr>
      </w:pPr>
      <w:r>
        <w:rPr>
          <w:rFonts w:hint="eastAsia" w:ascii="宋体" w:hAnsi="宋体" w:cs="宋体"/>
          <w:b/>
          <w:color w:val="800080"/>
          <w:sz w:val="30"/>
          <w:szCs w:val="30"/>
          <w:lang w:val="en-US" w:eastAsia="zh-CN"/>
        </w:rPr>
        <w:t xml:space="preserve">    </w:t>
      </w:r>
      <w:bookmarkStart w:id="710" w:name="_Toc16817"/>
      <w:bookmarkStart w:id="711" w:name="_Toc21023"/>
      <w:bookmarkStart w:id="712" w:name="_Toc18218"/>
      <w:bookmarkStart w:id="713" w:name="_Toc22646"/>
      <w:bookmarkStart w:id="714" w:name="_Toc10495"/>
      <w:bookmarkStart w:id="715" w:name="_Toc7670"/>
      <w:bookmarkStart w:id="716" w:name="_Toc13442"/>
      <w:r>
        <w:rPr>
          <w:rFonts w:hint="eastAsia" w:ascii="宋体" w:hAnsi="宋体" w:cs="宋体"/>
          <w:b/>
          <w:color w:val="800080"/>
          <w:sz w:val="30"/>
          <w:szCs w:val="30"/>
        </w:rPr>
        <w:t>8-6 投资方退出机制</w:t>
      </w:r>
      <w:bookmarkEnd w:id="709"/>
      <w:bookmarkEnd w:id="710"/>
      <w:bookmarkEnd w:id="711"/>
      <w:bookmarkEnd w:id="712"/>
      <w:bookmarkEnd w:id="713"/>
      <w:bookmarkEnd w:id="714"/>
      <w:bookmarkEnd w:id="715"/>
      <w:bookmarkEnd w:id="716"/>
    </w:p>
    <w:p>
      <w:pPr>
        <w:spacing w:line="360" w:lineRule="auto"/>
        <w:outlineLvl w:val="2"/>
        <w:rPr>
          <w:rFonts w:hint="eastAsia" w:ascii="宋体" w:hAnsi="宋体" w:cs="宋体"/>
          <w:b/>
          <w:color w:val="800080"/>
          <w:sz w:val="28"/>
          <w:szCs w:val="28"/>
        </w:rPr>
      </w:pPr>
      <w:r>
        <w:rPr>
          <w:rFonts w:hint="eastAsia" w:ascii="宋体" w:hAnsi="宋体" w:cs="宋体"/>
          <w:b/>
          <w:color w:val="800080"/>
          <w:sz w:val="28"/>
          <w:szCs w:val="28"/>
        </w:rPr>
        <w:t xml:space="preserve">    </w:t>
      </w:r>
      <w:bookmarkStart w:id="717" w:name="_Toc32748"/>
      <w:bookmarkStart w:id="718" w:name="_Toc26961"/>
      <w:bookmarkStart w:id="719" w:name="_Toc23669"/>
      <w:bookmarkStart w:id="720" w:name="_Toc24815"/>
      <w:bookmarkStart w:id="721" w:name="_Toc31114"/>
      <w:bookmarkStart w:id="722" w:name="_Toc5599"/>
      <w:bookmarkStart w:id="723" w:name="_Toc15522"/>
      <w:bookmarkStart w:id="724" w:name="_Toc11774"/>
      <w:r>
        <w:rPr>
          <w:rFonts w:hint="eastAsia" w:ascii="宋体" w:hAnsi="宋体" w:cs="宋体"/>
          <w:b/>
          <w:color w:val="800080"/>
          <w:sz w:val="28"/>
          <w:szCs w:val="28"/>
        </w:rPr>
        <w:t>8-6-1 投资方在公司经营管理中的地位、作用</w:t>
      </w:r>
      <w:bookmarkEnd w:id="717"/>
      <w:bookmarkEnd w:id="718"/>
      <w:bookmarkEnd w:id="719"/>
      <w:bookmarkEnd w:id="720"/>
      <w:bookmarkEnd w:id="721"/>
      <w:bookmarkEnd w:id="722"/>
      <w:bookmarkEnd w:id="723"/>
      <w:bookmarkEnd w:id="724"/>
    </w:p>
    <w:p>
      <w:pPr>
        <w:spacing w:line="360" w:lineRule="auto"/>
        <w:ind w:firstLine="560" w:firstLineChars="200"/>
        <w:rPr>
          <w:rFonts w:hint="eastAsia" w:ascii="宋体" w:hAnsi="宋体" w:cs="宋体"/>
          <w:sz w:val="28"/>
          <w:szCs w:val="28"/>
        </w:rPr>
      </w:pPr>
      <w:r>
        <w:rPr>
          <w:rFonts w:hint="eastAsia" w:ascii="宋体" w:hAnsi="宋体" w:cs="宋体"/>
          <w:sz w:val="28"/>
          <w:szCs w:val="28"/>
        </w:rPr>
        <w:t>投资方通过选派董事参与公司决策，但是不干预企业日常经营管理，投资者可向公司委派一名财务监督员（或财务总监），监督公司资金运用情况。若不委派财务监督，可以委托会计师事务所行使监督工作。</w:t>
      </w:r>
    </w:p>
    <w:p>
      <w:pPr>
        <w:spacing w:line="360" w:lineRule="auto"/>
        <w:ind w:firstLine="560" w:firstLineChars="200"/>
        <w:rPr>
          <w:rFonts w:hint="eastAsia" w:ascii="宋体" w:hAnsi="宋体" w:cs="宋体"/>
          <w:sz w:val="28"/>
          <w:szCs w:val="28"/>
        </w:rPr>
      </w:pPr>
      <w:r>
        <w:rPr>
          <w:rFonts w:hint="eastAsia" w:ascii="宋体" w:hAnsi="宋体" w:cs="宋体"/>
          <w:sz w:val="28"/>
          <w:szCs w:val="28"/>
        </w:rPr>
        <w:t>公司每月向董事会和投资者提供现金流量表、资产负债表和损益表。公司总经理必须向董事会书面汇报当月经营状况和下月财务预算计划。投资者可要求总经理向其汇报经营状况，但每季度最多一次。</w:t>
      </w:r>
    </w:p>
    <w:p>
      <w:pPr>
        <w:spacing w:line="360" w:lineRule="auto"/>
        <w:outlineLvl w:val="2"/>
        <w:rPr>
          <w:rFonts w:hint="eastAsia" w:ascii="宋体" w:hAnsi="宋体" w:cs="宋体"/>
          <w:b/>
          <w:color w:val="800080"/>
          <w:sz w:val="28"/>
          <w:szCs w:val="28"/>
        </w:rPr>
      </w:pPr>
      <w:r>
        <w:rPr>
          <w:rFonts w:hint="eastAsia" w:ascii="宋体" w:hAnsi="宋体" w:cs="宋体"/>
          <w:b/>
          <w:color w:val="800080"/>
          <w:sz w:val="28"/>
          <w:szCs w:val="28"/>
        </w:rPr>
        <w:t xml:space="preserve">    </w:t>
      </w:r>
      <w:bookmarkStart w:id="725" w:name="_Toc80"/>
      <w:bookmarkStart w:id="726" w:name="_Toc19752"/>
      <w:bookmarkStart w:id="727" w:name="_Toc9254"/>
      <w:bookmarkStart w:id="728" w:name="_Toc11928"/>
      <w:bookmarkStart w:id="729" w:name="_Toc11989"/>
      <w:bookmarkStart w:id="730" w:name="_Toc20210"/>
      <w:bookmarkStart w:id="731" w:name="_Toc21614"/>
      <w:bookmarkStart w:id="732" w:name="_Toc7807"/>
      <w:r>
        <w:rPr>
          <w:rFonts w:hint="eastAsia" w:ascii="宋体" w:hAnsi="宋体" w:cs="宋体"/>
          <w:b/>
          <w:color w:val="800080"/>
          <w:sz w:val="28"/>
          <w:szCs w:val="28"/>
        </w:rPr>
        <w:t>8-6-2 资本退出</w:t>
      </w:r>
      <w:bookmarkEnd w:id="725"/>
      <w:bookmarkEnd w:id="726"/>
      <w:bookmarkEnd w:id="727"/>
      <w:bookmarkEnd w:id="728"/>
      <w:bookmarkEnd w:id="729"/>
      <w:bookmarkEnd w:id="730"/>
      <w:bookmarkEnd w:id="731"/>
      <w:bookmarkEnd w:id="732"/>
    </w:p>
    <w:p>
      <w:pPr>
        <w:autoSpaceDN w:val="0"/>
        <w:spacing w:line="360" w:lineRule="auto"/>
        <w:rPr>
          <w:rFonts w:hint="eastAsia" w:ascii="宋体" w:hAnsi="宋体" w:cs="宋体"/>
          <w:color w:val="000000"/>
          <w:sz w:val="28"/>
          <w:szCs w:val="28"/>
          <w:shd w:val="clear" w:color="auto" w:fill="FFFFFF"/>
        </w:rPr>
      </w:pPr>
      <w:r>
        <w:rPr>
          <w:rFonts w:hint="eastAsia" w:ascii="宋体" w:hAnsi="宋体" w:cs="宋体"/>
          <w:color w:val="000000"/>
          <w:spacing w:val="10"/>
          <w:sz w:val="28"/>
          <w:szCs w:val="28"/>
          <w:shd w:val="clear" w:color="auto" w:fill="FFFFFF"/>
        </w:rPr>
        <w:t xml:space="preserve">    本着对投资者高度负责的态度，</w:t>
      </w:r>
      <w:r>
        <w:rPr>
          <w:rFonts w:hint="eastAsia" w:ascii="宋体" w:hAnsi="宋体" w:cs="宋体"/>
          <w:color w:val="000000"/>
          <w:sz w:val="28"/>
          <w:szCs w:val="28"/>
          <w:shd w:val="clear" w:color="auto" w:fill="FFFFFF"/>
        </w:rPr>
        <w:t>我们将为投资者的资本退出提供多种方式：</w:t>
      </w:r>
    </w:p>
    <w:p>
      <w:pPr>
        <w:autoSpaceDN w:val="0"/>
        <w:spacing w:line="480" w:lineRule="auto"/>
        <w:outlineLvl w:val="3"/>
        <w:rPr>
          <w:rFonts w:hint="eastAsia" w:ascii="宋体" w:hAnsi="宋体" w:cs="宋体"/>
          <w:b/>
          <w:color w:val="800080"/>
          <w:sz w:val="28"/>
          <w:szCs w:val="28"/>
          <w:shd w:val="clear" w:color="auto" w:fill="FFFFFF"/>
        </w:rPr>
      </w:pPr>
      <w:bookmarkStart w:id="733" w:name="_Toc13712"/>
      <w:bookmarkStart w:id="734" w:name="_Toc31256"/>
      <w:bookmarkStart w:id="735" w:name="_Toc29945"/>
      <w:bookmarkStart w:id="736" w:name="_Toc15261"/>
      <w:bookmarkStart w:id="737" w:name="_Toc14515"/>
      <w:bookmarkStart w:id="738" w:name="_Toc31456"/>
      <w:bookmarkStart w:id="739" w:name="_Toc12999"/>
      <w:bookmarkStart w:id="740" w:name="_Toc4190"/>
      <w:bookmarkStart w:id="741" w:name="_Toc6506"/>
      <w:bookmarkStart w:id="742" w:name="_Toc16713"/>
      <w:bookmarkStart w:id="743" w:name="_Toc31553"/>
      <w:bookmarkStart w:id="744" w:name="_Toc26470"/>
      <w:bookmarkStart w:id="745" w:name="_Toc21066"/>
      <w:bookmarkStart w:id="746" w:name="_Toc14008"/>
      <w:bookmarkStart w:id="747" w:name="_Toc18580"/>
      <w:bookmarkStart w:id="748" w:name="_Toc27089"/>
      <w:bookmarkStart w:id="749" w:name="_Toc25947"/>
      <w:bookmarkStart w:id="750" w:name="_Toc10919"/>
      <w:bookmarkStart w:id="751" w:name="_Toc28671"/>
      <w:bookmarkStart w:id="752" w:name="_Toc30180"/>
      <w:bookmarkStart w:id="753" w:name="_Toc24582"/>
      <w:bookmarkStart w:id="754" w:name="_Toc23758"/>
      <w:bookmarkStart w:id="755" w:name="_Toc4698"/>
      <w:bookmarkStart w:id="756" w:name="_Toc26048"/>
      <w:bookmarkStart w:id="757" w:name="_Toc10734"/>
      <w:bookmarkStart w:id="758" w:name="_Toc7607"/>
      <w:bookmarkStart w:id="759" w:name="_Toc26365"/>
      <w:bookmarkStart w:id="760" w:name="_Toc6653"/>
      <w:bookmarkStart w:id="761" w:name="_Toc5544"/>
      <w:bookmarkStart w:id="762" w:name="_Toc21992"/>
      <w:bookmarkStart w:id="763" w:name="_Toc6779"/>
      <w:bookmarkStart w:id="764" w:name="_Toc19006"/>
      <w:r>
        <w:rPr>
          <w:rFonts w:hint="eastAsia" w:ascii="宋体" w:hAnsi="宋体" w:cs="宋体"/>
          <w:b/>
          <w:color w:val="800080"/>
          <w:sz w:val="28"/>
          <w:szCs w:val="28"/>
          <w:shd w:val="clear" w:color="auto" w:fill="FFFFFF"/>
        </w:rPr>
        <w:t xml:space="preserve">     8-6-2-1 公开上市</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p>
    <w:p>
      <w:pPr>
        <w:spacing w:line="360" w:lineRule="auto"/>
        <w:ind w:firstLine="560" w:firstLineChars="200"/>
        <w:rPr>
          <w:rFonts w:hint="eastAsia" w:ascii="宋体" w:hAnsi="宋体" w:cs="宋体"/>
          <w:color w:val="000000"/>
          <w:sz w:val="28"/>
          <w:szCs w:val="28"/>
          <w:shd w:val="clear" w:color="auto" w:fill="FFFFFF"/>
        </w:rPr>
      </w:pPr>
      <w:r>
        <w:rPr>
          <w:rFonts w:hint="eastAsia" w:ascii="宋体" w:hAnsi="宋体" w:cs="宋体"/>
          <w:color w:val="000000"/>
          <w:sz w:val="28"/>
          <w:szCs w:val="28"/>
        </w:rPr>
        <w:t>上市退出所带来的收益高于其他退出途径。根据公司五年内的发展战略规划，公司将于2016年完成股份制改造；2018年达到创业板上市标准并上市。如国内创业板市场发展不如意，公司将力求在2020年以前，在美国创业板（NASDAQ）上市，以确保风险投资方成功退出。</w:t>
      </w:r>
    </w:p>
    <w:p>
      <w:pPr>
        <w:autoSpaceDN w:val="0"/>
        <w:spacing w:line="480" w:lineRule="auto"/>
        <w:outlineLvl w:val="3"/>
        <w:rPr>
          <w:rFonts w:hint="eastAsia" w:ascii="宋体" w:hAnsi="宋体" w:cs="宋体"/>
          <w:b/>
          <w:color w:val="800080"/>
          <w:sz w:val="28"/>
          <w:szCs w:val="28"/>
          <w:shd w:val="clear" w:color="auto" w:fill="FFFFFF"/>
        </w:rPr>
      </w:pPr>
      <w:bookmarkStart w:id="765" w:name="_Toc29857"/>
      <w:bookmarkStart w:id="766" w:name="_Toc27288"/>
      <w:bookmarkStart w:id="767" w:name="_Toc1904"/>
      <w:bookmarkStart w:id="768" w:name="_Toc1181"/>
      <w:bookmarkStart w:id="769" w:name="_Toc14070"/>
      <w:bookmarkStart w:id="770" w:name="_Toc25487"/>
      <w:bookmarkStart w:id="771" w:name="_Toc16130"/>
      <w:bookmarkStart w:id="772" w:name="_Toc13734"/>
      <w:bookmarkStart w:id="773" w:name="_Toc28669"/>
      <w:bookmarkStart w:id="774" w:name="_Toc30292"/>
      <w:bookmarkStart w:id="775" w:name="_Toc25480"/>
      <w:bookmarkStart w:id="776" w:name="_Toc5760"/>
      <w:bookmarkStart w:id="777" w:name="_Toc8035"/>
      <w:bookmarkStart w:id="778" w:name="_Toc24283"/>
      <w:bookmarkStart w:id="779" w:name="_Toc21830"/>
      <w:bookmarkStart w:id="780" w:name="_Toc6414"/>
      <w:bookmarkStart w:id="781" w:name="_Toc2711"/>
      <w:bookmarkStart w:id="782" w:name="_Toc2637"/>
      <w:bookmarkStart w:id="783" w:name="_Toc852"/>
      <w:bookmarkStart w:id="784" w:name="_Toc31809"/>
      <w:bookmarkStart w:id="785" w:name="_Toc3109"/>
      <w:bookmarkStart w:id="786" w:name="_Toc9839"/>
      <w:bookmarkStart w:id="787" w:name="_Toc28440"/>
      <w:bookmarkStart w:id="788" w:name="_Toc8586"/>
      <w:bookmarkStart w:id="789" w:name="_Toc25801"/>
      <w:bookmarkStart w:id="790" w:name="_Toc25285"/>
      <w:bookmarkStart w:id="791" w:name="_Toc19675"/>
      <w:bookmarkStart w:id="792" w:name="_Toc8163"/>
      <w:bookmarkStart w:id="793" w:name="_Toc17032"/>
      <w:r>
        <w:rPr>
          <w:rFonts w:hint="eastAsia" w:ascii="宋体" w:hAnsi="宋体" w:cs="宋体"/>
          <w:b/>
          <w:color w:val="800080"/>
          <w:sz w:val="28"/>
          <w:szCs w:val="28"/>
          <w:shd w:val="clear" w:color="auto" w:fill="FFFFFF"/>
        </w:rPr>
        <w:t xml:space="preserve"> </w:t>
      </w:r>
      <w:bookmarkStart w:id="794" w:name="_Toc15610"/>
      <w:bookmarkStart w:id="795" w:name="_Toc8983"/>
      <w:bookmarkStart w:id="796" w:name="_Toc739"/>
      <w:r>
        <w:rPr>
          <w:rFonts w:hint="eastAsia" w:ascii="宋体" w:hAnsi="宋体" w:cs="宋体"/>
          <w:b/>
          <w:color w:val="800080"/>
          <w:sz w:val="28"/>
          <w:szCs w:val="28"/>
          <w:shd w:val="clear" w:color="auto" w:fill="FFFFFF"/>
        </w:rPr>
        <w:t xml:space="preserve">    8-6-2-2 被大公司并购</w:t>
      </w:r>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r>
        <w:rPr>
          <w:rFonts w:hint="eastAsia" w:ascii="宋体" w:hAnsi="宋体" w:cs="宋体"/>
          <w:b/>
          <w:color w:val="800080"/>
          <w:sz w:val="28"/>
          <w:szCs w:val="28"/>
          <w:shd w:val="clear" w:color="auto" w:fill="FFFFFF"/>
        </w:rPr>
        <w:t xml:space="preserve"> </w:t>
      </w:r>
    </w:p>
    <w:p>
      <w:pPr>
        <w:autoSpaceDN w:val="0"/>
        <w:spacing w:line="360" w:lineRule="auto"/>
        <w:ind w:firstLine="560" w:firstLineChars="200"/>
        <w:rPr>
          <w:rFonts w:hint="eastAsia" w:ascii="宋体" w:hAnsi="宋体" w:cs="宋体"/>
          <w:color w:val="000000"/>
          <w:sz w:val="28"/>
          <w:szCs w:val="28"/>
          <w:shd w:val="clear" w:color="auto" w:fill="FFFFFF"/>
        </w:rPr>
      </w:pPr>
      <w:r>
        <w:rPr>
          <w:rFonts w:hint="eastAsia" w:ascii="宋体" w:hAnsi="宋体" w:cs="宋体"/>
          <w:color w:val="000000"/>
          <w:sz w:val="28"/>
          <w:szCs w:val="28"/>
          <w:shd w:val="clear" w:color="auto" w:fill="FFFFFF"/>
        </w:rPr>
        <w:t>公司运营到一定阶段，不排除被同行业大型公司并购的可能性，他们可能是我们同行业的竞争对手，也可能是其他行业的公司。可能对我们产生并购意愿的公司包括但不限于：谷歌、微软、百度。</w:t>
      </w:r>
    </w:p>
    <w:p>
      <w:pPr>
        <w:autoSpaceDN w:val="0"/>
        <w:spacing w:line="360" w:lineRule="auto"/>
        <w:ind w:firstLine="560" w:firstLineChars="200"/>
        <w:rPr>
          <w:rFonts w:hint="eastAsia" w:ascii="宋体" w:hAnsi="宋体" w:cs="宋体"/>
          <w:color w:val="000000"/>
          <w:sz w:val="28"/>
          <w:szCs w:val="28"/>
          <w:shd w:val="clear" w:color="auto" w:fill="FFFFFF"/>
        </w:rPr>
      </w:pPr>
    </w:p>
    <w:p>
      <w:pPr>
        <w:autoSpaceDN w:val="0"/>
        <w:spacing w:line="480" w:lineRule="auto"/>
        <w:outlineLvl w:val="3"/>
        <w:rPr>
          <w:rFonts w:hint="eastAsia" w:ascii="宋体" w:hAnsi="宋体" w:cs="宋体"/>
          <w:b/>
          <w:color w:val="800080"/>
          <w:sz w:val="28"/>
          <w:szCs w:val="28"/>
          <w:shd w:val="clear" w:color="auto" w:fill="FFFFFF"/>
        </w:rPr>
      </w:pPr>
      <w:bookmarkStart w:id="797" w:name="_Toc22610"/>
      <w:bookmarkStart w:id="798" w:name="_Toc30036"/>
      <w:bookmarkStart w:id="799" w:name="_Toc17550"/>
      <w:bookmarkStart w:id="800" w:name="_Toc30431"/>
      <w:bookmarkStart w:id="801" w:name="_Toc2340"/>
      <w:bookmarkStart w:id="802" w:name="_Toc5228"/>
      <w:bookmarkStart w:id="803" w:name="_Toc32568"/>
      <w:bookmarkStart w:id="804" w:name="_Toc1418"/>
      <w:bookmarkStart w:id="805" w:name="_Toc1329"/>
      <w:bookmarkStart w:id="806" w:name="_Toc13555"/>
      <w:bookmarkStart w:id="807" w:name="_Toc866"/>
      <w:bookmarkStart w:id="808" w:name="_Toc4948"/>
      <w:bookmarkStart w:id="809" w:name="_Toc29085"/>
      <w:bookmarkStart w:id="810" w:name="_Toc19359"/>
      <w:bookmarkStart w:id="811" w:name="_Toc5559"/>
      <w:bookmarkStart w:id="812" w:name="_Toc14934"/>
      <w:bookmarkStart w:id="813" w:name="_Toc17816"/>
      <w:bookmarkStart w:id="814" w:name="_Toc27173"/>
      <w:bookmarkStart w:id="815" w:name="_Toc11994"/>
      <w:bookmarkStart w:id="816" w:name="_Toc6709"/>
      <w:bookmarkStart w:id="817" w:name="_Toc25146"/>
      <w:bookmarkStart w:id="818" w:name="_Toc31269"/>
      <w:bookmarkStart w:id="819" w:name="_Toc995"/>
      <w:bookmarkStart w:id="820" w:name="_Toc20353"/>
      <w:bookmarkStart w:id="821" w:name="_Toc17753"/>
      <w:bookmarkStart w:id="822" w:name="_Toc32720"/>
      <w:bookmarkStart w:id="823" w:name="_Toc32703"/>
      <w:bookmarkStart w:id="824" w:name="_Toc16222"/>
      <w:bookmarkStart w:id="825" w:name="_Toc7501"/>
      <w:bookmarkStart w:id="826" w:name="_Toc6676"/>
      <w:bookmarkStart w:id="827" w:name="_Toc18085"/>
      <w:bookmarkStart w:id="828" w:name="_Toc3245"/>
      <w:r>
        <w:rPr>
          <w:rFonts w:hint="eastAsia" w:ascii="宋体" w:hAnsi="宋体" w:cs="宋体"/>
          <w:b/>
          <w:color w:val="800080"/>
          <w:sz w:val="28"/>
          <w:szCs w:val="28"/>
          <w:shd w:val="clear" w:color="auto" w:fill="FFFFFF"/>
        </w:rPr>
        <w:t xml:space="preserve">     8-6-2-3 二次出售</w:t>
      </w:r>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r>
        <w:rPr>
          <w:rFonts w:hint="eastAsia" w:ascii="宋体" w:hAnsi="宋体" w:cs="宋体"/>
          <w:b/>
          <w:color w:val="800080"/>
          <w:sz w:val="28"/>
          <w:szCs w:val="28"/>
          <w:shd w:val="clear" w:color="auto" w:fill="FFFFFF"/>
        </w:rPr>
        <w:t xml:space="preserve"> </w:t>
      </w:r>
    </w:p>
    <w:p>
      <w:pPr>
        <w:autoSpaceDN w:val="0"/>
        <w:spacing w:line="360" w:lineRule="auto"/>
        <w:ind w:firstLine="560" w:firstLineChars="200"/>
        <w:rPr>
          <w:rFonts w:hint="eastAsia" w:ascii="宋体" w:hAnsi="宋体" w:cs="宋体"/>
          <w:color w:val="000000"/>
          <w:sz w:val="28"/>
          <w:szCs w:val="28"/>
        </w:rPr>
      </w:pPr>
      <w:r>
        <w:rPr>
          <w:rFonts w:hint="eastAsia" w:ascii="宋体" w:hAnsi="宋体" w:cs="宋体"/>
          <w:color w:val="000000"/>
          <w:sz w:val="28"/>
          <w:szCs w:val="28"/>
          <w:shd w:val="clear" w:color="auto" w:fill="FFFFFF"/>
        </w:rPr>
        <w:t>在我们的经营过程中，如果投资方认为我们的企业发展前景不容乐观或是因</w:t>
      </w:r>
      <w:r>
        <w:rPr>
          <w:rFonts w:hint="eastAsia" w:ascii="宋体" w:hAnsi="宋体" w:cs="宋体"/>
          <w:color w:val="000000"/>
          <w:sz w:val="28"/>
          <w:szCs w:val="28"/>
        </w:rPr>
        <w:t>为合伙公司经营期限等原因，不能后续投资而决定退出，投资方可以将所有或部分股权转让给另一家投资公司，而形成一种新的投资组合体，或者逐步引入其他方面的投资，这样可将投资撤出。</w:t>
      </w:r>
    </w:p>
    <w:p>
      <w:pPr>
        <w:numPr>
          <w:ilvl w:val="0"/>
          <w:numId w:val="0"/>
        </w:numPr>
        <w:spacing w:line="360" w:lineRule="auto"/>
        <w:ind w:leftChars="0" w:firstLine="0"/>
        <w:outlineLvl w:val="0"/>
        <w:rPr>
          <w:rFonts w:hint="eastAsia" w:ascii="宋体" w:hAnsi="宋体" w:cs="宋体"/>
          <w:b/>
          <w:bCs/>
          <w:color w:val="333399"/>
          <w:sz w:val="28"/>
          <w:szCs w:val="28"/>
          <w:lang w:val="en-US" w:eastAsia="zh-CN"/>
        </w:rPr>
      </w:pPr>
      <w:r>
        <w:rPr>
          <w:rFonts w:hint="eastAsia" w:ascii="宋体" w:hAnsi="宋体" w:cs="宋体"/>
          <w:color w:val="000000"/>
          <w:sz w:val="28"/>
          <w:szCs w:val="28"/>
        </w:rPr>
        <w:br w:type="page"/>
      </w:r>
      <w:bookmarkStart w:id="829" w:name="_Toc18512"/>
      <w:bookmarkStart w:id="830" w:name="_Toc20432"/>
      <w:bookmarkStart w:id="831" w:name="_Toc14262"/>
      <w:bookmarkStart w:id="832" w:name="_Toc17499"/>
      <w:bookmarkStart w:id="833" w:name="_Toc30033"/>
      <w:bookmarkStart w:id="834" w:name="_Toc26816"/>
      <w:bookmarkStart w:id="835" w:name="_Toc6212"/>
      <w:bookmarkStart w:id="836" w:name="_Toc6755"/>
      <w:bookmarkStart w:id="837" w:name="_Toc30746"/>
      <w:bookmarkStart w:id="838" w:name="_Toc31685"/>
      <w:bookmarkStart w:id="839" w:name="_Toc32039"/>
      <w:bookmarkStart w:id="840" w:name="_Toc9426"/>
      <w:bookmarkStart w:id="841" w:name="_Toc1103"/>
      <w:bookmarkStart w:id="842" w:name="_Toc6719"/>
      <w:bookmarkStart w:id="843" w:name="_Toc32724"/>
      <w:bookmarkStart w:id="844" w:name="_Toc2431"/>
      <w:bookmarkStart w:id="845" w:name="_Toc2665"/>
      <w:bookmarkStart w:id="846" w:name="_Toc6222"/>
      <w:bookmarkStart w:id="847" w:name="_Toc18031"/>
      <w:bookmarkStart w:id="848" w:name="_Toc13788"/>
      <w:bookmarkStart w:id="849" w:name="_Toc22799"/>
      <w:bookmarkStart w:id="850" w:name="_Toc5160"/>
      <w:bookmarkStart w:id="851" w:name="_Toc15716"/>
      <w:bookmarkStart w:id="852" w:name="_Toc21060"/>
      <w:r>
        <w:rPr>
          <w:rFonts w:hint="eastAsia" w:ascii="宋体" w:hAnsi="宋体" w:cs="宋体"/>
          <w:b/>
          <w:bCs/>
          <w:color w:val="333399"/>
          <w:sz w:val="28"/>
          <w:szCs w:val="28"/>
          <w:lang w:val="en-US" w:eastAsia="zh-CN"/>
        </w:rPr>
        <w:t>九、结论</w:t>
      </w:r>
      <w:bookmarkEnd w:id="829"/>
      <w:bookmarkEnd w:id="830"/>
      <w:bookmarkEnd w:id="831"/>
      <w:bookmarkEnd w:id="832"/>
      <w:bookmarkEnd w:id="833"/>
    </w:p>
    <w:p>
      <w:pPr>
        <w:numPr>
          <w:ilvl w:val="0"/>
          <w:numId w:val="0"/>
        </w:numPr>
        <w:spacing w:line="360" w:lineRule="auto"/>
        <w:ind w:leftChars="0" w:firstLine="0"/>
        <w:outlineLvl w:val="1"/>
        <w:rPr>
          <w:rFonts w:hint="eastAsia" w:ascii="宋体" w:hAnsi="宋体" w:cs="宋体"/>
          <w:b/>
          <w:bCs/>
          <w:color w:val="333399"/>
          <w:sz w:val="30"/>
          <w:szCs w:val="30"/>
          <w:lang w:val="en-US" w:eastAsia="zh-CN"/>
        </w:rPr>
      </w:pPr>
      <w:r>
        <w:rPr>
          <w:rFonts w:hint="eastAsia" w:ascii="宋体" w:hAnsi="宋体" w:cs="宋体"/>
          <w:b/>
          <w:bCs/>
          <w:color w:val="333399"/>
          <w:sz w:val="30"/>
          <w:szCs w:val="30"/>
          <w:lang w:val="en-US" w:eastAsia="zh-CN"/>
        </w:rPr>
        <w:t xml:space="preserve">    </w:t>
      </w:r>
      <w:bookmarkStart w:id="853" w:name="_Toc388"/>
      <w:bookmarkStart w:id="854" w:name="_Toc9021"/>
      <w:bookmarkStart w:id="855" w:name="_Toc13794"/>
      <w:bookmarkStart w:id="856" w:name="_Toc8335"/>
      <w:bookmarkStart w:id="857" w:name="_Toc7679"/>
      <w:r>
        <w:rPr>
          <w:rFonts w:hint="eastAsia" w:ascii="宋体" w:hAnsi="宋体" w:cs="宋体"/>
          <w:b/>
          <w:bCs/>
          <w:color w:val="333399"/>
          <w:sz w:val="30"/>
          <w:szCs w:val="30"/>
          <w:lang w:val="en-US" w:eastAsia="zh-CN"/>
        </w:rPr>
        <w:t>9-1 财务分析</w:t>
      </w:r>
      <w:bookmarkEnd w:id="853"/>
      <w:bookmarkEnd w:id="854"/>
      <w:bookmarkEnd w:id="855"/>
      <w:bookmarkEnd w:id="856"/>
      <w:bookmarkEnd w:id="857"/>
    </w:p>
    <w:p>
      <w:pPr>
        <w:spacing w:line="360" w:lineRule="auto"/>
        <w:ind w:firstLine="0" w:firstLineChars="0"/>
        <w:outlineLvl w:val="2"/>
        <w:rPr>
          <w:rFonts w:hint="eastAsia" w:ascii="宋体" w:hAnsi="宋体" w:eastAsia="宋体" w:cs="宋体"/>
          <w:b/>
          <w:bCs/>
          <w:color w:val="333399"/>
          <w:sz w:val="28"/>
          <w:szCs w:val="28"/>
          <w:lang w:val="en-US" w:eastAsia="zh-CN"/>
        </w:rPr>
      </w:pPr>
      <w:bookmarkStart w:id="858" w:name="_Toc37943068"/>
      <w:r>
        <w:rPr>
          <w:rFonts w:hint="eastAsia" w:ascii="宋体" w:hAnsi="宋体" w:eastAsia="宋体" w:cs="宋体"/>
          <w:b/>
          <w:bCs/>
          <w:color w:val="333399"/>
          <w:sz w:val="28"/>
          <w:szCs w:val="28"/>
          <w:lang w:val="en-US" w:eastAsia="zh-CN"/>
        </w:rPr>
        <w:t xml:space="preserve">    </w:t>
      </w:r>
      <w:bookmarkStart w:id="859" w:name="_Toc32652"/>
      <w:bookmarkStart w:id="860" w:name="_Toc8097"/>
      <w:bookmarkStart w:id="861" w:name="_Toc17111"/>
      <w:bookmarkStart w:id="862" w:name="_Toc28602"/>
      <w:bookmarkStart w:id="863" w:name="_Toc4374"/>
      <w:r>
        <w:rPr>
          <w:rFonts w:hint="eastAsia" w:ascii="宋体" w:hAnsi="宋体" w:eastAsia="宋体" w:cs="宋体"/>
          <w:b/>
          <w:bCs/>
          <w:color w:val="333399"/>
          <w:sz w:val="28"/>
          <w:szCs w:val="28"/>
          <w:lang w:val="en-US" w:eastAsia="zh-CN"/>
        </w:rPr>
        <w:t>9-1-1财务比率分析</w:t>
      </w:r>
      <w:bookmarkEnd w:id="859"/>
      <w:bookmarkEnd w:id="860"/>
      <w:bookmarkEnd w:id="861"/>
      <w:bookmarkEnd w:id="862"/>
      <w:bookmarkEnd w:id="863"/>
    </w:p>
    <w:p>
      <w:pPr>
        <w:spacing w:line="360" w:lineRule="auto"/>
        <w:ind w:firstLine="492" w:firstLineChars="175"/>
        <w:outlineLvl w:val="9"/>
        <w:rPr>
          <w:rFonts w:hint="eastAsia" w:ascii="宋体" w:hAnsi="宋体" w:eastAsia="宋体" w:cs="宋体"/>
          <w:b/>
          <w:bCs/>
          <w:sz w:val="28"/>
          <w:szCs w:val="28"/>
        </w:rPr>
      </w:pPr>
      <w:r>
        <w:rPr>
          <w:rFonts w:hint="eastAsia" w:ascii="宋体" w:hAnsi="宋体" w:eastAsia="宋体" w:cs="宋体"/>
          <w:b/>
          <w:bCs/>
          <w:sz w:val="28"/>
          <w:szCs w:val="28"/>
          <w:lang w:val="en-US" w:eastAsia="zh-CN"/>
        </w:rPr>
        <w:t xml:space="preserve">（一） </w:t>
      </w:r>
      <w:r>
        <w:rPr>
          <w:rFonts w:hint="eastAsia" w:ascii="宋体" w:hAnsi="宋体" w:eastAsia="宋体" w:cs="宋体"/>
          <w:b/>
          <w:bCs/>
          <w:sz w:val="28"/>
          <w:szCs w:val="28"/>
        </w:rPr>
        <w:t>收益能力预估</w:t>
      </w:r>
      <w:bookmarkEnd w:id="858"/>
    </w:p>
    <w:p>
      <w:pPr>
        <w:numPr>
          <w:ilvl w:val="0"/>
          <w:numId w:val="33"/>
          <w:numberingChange w:id="26" w:author="Leon" w:date="2014-08-19T15:56:00Z" w:original=""/>
        </w:numPr>
        <w:tabs>
          <w:tab w:val="left" w:pos="840"/>
        </w:tabs>
        <w:spacing w:line="360" w:lineRule="auto"/>
        <w:ind w:left="0" w:firstLine="420"/>
        <w:jc w:val="center"/>
        <w:rPr>
          <w:rFonts w:hint="eastAsia" w:ascii="宋体" w:hAnsi="宋体" w:eastAsia="宋体" w:cs="宋体"/>
          <w:b/>
          <w:bCs/>
          <w:color w:val="000000"/>
          <w:sz w:val="28"/>
          <w:szCs w:val="28"/>
        </w:rPr>
      </w:pPr>
      <w:r>
        <w:rPr>
          <w:rFonts w:hint="eastAsia" w:ascii="宋体" w:hAnsi="宋体" w:eastAsia="宋体" w:cs="宋体"/>
          <w:b/>
          <w:bCs/>
          <w:color w:val="000000"/>
          <w:sz w:val="28"/>
          <w:szCs w:val="28"/>
        </w:rPr>
        <w:t>销售净利润率</w:t>
      </w:r>
      <w:r>
        <w:rPr>
          <w:rFonts w:hint="eastAsia" w:ascii="宋体" w:hAnsi="宋体" w:eastAsia="宋体" w:cs="宋体"/>
          <w:color w:val="000000"/>
          <w:sz w:val="28"/>
          <w:szCs w:val="28"/>
        </w:rPr>
        <w:t>=</w:t>
      </w:r>
      <w:r>
        <w:rPr>
          <w:rFonts w:hint="eastAsia" w:ascii="宋体" w:hAnsi="宋体" w:eastAsia="宋体" w:cs="宋体"/>
          <w:color w:val="000000"/>
          <w:sz w:val="28"/>
          <w:szCs w:val="28"/>
          <w:lang w:eastAsia="zh-CN"/>
        </w:rPr>
        <w:t>税后</w:t>
      </w:r>
      <w:r>
        <w:rPr>
          <w:rFonts w:hint="eastAsia" w:ascii="宋体" w:hAnsi="宋体" w:eastAsia="宋体" w:cs="宋体"/>
          <w:color w:val="000000"/>
          <w:sz w:val="28"/>
          <w:szCs w:val="28"/>
        </w:rPr>
        <w:t>利润/销售收入</w:t>
      </w:r>
    </w:p>
    <w:tbl>
      <w:tblPr>
        <w:tblStyle w:val="21"/>
        <w:tblW w:w="8846" w:type="dxa"/>
        <w:jc w:val="center"/>
        <w:tblInd w:w="-105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90"/>
        <w:gridCol w:w="1200"/>
        <w:gridCol w:w="1395"/>
        <w:gridCol w:w="1350"/>
        <w:gridCol w:w="1215"/>
        <w:gridCol w:w="1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490" w:type="dxa"/>
            <w:tcBorders>
              <w:top w:val="single" w:color="FFFFFF" w:sz="8" w:space="0"/>
              <w:left w:val="single" w:color="FFFFFF" w:sz="8" w:space="0"/>
              <w:bottom w:val="single" w:color="FFFFFF" w:sz="4" w:space="0"/>
              <w:right w:val="single" w:color="FFFFFF" w:sz="8" w:space="0"/>
            </w:tcBorders>
            <w:shd w:val="clear" w:color="auto" w:fill="C0504D"/>
            <w:noWrap w:val="0"/>
            <w:vAlign w:val="top"/>
          </w:tcPr>
          <w:p>
            <w:pPr>
              <w:spacing w:line="360" w:lineRule="auto"/>
              <w:jc w:val="center"/>
              <w:rPr>
                <w:rFonts w:hint="eastAsia" w:ascii="宋体" w:hAnsi="宋体" w:eastAsia="宋体" w:cs="宋体"/>
                <w:color w:val="FFFFFF"/>
                <w:sz w:val="28"/>
                <w:szCs w:val="28"/>
                <w:lang w:eastAsia="zh-CN"/>
              </w:rPr>
            </w:pPr>
            <w:r>
              <w:rPr>
                <w:rFonts w:hint="eastAsia" w:ascii="宋体" w:hAnsi="宋体" w:eastAsia="宋体" w:cs="宋体"/>
                <w:color w:val="FFFFFF"/>
                <w:sz w:val="28"/>
                <w:szCs w:val="28"/>
                <w:lang w:eastAsia="zh-CN"/>
              </w:rPr>
              <w:t>—</w:t>
            </w:r>
          </w:p>
        </w:tc>
        <w:tc>
          <w:tcPr>
            <w:tcW w:w="1200" w:type="dxa"/>
            <w:tcBorders>
              <w:top w:val="single" w:color="FFFFFF" w:sz="8" w:space="0"/>
              <w:left w:val="single" w:color="FFFFFF" w:sz="8" w:space="0"/>
              <w:bottom w:val="single" w:color="FFFFFF" w:sz="4" w:space="0"/>
              <w:right w:val="single" w:color="FFFFFF" w:sz="8" w:space="0"/>
            </w:tcBorders>
            <w:shd w:val="clear" w:color="auto" w:fill="C0504D"/>
            <w:noWrap w:val="0"/>
            <w:vAlign w:val="top"/>
          </w:tcPr>
          <w:p>
            <w:pPr>
              <w:spacing w:line="360" w:lineRule="auto"/>
              <w:jc w:val="center"/>
              <w:rPr>
                <w:rFonts w:hint="eastAsia" w:ascii="宋体" w:hAnsi="宋体" w:eastAsia="宋体" w:cs="宋体"/>
                <w:color w:val="FFFFFF"/>
                <w:sz w:val="28"/>
                <w:szCs w:val="28"/>
              </w:rPr>
            </w:pPr>
            <w:r>
              <w:rPr>
                <w:rFonts w:hint="eastAsia" w:ascii="宋体" w:hAnsi="宋体" w:eastAsia="宋体" w:cs="宋体"/>
                <w:color w:val="FFFFFF"/>
                <w:sz w:val="28"/>
                <w:szCs w:val="28"/>
                <w:lang w:eastAsia="zh-CN"/>
              </w:rPr>
              <w:t>第一</w:t>
            </w:r>
            <w:r>
              <w:rPr>
                <w:rFonts w:hint="eastAsia" w:ascii="宋体" w:hAnsi="宋体" w:eastAsia="宋体" w:cs="宋体"/>
                <w:color w:val="FFFFFF"/>
                <w:sz w:val="28"/>
                <w:szCs w:val="28"/>
              </w:rPr>
              <w:t>年</w:t>
            </w:r>
          </w:p>
        </w:tc>
        <w:tc>
          <w:tcPr>
            <w:tcW w:w="1395" w:type="dxa"/>
            <w:tcBorders>
              <w:top w:val="single" w:color="FFFFFF" w:sz="8" w:space="0"/>
              <w:left w:val="single" w:color="FFFFFF" w:sz="8" w:space="0"/>
              <w:bottom w:val="single" w:color="FFFFFF" w:sz="4" w:space="0"/>
              <w:right w:val="single" w:color="FFFFFF" w:sz="8" w:space="0"/>
            </w:tcBorders>
            <w:shd w:val="clear" w:color="auto" w:fill="C0504D"/>
            <w:noWrap w:val="0"/>
            <w:vAlign w:val="top"/>
          </w:tcPr>
          <w:p>
            <w:pPr>
              <w:spacing w:line="360" w:lineRule="auto"/>
              <w:jc w:val="center"/>
              <w:rPr>
                <w:rFonts w:hint="eastAsia" w:ascii="宋体" w:hAnsi="宋体" w:eastAsia="宋体" w:cs="宋体"/>
                <w:color w:val="FFFFFF"/>
                <w:sz w:val="28"/>
                <w:szCs w:val="28"/>
              </w:rPr>
            </w:pPr>
            <w:r>
              <w:rPr>
                <w:rFonts w:hint="eastAsia" w:ascii="宋体" w:hAnsi="宋体" w:eastAsia="宋体" w:cs="宋体"/>
                <w:color w:val="FFFFFF"/>
                <w:sz w:val="28"/>
                <w:szCs w:val="28"/>
                <w:lang w:eastAsia="zh-CN"/>
              </w:rPr>
              <w:t>第二</w:t>
            </w:r>
            <w:r>
              <w:rPr>
                <w:rFonts w:hint="eastAsia" w:ascii="宋体" w:hAnsi="宋体" w:eastAsia="宋体" w:cs="宋体"/>
                <w:color w:val="FFFFFF"/>
                <w:sz w:val="28"/>
                <w:szCs w:val="28"/>
              </w:rPr>
              <w:t>年</w:t>
            </w:r>
          </w:p>
        </w:tc>
        <w:tc>
          <w:tcPr>
            <w:tcW w:w="1350" w:type="dxa"/>
            <w:tcBorders>
              <w:top w:val="single" w:color="FFFFFF" w:sz="8" w:space="0"/>
              <w:left w:val="single" w:color="FFFFFF" w:sz="8" w:space="0"/>
              <w:bottom w:val="single" w:color="FFFFFF" w:sz="4" w:space="0"/>
              <w:right w:val="single" w:color="FFFFFF" w:sz="8" w:space="0"/>
            </w:tcBorders>
            <w:shd w:val="clear" w:color="auto" w:fill="C0504D"/>
            <w:noWrap w:val="0"/>
            <w:vAlign w:val="top"/>
          </w:tcPr>
          <w:p>
            <w:pPr>
              <w:spacing w:line="360" w:lineRule="auto"/>
              <w:jc w:val="center"/>
              <w:rPr>
                <w:rFonts w:hint="eastAsia" w:ascii="宋体" w:hAnsi="宋体" w:eastAsia="宋体" w:cs="宋体"/>
                <w:color w:val="FFFFFF"/>
                <w:sz w:val="28"/>
                <w:szCs w:val="28"/>
              </w:rPr>
            </w:pPr>
            <w:r>
              <w:rPr>
                <w:rFonts w:hint="eastAsia" w:ascii="宋体" w:hAnsi="宋体" w:eastAsia="宋体" w:cs="宋体"/>
                <w:color w:val="FFFFFF"/>
                <w:sz w:val="28"/>
                <w:szCs w:val="28"/>
                <w:lang w:eastAsia="zh-CN"/>
              </w:rPr>
              <w:t>第三</w:t>
            </w:r>
            <w:r>
              <w:rPr>
                <w:rFonts w:hint="eastAsia" w:ascii="宋体" w:hAnsi="宋体" w:eastAsia="宋体" w:cs="宋体"/>
                <w:color w:val="FFFFFF"/>
                <w:sz w:val="28"/>
                <w:szCs w:val="28"/>
              </w:rPr>
              <w:t>年</w:t>
            </w:r>
          </w:p>
        </w:tc>
        <w:tc>
          <w:tcPr>
            <w:tcW w:w="1215" w:type="dxa"/>
            <w:tcBorders>
              <w:top w:val="single" w:color="FFFFFF" w:sz="8" w:space="0"/>
              <w:left w:val="single" w:color="FFFFFF" w:sz="8" w:space="0"/>
              <w:bottom w:val="single" w:color="FFFFFF" w:sz="4" w:space="0"/>
              <w:right w:val="single" w:color="FFFFFF" w:sz="8" w:space="0"/>
            </w:tcBorders>
            <w:shd w:val="clear" w:color="auto" w:fill="C0504D"/>
            <w:noWrap w:val="0"/>
            <w:vAlign w:val="top"/>
          </w:tcPr>
          <w:p>
            <w:pPr>
              <w:spacing w:line="360" w:lineRule="auto"/>
              <w:jc w:val="center"/>
              <w:rPr>
                <w:rFonts w:hint="eastAsia" w:ascii="宋体" w:hAnsi="宋体" w:eastAsia="宋体" w:cs="宋体"/>
                <w:color w:val="FFFFFF"/>
                <w:sz w:val="28"/>
                <w:szCs w:val="28"/>
              </w:rPr>
            </w:pPr>
            <w:r>
              <w:rPr>
                <w:rFonts w:hint="eastAsia" w:ascii="宋体" w:hAnsi="宋体" w:eastAsia="宋体" w:cs="宋体"/>
                <w:color w:val="FFFFFF"/>
                <w:sz w:val="28"/>
                <w:szCs w:val="28"/>
                <w:lang w:eastAsia="zh-CN"/>
              </w:rPr>
              <w:t>第四</w:t>
            </w:r>
            <w:r>
              <w:rPr>
                <w:rFonts w:hint="eastAsia" w:ascii="宋体" w:hAnsi="宋体" w:eastAsia="宋体" w:cs="宋体"/>
                <w:color w:val="FFFFFF"/>
                <w:sz w:val="28"/>
                <w:szCs w:val="28"/>
              </w:rPr>
              <w:t>年</w:t>
            </w:r>
          </w:p>
        </w:tc>
        <w:tc>
          <w:tcPr>
            <w:tcW w:w="1196" w:type="dxa"/>
            <w:tcBorders>
              <w:top w:val="single" w:color="FFFFFF" w:sz="8" w:space="0"/>
              <w:left w:val="single" w:color="FFFFFF" w:sz="8" w:space="0"/>
              <w:bottom w:val="single" w:color="FFFFFF" w:sz="4" w:space="0"/>
              <w:right w:val="single" w:color="FFFFFF" w:sz="8" w:space="0"/>
            </w:tcBorders>
            <w:shd w:val="clear" w:color="auto" w:fill="C0504D"/>
            <w:noWrap w:val="0"/>
            <w:vAlign w:val="top"/>
          </w:tcPr>
          <w:p>
            <w:pPr>
              <w:spacing w:line="360" w:lineRule="auto"/>
              <w:jc w:val="center"/>
              <w:rPr>
                <w:rFonts w:hint="eastAsia" w:ascii="宋体" w:hAnsi="宋体" w:eastAsia="宋体" w:cs="宋体"/>
                <w:color w:val="FFFFFF"/>
                <w:sz w:val="28"/>
                <w:szCs w:val="28"/>
              </w:rPr>
            </w:pPr>
            <w:r>
              <w:rPr>
                <w:rFonts w:hint="eastAsia" w:ascii="宋体" w:hAnsi="宋体" w:eastAsia="宋体" w:cs="宋体"/>
                <w:color w:val="FFFFFF"/>
                <w:sz w:val="28"/>
                <w:szCs w:val="28"/>
                <w:lang w:eastAsia="zh-CN"/>
              </w:rPr>
              <w:t>第五</w:t>
            </w:r>
            <w:r>
              <w:rPr>
                <w:rFonts w:hint="eastAsia" w:ascii="宋体" w:hAnsi="宋体" w:eastAsia="宋体" w:cs="宋体"/>
                <w:color w:val="FFFFFF"/>
                <w:sz w:val="28"/>
                <w:szCs w:val="28"/>
              </w:rPr>
              <w:t>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90" w:type="dxa"/>
            <w:tcBorders>
              <w:top w:val="single" w:color="FFFFFF" w:sz="4" w:space="0"/>
              <w:left w:val="single" w:color="FFFFFF" w:sz="8" w:space="0"/>
              <w:bottom w:val="single" w:color="FFFFFF" w:sz="8" w:space="0"/>
              <w:right w:val="single" w:color="FFFFFF" w:sz="8" w:space="0"/>
            </w:tcBorders>
            <w:shd w:val="clear" w:color="auto" w:fill="E8D0D0"/>
            <w:noWrap w:val="0"/>
            <w:vAlign w:val="top"/>
          </w:tcPr>
          <w:p>
            <w:pPr>
              <w:spacing w:line="360" w:lineRule="auto"/>
              <w:rPr>
                <w:rFonts w:hint="eastAsia" w:ascii="宋体" w:hAnsi="宋体" w:eastAsia="宋体" w:cs="宋体"/>
                <w:color w:val="000000"/>
                <w:sz w:val="28"/>
                <w:szCs w:val="28"/>
              </w:rPr>
            </w:pPr>
            <w:r>
              <w:rPr>
                <w:rFonts w:hint="eastAsia" w:ascii="宋体" w:hAnsi="宋体" w:eastAsia="宋体" w:cs="宋体"/>
                <w:color w:val="000000"/>
                <w:sz w:val="28"/>
                <w:szCs w:val="28"/>
              </w:rPr>
              <w:t>销售净利润率</w:t>
            </w:r>
            <w:r>
              <w:rPr>
                <w:rFonts w:hint="eastAsia" w:ascii="宋体" w:hAnsi="宋体" w:eastAsia="宋体" w:cs="宋体"/>
                <w:color w:val="000000"/>
                <w:sz w:val="28"/>
                <w:szCs w:val="28"/>
                <w:lang w:eastAsia="zh-CN"/>
              </w:rPr>
              <w:t>（</w:t>
            </w:r>
            <w:r>
              <w:rPr>
                <w:rFonts w:hint="eastAsia" w:ascii="宋体" w:hAnsi="宋体" w:eastAsia="宋体" w:cs="宋体"/>
                <w:color w:val="000000"/>
                <w:sz w:val="28"/>
                <w:szCs w:val="28"/>
                <w:lang w:val="en-US" w:eastAsia="zh-CN"/>
              </w:rPr>
              <w:t>%</w:t>
            </w:r>
            <w:r>
              <w:rPr>
                <w:rFonts w:hint="eastAsia" w:ascii="宋体" w:hAnsi="宋体" w:eastAsia="宋体" w:cs="宋体"/>
                <w:color w:val="000000"/>
                <w:sz w:val="28"/>
                <w:szCs w:val="28"/>
                <w:lang w:eastAsia="zh-CN"/>
              </w:rPr>
              <w:t>）</w:t>
            </w:r>
          </w:p>
        </w:tc>
        <w:tc>
          <w:tcPr>
            <w:tcW w:w="1200" w:type="dxa"/>
            <w:tcBorders>
              <w:top w:val="single" w:color="FFFFFF" w:sz="4" w:space="0"/>
              <w:left w:val="single" w:color="FFFFFF" w:sz="8" w:space="0"/>
              <w:bottom w:val="single" w:color="FFFFFF" w:sz="8" w:space="0"/>
              <w:right w:val="single" w:color="FFFFFF" w:sz="8" w:space="0"/>
            </w:tcBorders>
            <w:shd w:val="clear" w:color="auto" w:fill="E8D0D0"/>
            <w:noWrap w:val="0"/>
            <w:vAlign w:val="bottom"/>
          </w:tcPr>
          <w:p>
            <w:pPr>
              <w:spacing w:line="360" w:lineRule="auto"/>
              <w:jc w:val="right"/>
              <w:rPr>
                <w:rFonts w:hint="eastAsia" w:ascii="宋体" w:hAnsi="宋体" w:eastAsia="宋体" w:cs="宋体"/>
                <w:color w:val="000000"/>
                <w:sz w:val="28"/>
                <w:szCs w:val="28"/>
                <w:lang w:val="en-US" w:eastAsia="zh-CN"/>
              </w:rPr>
            </w:pPr>
            <w:r>
              <w:rPr>
                <w:rFonts w:hint="eastAsia" w:ascii="宋体" w:hAnsi="宋体" w:eastAsia="宋体" w:cs="宋体"/>
                <w:color w:val="000000"/>
                <w:sz w:val="28"/>
                <w:szCs w:val="28"/>
                <w:lang w:val="en-US" w:eastAsia="zh-CN"/>
              </w:rPr>
              <w:t>-1186%</w:t>
            </w:r>
          </w:p>
        </w:tc>
        <w:tc>
          <w:tcPr>
            <w:tcW w:w="1395" w:type="dxa"/>
            <w:tcBorders>
              <w:top w:val="single" w:color="FFFFFF" w:sz="4" w:space="0"/>
              <w:left w:val="single" w:color="FFFFFF" w:sz="8" w:space="0"/>
              <w:bottom w:val="single" w:color="FFFFFF" w:sz="8" w:space="0"/>
              <w:right w:val="single" w:color="FFFFFF" w:sz="8" w:space="0"/>
            </w:tcBorders>
            <w:shd w:val="clear" w:color="auto" w:fill="E8D0D0"/>
            <w:noWrap w:val="0"/>
            <w:vAlign w:val="bottom"/>
          </w:tcPr>
          <w:p>
            <w:pPr>
              <w:spacing w:line="360" w:lineRule="auto"/>
              <w:jc w:val="right"/>
              <w:rPr>
                <w:rFonts w:hint="eastAsia" w:ascii="宋体" w:hAnsi="宋体" w:eastAsia="宋体" w:cs="宋体"/>
                <w:color w:val="000000"/>
                <w:sz w:val="28"/>
                <w:szCs w:val="28"/>
                <w:lang w:val="en-US" w:eastAsia="zh-CN"/>
              </w:rPr>
            </w:pPr>
            <w:r>
              <w:rPr>
                <w:rFonts w:hint="eastAsia" w:ascii="宋体" w:hAnsi="宋体" w:eastAsia="宋体" w:cs="宋体"/>
                <w:color w:val="000000"/>
                <w:sz w:val="28"/>
                <w:szCs w:val="28"/>
                <w:lang w:val="en-US" w:eastAsia="zh-CN"/>
              </w:rPr>
              <w:t>-270.93%</w:t>
            </w:r>
          </w:p>
        </w:tc>
        <w:tc>
          <w:tcPr>
            <w:tcW w:w="1350" w:type="dxa"/>
            <w:tcBorders>
              <w:top w:val="single" w:color="FFFFFF" w:sz="4" w:space="0"/>
              <w:left w:val="single" w:color="FFFFFF" w:sz="8" w:space="0"/>
              <w:bottom w:val="single" w:color="FFFFFF" w:sz="8" w:space="0"/>
              <w:right w:val="single" w:color="FFFFFF" w:sz="8" w:space="0"/>
            </w:tcBorders>
            <w:shd w:val="clear" w:color="auto" w:fill="E8D0D0"/>
            <w:noWrap w:val="0"/>
            <w:vAlign w:val="bottom"/>
          </w:tcPr>
          <w:p>
            <w:pPr>
              <w:spacing w:line="360" w:lineRule="auto"/>
              <w:jc w:val="right"/>
              <w:rPr>
                <w:rFonts w:hint="eastAsia" w:ascii="宋体" w:hAnsi="宋体" w:eastAsia="宋体" w:cs="宋体"/>
                <w:color w:val="000000"/>
                <w:sz w:val="28"/>
                <w:szCs w:val="28"/>
                <w:lang w:val="en-US" w:eastAsia="zh-CN"/>
              </w:rPr>
            </w:pPr>
            <w:r>
              <w:rPr>
                <w:rFonts w:hint="eastAsia" w:ascii="宋体" w:hAnsi="宋体" w:eastAsia="宋体" w:cs="宋体"/>
                <w:color w:val="000000"/>
                <w:sz w:val="28"/>
                <w:szCs w:val="28"/>
                <w:lang w:val="en-US" w:eastAsia="zh-CN"/>
              </w:rPr>
              <w:t>-109.09%</w:t>
            </w:r>
          </w:p>
        </w:tc>
        <w:tc>
          <w:tcPr>
            <w:tcW w:w="1215" w:type="dxa"/>
            <w:tcBorders>
              <w:top w:val="single" w:color="FFFFFF" w:sz="4" w:space="0"/>
              <w:left w:val="single" w:color="FFFFFF" w:sz="8" w:space="0"/>
              <w:bottom w:val="single" w:color="FFFFFF" w:sz="8" w:space="0"/>
              <w:right w:val="single" w:color="FFFFFF" w:sz="8" w:space="0"/>
            </w:tcBorders>
            <w:shd w:val="clear" w:color="auto" w:fill="E8D0D0"/>
            <w:noWrap w:val="0"/>
            <w:vAlign w:val="bottom"/>
          </w:tcPr>
          <w:p>
            <w:pPr>
              <w:spacing w:line="360" w:lineRule="auto"/>
              <w:jc w:val="right"/>
              <w:rPr>
                <w:rFonts w:hint="eastAsia" w:ascii="宋体" w:hAnsi="宋体" w:eastAsia="宋体" w:cs="宋体"/>
                <w:color w:val="000000"/>
                <w:sz w:val="28"/>
                <w:szCs w:val="28"/>
                <w:lang w:val="en-US" w:eastAsia="zh-CN"/>
              </w:rPr>
            </w:pPr>
            <w:r>
              <w:rPr>
                <w:rFonts w:hint="eastAsia" w:ascii="宋体" w:hAnsi="宋体" w:eastAsia="宋体" w:cs="宋体"/>
                <w:color w:val="000000"/>
                <w:sz w:val="28"/>
                <w:szCs w:val="28"/>
                <w:lang w:val="en-US" w:eastAsia="zh-CN"/>
              </w:rPr>
              <w:t>68.51%</w:t>
            </w:r>
          </w:p>
        </w:tc>
        <w:tc>
          <w:tcPr>
            <w:tcW w:w="1196" w:type="dxa"/>
            <w:tcBorders>
              <w:top w:val="single" w:color="FFFFFF" w:sz="4" w:space="0"/>
              <w:left w:val="single" w:color="FFFFFF" w:sz="8" w:space="0"/>
              <w:bottom w:val="single" w:color="FFFFFF" w:sz="8" w:space="0"/>
              <w:right w:val="single" w:color="FFFFFF" w:sz="8" w:space="0"/>
            </w:tcBorders>
            <w:shd w:val="clear" w:color="auto" w:fill="E8D0D0"/>
            <w:noWrap w:val="0"/>
            <w:vAlign w:val="bottom"/>
          </w:tcPr>
          <w:p>
            <w:pPr>
              <w:spacing w:line="360" w:lineRule="auto"/>
              <w:jc w:val="right"/>
              <w:rPr>
                <w:rFonts w:hint="eastAsia" w:ascii="宋体" w:hAnsi="宋体" w:eastAsia="宋体" w:cs="宋体"/>
                <w:color w:val="000000"/>
                <w:sz w:val="28"/>
                <w:szCs w:val="28"/>
                <w:lang w:val="en-US" w:eastAsia="zh-CN"/>
              </w:rPr>
            </w:pPr>
            <w:r>
              <w:rPr>
                <w:rFonts w:hint="eastAsia" w:ascii="宋体" w:hAnsi="宋体" w:eastAsia="宋体" w:cs="宋体"/>
                <w:color w:val="000000"/>
                <w:sz w:val="28"/>
                <w:szCs w:val="28"/>
                <w:lang w:val="en-US" w:eastAsia="zh-CN"/>
              </w:rPr>
              <w:t>85.63%</w:t>
            </w:r>
          </w:p>
        </w:tc>
      </w:tr>
    </w:tbl>
    <w:p>
      <w:pPr>
        <w:numPr>
          <w:ilvl w:val="0"/>
          <w:numId w:val="0"/>
        </w:numPr>
        <w:spacing w:line="360" w:lineRule="auto"/>
        <w:ind w:left="0" w:firstLine="0"/>
        <w:rPr>
          <w:rFonts w:hint="eastAsia" w:ascii="宋体" w:hAnsi="宋体" w:eastAsia="宋体" w:cs="宋体"/>
          <w:b/>
          <w:bCs/>
          <w:color w:val="000000"/>
          <w:sz w:val="28"/>
          <w:szCs w:val="28"/>
        </w:rPr>
      </w:pPr>
    </w:p>
    <w:p>
      <w:pPr>
        <w:numPr>
          <w:ilvl w:val="0"/>
          <w:numId w:val="33"/>
          <w:numberingChange w:id="27" w:author="Leon" w:date="2014-08-19T15:56:00Z" w:original=""/>
        </w:numPr>
        <w:tabs>
          <w:tab w:val="left" w:pos="0"/>
        </w:tabs>
        <w:spacing w:line="360" w:lineRule="auto"/>
        <w:ind w:left="0" w:firstLine="492" w:firstLineChars="175"/>
        <w:jc w:val="center"/>
        <w:rPr>
          <w:rFonts w:hint="eastAsia" w:ascii="宋体" w:hAnsi="宋体" w:eastAsia="宋体" w:cs="宋体"/>
          <w:b/>
          <w:bCs/>
          <w:color w:val="000000"/>
          <w:sz w:val="28"/>
          <w:szCs w:val="28"/>
        </w:rPr>
      </w:pPr>
      <w:r>
        <w:rPr>
          <w:rFonts w:hint="eastAsia" w:ascii="宋体" w:hAnsi="宋体" w:eastAsia="宋体" w:cs="宋体"/>
          <w:b/>
          <w:bCs/>
          <w:color w:val="000000"/>
          <w:sz w:val="28"/>
          <w:szCs w:val="28"/>
        </w:rPr>
        <w:t>总资产净利润率</w:t>
      </w:r>
      <w:r>
        <w:rPr>
          <w:rFonts w:hint="eastAsia" w:ascii="宋体" w:hAnsi="宋体" w:eastAsia="宋体" w:cs="宋体"/>
          <w:color w:val="000000"/>
          <w:sz w:val="28"/>
          <w:szCs w:val="28"/>
        </w:rPr>
        <w:t>=</w:t>
      </w:r>
      <w:r>
        <w:rPr>
          <w:rFonts w:hint="eastAsia" w:ascii="宋体" w:hAnsi="宋体" w:eastAsia="宋体" w:cs="宋体"/>
          <w:color w:val="000000"/>
          <w:sz w:val="28"/>
          <w:szCs w:val="28"/>
          <w:lang w:eastAsia="zh-CN"/>
        </w:rPr>
        <w:t>税后</w:t>
      </w:r>
      <w:r>
        <w:rPr>
          <w:rFonts w:hint="eastAsia" w:ascii="宋体" w:hAnsi="宋体" w:eastAsia="宋体" w:cs="宋体"/>
          <w:color w:val="000000"/>
          <w:sz w:val="28"/>
          <w:szCs w:val="28"/>
        </w:rPr>
        <w:t>利润/平均</w:t>
      </w:r>
      <w:r>
        <w:rPr>
          <w:rFonts w:hint="eastAsia" w:ascii="宋体" w:hAnsi="宋体" w:eastAsia="宋体" w:cs="宋体"/>
          <w:color w:val="000000"/>
          <w:sz w:val="28"/>
          <w:szCs w:val="28"/>
          <w:lang w:eastAsia="zh-CN"/>
        </w:rPr>
        <w:t>总</w:t>
      </w:r>
      <w:r>
        <w:rPr>
          <w:rFonts w:hint="eastAsia" w:ascii="宋体" w:hAnsi="宋体" w:eastAsia="宋体" w:cs="宋体"/>
          <w:color w:val="000000"/>
          <w:sz w:val="28"/>
          <w:szCs w:val="28"/>
        </w:rPr>
        <w:t>资产</w:t>
      </w:r>
    </w:p>
    <w:tbl>
      <w:tblPr>
        <w:tblStyle w:val="21"/>
        <w:tblW w:w="8590" w:type="dxa"/>
        <w:jc w:val="center"/>
        <w:tblInd w:w="-5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24"/>
        <w:gridCol w:w="1191"/>
        <w:gridCol w:w="1104"/>
        <w:gridCol w:w="1301"/>
        <w:gridCol w:w="1275"/>
        <w:gridCol w:w="1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0" w:hRule="atLeast"/>
          <w:jc w:val="center"/>
        </w:trPr>
        <w:tc>
          <w:tcPr>
            <w:tcW w:w="2624" w:type="dxa"/>
            <w:tcBorders>
              <w:top w:val="single" w:color="FFFFFF" w:sz="8" w:space="0"/>
              <w:left w:val="single" w:color="FFFFFF" w:sz="8" w:space="0"/>
              <w:bottom w:val="single" w:color="FFFFFF" w:sz="4" w:space="0"/>
              <w:right w:val="single" w:color="FFFFFF" w:sz="8" w:space="0"/>
            </w:tcBorders>
            <w:shd w:val="clear" w:color="auto" w:fill="9BBB59"/>
            <w:noWrap w:val="0"/>
            <w:vAlign w:val="top"/>
          </w:tcPr>
          <w:p>
            <w:pPr>
              <w:spacing w:line="360" w:lineRule="auto"/>
              <w:jc w:val="center"/>
              <w:rPr>
                <w:rFonts w:hint="eastAsia" w:ascii="宋体" w:hAnsi="宋体" w:eastAsia="宋体" w:cs="宋体"/>
                <w:color w:val="FFFFFF"/>
                <w:sz w:val="28"/>
                <w:szCs w:val="28"/>
              </w:rPr>
            </w:pPr>
            <w:r>
              <w:rPr>
                <w:rFonts w:hint="eastAsia" w:ascii="宋体" w:hAnsi="宋体" w:eastAsia="宋体" w:cs="宋体"/>
                <w:color w:val="FFFFFF"/>
                <w:sz w:val="28"/>
                <w:szCs w:val="28"/>
                <w:lang w:eastAsia="zh-CN"/>
              </w:rPr>
              <w:t>—</w:t>
            </w:r>
          </w:p>
        </w:tc>
        <w:tc>
          <w:tcPr>
            <w:tcW w:w="1191" w:type="dxa"/>
            <w:tcBorders>
              <w:top w:val="single" w:color="FFFFFF" w:sz="8" w:space="0"/>
              <w:left w:val="single" w:color="FFFFFF" w:sz="8" w:space="0"/>
              <w:bottom w:val="single" w:color="FFFFFF" w:sz="4" w:space="0"/>
              <w:right w:val="single" w:color="FFFFFF" w:sz="8" w:space="0"/>
            </w:tcBorders>
            <w:shd w:val="clear" w:color="auto" w:fill="9BBB59"/>
            <w:noWrap w:val="0"/>
            <w:vAlign w:val="top"/>
          </w:tcPr>
          <w:p>
            <w:pPr>
              <w:spacing w:line="360" w:lineRule="auto"/>
              <w:jc w:val="center"/>
              <w:rPr>
                <w:rFonts w:hint="eastAsia" w:ascii="宋体" w:hAnsi="宋体" w:eastAsia="宋体" w:cs="宋体"/>
                <w:color w:val="FFFFFF"/>
                <w:sz w:val="28"/>
                <w:szCs w:val="28"/>
              </w:rPr>
            </w:pPr>
            <w:r>
              <w:rPr>
                <w:rFonts w:hint="eastAsia" w:ascii="宋体" w:hAnsi="宋体" w:eastAsia="宋体" w:cs="宋体"/>
                <w:color w:val="FFFFFF"/>
                <w:sz w:val="28"/>
                <w:szCs w:val="28"/>
                <w:lang w:eastAsia="zh-CN"/>
              </w:rPr>
              <w:t>第一</w:t>
            </w:r>
            <w:r>
              <w:rPr>
                <w:rFonts w:hint="eastAsia" w:ascii="宋体" w:hAnsi="宋体" w:eastAsia="宋体" w:cs="宋体"/>
                <w:color w:val="FFFFFF"/>
                <w:sz w:val="28"/>
                <w:szCs w:val="28"/>
              </w:rPr>
              <w:t>年</w:t>
            </w:r>
          </w:p>
        </w:tc>
        <w:tc>
          <w:tcPr>
            <w:tcW w:w="1104" w:type="dxa"/>
            <w:tcBorders>
              <w:top w:val="single" w:color="FFFFFF" w:sz="8" w:space="0"/>
              <w:left w:val="single" w:color="FFFFFF" w:sz="8" w:space="0"/>
              <w:bottom w:val="single" w:color="FFFFFF" w:sz="4" w:space="0"/>
              <w:right w:val="single" w:color="FFFFFF" w:sz="8" w:space="0"/>
            </w:tcBorders>
            <w:shd w:val="clear" w:color="auto" w:fill="9BBB59"/>
            <w:noWrap w:val="0"/>
            <w:vAlign w:val="top"/>
          </w:tcPr>
          <w:p>
            <w:pPr>
              <w:spacing w:line="360" w:lineRule="auto"/>
              <w:jc w:val="center"/>
              <w:rPr>
                <w:rFonts w:hint="eastAsia" w:ascii="宋体" w:hAnsi="宋体" w:eastAsia="宋体" w:cs="宋体"/>
                <w:color w:val="FFFFFF"/>
                <w:sz w:val="28"/>
                <w:szCs w:val="28"/>
              </w:rPr>
            </w:pPr>
            <w:r>
              <w:rPr>
                <w:rFonts w:hint="eastAsia" w:ascii="宋体" w:hAnsi="宋体" w:eastAsia="宋体" w:cs="宋体"/>
                <w:color w:val="FFFFFF"/>
                <w:sz w:val="28"/>
                <w:szCs w:val="28"/>
                <w:lang w:eastAsia="zh-CN"/>
              </w:rPr>
              <w:t>第二</w:t>
            </w:r>
            <w:r>
              <w:rPr>
                <w:rFonts w:hint="eastAsia" w:ascii="宋体" w:hAnsi="宋体" w:eastAsia="宋体" w:cs="宋体"/>
                <w:color w:val="FFFFFF"/>
                <w:sz w:val="28"/>
                <w:szCs w:val="28"/>
              </w:rPr>
              <w:t>年</w:t>
            </w:r>
          </w:p>
        </w:tc>
        <w:tc>
          <w:tcPr>
            <w:tcW w:w="1301" w:type="dxa"/>
            <w:tcBorders>
              <w:top w:val="single" w:color="FFFFFF" w:sz="8" w:space="0"/>
              <w:left w:val="single" w:color="FFFFFF" w:sz="8" w:space="0"/>
              <w:bottom w:val="single" w:color="FFFFFF" w:sz="4" w:space="0"/>
              <w:right w:val="single" w:color="FFFFFF" w:sz="8" w:space="0"/>
            </w:tcBorders>
            <w:shd w:val="clear" w:color="auto" w:fill="9BBB59"/>
            <w:noWrap w:val="0"/>
            <w:vAlign w:val="top"/>
          </w:tcPr>
          <w:p>
            <w:pPr>
              <w:spacing w:line="360" w:lineRule="auto"/>
              <w:jc w:val="center"/>
              <w:rPr>
                <w:rFonts w:hint="eastAsia" w:ascii="宋体" w:hAnsi="宋体" w:eastAsia="宋体" w:cs="宋体"/>
                <w:color w:val="FFFFFF"/>
                <w:sz w:val="28"/>
                <w:szCs w:val="28"/>
              </w:rPr>
            </w:pPr>
            <w:r>
              <w:rPr>
                <w:rFonts w:hint="eastAsia" w:ascii="宋体" w:hAnsi="宋体" w:eastAsia="宋体" w:cs="宋体"/>
                <w:color w:val="FFFFFF"/>
                <w:sz w:val="28"/>
                <w:szCs w:val="28"/>
                <w:lang w:eastAsia="zh-CN"/>
              </w:rPr>
              <w:t>第三</w:t>
            </w:r>
            <w:r>
              <w:rPr>
                <w:rFonts w:hint="eastAsia" w:ascii="宋体" w:hAnsi="宋体" w:eastAsia="宋体" w:cs="宋体"/>
                <w:color w:val="FFFFFF"/>
                <w:sz w:val="28"/>
                <w:szCs w:val="28"/>
              </w:rPr>
              <w:t>年</w:t>
            </w:r>
          </w:p>
        </w:tc>
        <w:tc>
          <w:tcPr>
            <w:tcW w:w="1275" w:type="dxa"/>
            <w:tcBorders>
              <w:top w:val="single" w:color="FFFFFF" w:sz="8" w:space="0"/>
              <w:left w:val="single" w:color="FFFFFF" w:sz="8" w:space="0"/>
              <w:bottom w:val="single" w:color="FFFFFF" w:sz="4" w:space="0"/>
              <w:right w:val="single" w:color="FFFFFF" w:sz="8" w:space="0"/>
            </w:tcBorders>
            <w:shd w:val="clear" w:color="auto" w:fill="9BBB59"/>
            <w:noWrap w:val="0"/>
            <w:vAlign w:val="top"/>
          </w:tcPr>
          <w:p>
            <w:pPr>
              <w:spacing w:line="360" w:lineRule="auto"/>
              <w:jc w:val="center"/>
              <w:rPr>
                <w:rFonts w:hint="eastAsia" w:ascii="宋体" w:hAnsi="宋体" w:eastAsia="宋体" w:cs="宋体"/>
                <w:color w:val="FFFFFF"/>
                <w:sz w:val="28"/>
                <w:szCs w:val="28"/>
              </w:rPr>
            </w:pPr>
            <w:r>
              <w:rPr>
                <w:rFonts w:hint="eastAsia" w:ascii="宋体" w:hAnsi="宋体" w:eastAsia="宋体" w:cs="宋体"/>
                <w:color w:val="FFFFFF"/>
                <w:sz w:val="28"/>
                <w:szCs w:val="28"/>
                <w:lang w:eastAsia="zh-CN"/>
              </w:rPr>
              <w:t>第四</w:t>
            </w:r>
            <w:r>
              <w:rPr>
                <w:rFonts w:hint="eastAsia" w:ascii="宋体" w:hAnsi="宋体" w:eastAsia="宋体" w:cs="宋体"/>
                <w:color w:val="FFFFFF"/>
                <w:sz w:val="28"/>
                <w:szCs w:val="28"/>
              </w:rPr>
              <w:t>年</w:t>
            </w:r>
          </w:p>
        </w:tc>
        <w:tc>
          <w:tcPr>
            <w:tcW w:w="1095" w:type="dxa"/>
            <w:tcBorders>
              <w:top w:val="single" w:color="FFFFFF" w:sz="8" w:space="0"/>
              <w:left w:val="single" w:color="FFFFFF" w:sz="8" w:space="0"/>
              <w:bottom w:val="single" w:color="FFFFFF" w:sz="4" w:space="0"/>
              <w:right w:val="single" w:color="FFFFFF" w:sz="8" w:space="0"/>
            </w:tcBorders>
            <w:shd w:val="clear" w:color="auto" w:fill="9BBB59"/>
            <w:noWrap w:val="0"/>
            <w:vAlign w:val="top"/>
          </w:tcPr>
          <w:p>
            <w:pPr>
              <w:spacing w:line="360" w:lineRule="auto"/>
              <w:jc w:val="center"/>
              <w:rPr>
                <w:rFonts w:hint="eastAsia" w:ascii="宋体" w:hAnsi="宋体" w:eastAsia="宋体" w:cs="宋体"/>
                <w:color w:val="FFFFFF"/>
                <w:sz w:val="28"/>
                <w:szCs w:val="28"/>
              </w:rPr>
            </w:pPr>
            <w:r>
              <w:rPr>
                <w:rFonts w:hint="eastAsia" w:ascii="宋体" w:hAnsi="宋体" w:eastAsia="宋体" w:cs="宋体"/>
                <w:color w:val="FFFFFF"/>
                <w:sz w:val="28"/>
                <w:szCs w:val="28"/>
                <w:lang w:eastAsia="zh-CN"/>
              </w:rPr>
              <w:t>第五</w:t>
            </w:r>
            <w:r>
              <w:rPr>
                <w:rFonts w:hint="eastAsia" w:ascii="宋体" w:hAnsi="宋体" w:eastAsia="宋体" w:cs="宋体"/>
                <w:color w:val="FFFFFF"/>
                <w:sz w:val="28"/>
                <w:szCs w:val="28"/>
              </w:rPr>
              <w:t>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24" w:type="dxa"/>
            <w:tcBorders>
              <w:top w:val="single" w:color="FFFFFF" w:sz="4" w:space="0"/>
              <w:left w:val="single" w:color="FFFFFF" w:sz="8" w:space="0"/>
              <w:bottom w:val="single" w:color="FFFFFF" w:sz="8" w:space="0"/>
              <w:right w:val="single" w:color="FFFFFF" w:sz="8" w:space="0"/>
            </w:tcBorders>
            <w:shd w:val="clear" w:color="auto" w:fill="DEE7D1"/>
            <w:noWrap w:val="0"/>
            <w:vAlign w:val="top"/>
          </w:tcPr>
          <w:p>
            <w:pPr>
              <w:spacing w:line="360" w:lineRule="auto"/>
              <w:jc w:val="left"/>
              <w:rPr>
                <w:rFonts w:hint="eastAsia" w:ascii="宋体" w:hAnsi="宋体" w:eastAsia="宋体" w:cs="宋体"/>
                <w:color w:val="000000"/>
                <w:sz w:val="28"/>
                <w:szCs w:val="28"/>
              </w:rPr>
            </w:pPr>
            <w:r>
              <w:rPr>
                <w:rFonts w:hint="eastAsia" w:ascii="宋体" w:hAnsi="宋体" w:eastAsia="宋体" w:cs="宋体"/>
                <w:color w:val="000000"/>
                <w:sz w:val="28"/>
                <w:szCs w:val="28"/>
              </w:rPr>
              <w:t>总资产净利润率</w:t>
            </w:r>
            <w:r>
              <w:rPr>
                <w:rFonts w:hint="eastAsia" w:ascii="宋体" w:hAnsi="宋体" w:eastAsia="宋体" w:cs="宋体"/>
                <w:color w:val="000000"/>
                <w:sz w:val="28"/>
                <w:szCs w:val="28"/>
                <w:lang w:eastAsia="zh-CN"/>
              </w:rPr>
              <w:t>（</w:t>
            </w:r>
            <w:r>
              <w:rPr>
                <w:rFonts w:hint="eastAsia" w:ascii="宋体" w:hAnsi="宋体" w:eastAsia="宋体" w:cs="宋体"/>
                <w:color w:val="000000"/>
                <w:sz w:val="28"/>
                <w:szCs w:val="28"/>
                <w:lang w:val="en-US" w:eastAsia="zh-CN"/>
              </w:rPr>
              <w:t>%</w:t>
            </w:r>
            <w:r>
              <w:rPr>
                <w:rFonts w:hint="eastAsia" w:ascii="宋体" w:hAnsi="宋体" w:eastAsia="宋体" w:cs="宋体"/>
                <w:color w:val="000000"/>
                <w:sz w:val="28"/>
                <w:szCs w:val="28"/>
                <w:lang w:eastAsia="zh-CN"/>
              </w:rPr>
              <w:t>）</w:t>
            </w:r>
          </w:p>
        </w:tc>
        <w:tc>
          <w:tcPr>
            <w:tcW w:w="1191" w:type="dxa"/>
            <w:tcBorders>
              <w:top w:val="single" w:color="FFFFFF" w:sz="4" w:space="0"/>
              <w:left w:val="single" w:color="FFFFFF" w:sz="8" w:space="0"/>
              <w:bottom w:val="single" w:color="FFFFFF" w:sz="8" w:space="0"/>
              <w:right w:val="single" w:color="FFFFFF" w:sz="8" w:space="0"/>
            </w:tcBorders>
            <w:shd w:val="clear" w:color="auto" w:fill="DEE7D1"/>
            <w:noWrap w:val="0"/>
            <w:vAlign w:val="center"/>
          </w:tcPr>
          <w:p>
            <w:pPr>
              <w:keepNext w:val="0"/>
              <w:keepLines w:val="0"/>
              <w:widowControl/>
              <w:suppressLineNumbers w:val="0"/>
              <w:jc w:val="left"/>
              <w:textAlignment w:val="center"/>
              <w:rPr>
                <w:rFonts w:hint="eastAsia" w:ascii="宋体" w:hAnsi="宋体" w:eastAsia="宋体" w:cs="宋体"/>
                <w:color w:val="000000"/>
                <w:sz w:val="28"/>
                <w:szCs w:val="28"/>
                <w:lang w:val="en-US" w:eastAsia="zh-CN"/>
              </w:rPr>
            </w:pPr>
            <w:r>
              <w:rPr>
                <w:rFonts w:hint="eastAsia" w:ascii="宋体" w:hAnsi="宋体" w:eastAsia="宋体" w:cs="宋体"/>
                <w:i w:val="0"/>
                <w:color w:val="000000"/>
                <w:kern w:val="0"/>
                <w:sz w:val="24"/>
                <w:szCs w:val="24"/>
                <w:u w:val="none"/>
                <w:lang w:val="en-US" w:eastAsia="zh-CN" w:bidi="ar-SA"/>
              </w:rPr>
              <w:t>-232.09%</w:t>
            </w:r>
          </w:p>
        </w:tc>
        <w:tc>
          <w:tcPr>
            <w:tcW w:w="1104" w:type="dxa"/>
            <w:tcBorders>
              <w:top w:val="single" w:color="FFFFFF" w:sz="4" w:space="0"/>
              <w:left w:val="single" w:color="FFFFFF" w:sz="8" w:space="0"/>
              <w:bottom w:val="single" w:color="FFFFFF" w:sz="8" w:space="0"/>
              <w:right w:val="single" w:color="FFFFFF" w:sz="8" w:space="0"/>
            </w:tcBorders>
            <w:shd w:val="clear" w:color="auto" w:fill="DEE7D1"/>
            <w:noWrap w:val="0"/>
            <w:vAlign w:val="center"/>
          </w:tcPr>
          <w:p>
            <w:pPr>
              <w:keepNext w:val="0"/>
              <w:keepLines w:val="0"/>
              <w:widowControl/>
              <w:suppressLineNumbers w:val="0"/>
              <w:jc w:val="left"/>
              <w:textAlignment w:val="center"/>
              <w:rPr>
                <w:rFonts w:hint="eastAsia" w:ascii="宋体" w:hAnsi="宋体" w:eastAsia="宋体" w:cs="宋体"/>
                <w:color w:val="000000"/>
                <w:sz w:val="28"/>
                <w:szCs w:val="28"/>
                <w:lang w:val="en-US" w:eastAsia="zh-CN"/>
              </w:rPr>
            </w:pPr>
            <w:r>
              <w:rPr>
                <w:rFonts w:hint="eastAsia" w:ascii="宋体" w:hAnsi="宋体" w:eastAsia="宋体" w:cs="宋体"/>
                <w:i w:val="0"/>
                <w:color w:val="000000"/>
                <w:kern w:val="0"/>
                <w:sz w:val="24"/>
                <w:szCs w:val="24"/>
                <w:u w:val="none"/>
                <w:lang w:val="en-US" w:eastAsia="zh-CN" w:bidi="ar-SA"/>
              </w:rPr>
              <w:t>-95.72%</w:t>
            </w:r>
          </w:p>
        </w:tc>
        <w:tc>
          <w:tcPr>
            <w:tcW w:w="1301" w:type="dxa"/>
            <w:tcBorders>
              <w:top w:val="single" w:color="FFFFFF" w:sz="4" w:space="0"/>
              <w:left w:val="single" w:color="FFFFFF" w:sz="8" w:space="0"/>
              <w:bottom w:val="single" w:color="FFFFFF" w:sz="8" w:space="0"/>
              <w:right w:val="single" w:color="FFFFFF" w:sz="8" w:space="0"/>
            </w:tcBorders>
            <w:shd w:val="clear" w:color="auto" w:fill="DEE7D1"/>
            <w:noWrap w:val="0"/>
            <w:vAlign w:val="center"/>
          </w:tcPr>
          <w:p>
            <w:pPr>
              <w:keepNext w:val="0"/>
              <w:keepLines w:val="0"/>
              <w:widowControl/>
              <w:suppressLineNumbers w:val="0"/>
              <w:jc w:val="left"/>
              <w:textAlignment w:val="center"/>
              <w:rPr>
                <w:rFonts w:hint="eastAsia" w:ascii="宋体" w:hAnsi="宋体" w:eastAsia="宋体" w:cs="宋体"/>
                <w:color w:val="000000"/>
                <w:sz w:val="28"/>
                <w:szCs w:val="28"/>
                <w:lang w:val="en-US" w:eastAsia="zh-CN"/>
              </w:rPr>
            </w:pPr>
            <w:r>
              <w:rPr>
                <w:rFonts w:hint="eastAsia" w:ascii="宋体" w:hAnsi="宋体" w:eastAsia="宋体" w:cs="宋体"/>
                <w:i w:val="0"/>
                <w:color w:val="000000"/>
                <w:kern w:val="0"/>
                <w:sz w:val="24"/>
                <w:szCs w:val="24"/>
                <w:u w:val="none"/>
                <w:lang w:val="en-US" w:eastAsia="zh-CN" w:bidi="ar-SA"/>
              </w:rPr>
              <w:t>-237.45%</w:t>
            </w:r>
          </w:p>
        </w:tc>
        <w:tc>
          <w:tcPr>
            <w:tcW w:w="1275" w:type="dxa"/>
            <w:tcBorders>
              <w:top w:val="single" w:color="FFFFFF" w:sz="4" w:space="0"/>
              <w:left w:val="single" w:color="FFFFFF" w:sz="8" w:space="0"/>
              <w:bottom w:val="single" w:color="FFFFFF" w:sz="8" w:space="0"/>
              <w:right w:val="single" w:color="FFFFFF" w:sz="8" w:space="0"/>
            </w:tcBorders>
            <w:shd w:val="clear" w:color="auto" w:fill="DEE7D1"/>
            <w:noWrap w:val="0"/>
            <w:vAlign w:val="center"/>
          </w:tcPr>
          <w:p>
            <w:pPr>
              <w:keepNext w:val="0"/>
              <w:keepLines w:val="0"/>
              <w:widowControl/>
              <w:suppressLineNumbers w:val="0"/>
              <w:jc w:val="left"/>
              <w:textAlignment w:val="center"/>
              <w:rPr>
                <w:rFonts w:hint="eastAsia" w:ascii="宋体" w:hAnsi="宋体" w:eastAsia="宋体" w:cs="宋体"/>
                <w:color w:val="000000"/>
                <w:sz w:val="28"/>
                <w:szCs w:val="28"/>
                <w:lang w:val="en-US" w:eastAsia="zh-CN"/>
              </w:rPr>
            </w:pPr>
            <w:r>
              <w:rPr>
                <w:rFonts w:hint="eastAsia" w:ascii="宋体" w:hAnsi="宋体" w:eastAsia="宋体" w:cs="宋体"/>
                <w:i w:val="0"/>
                <w:color w:val="000000"/>
                <w:kern w:val="0"/>
                <w:sz w:val="24"/>
                <w:szCs w:val="24"/>
                <w:u w:val="none"/>
                <w:lang w:val="en-US" w:eastAsia="zh-CN" w:bidi="ar-SA"/>
              </w:rPr>
              <w:t>179.83%</w:t>
            </w:r>
          </w:p>
        </w:tc>
        <w:tc>
          <w:tcPr>
            <w:tcW w:w="1095" w:type="dxa"/>
            <w:tcBorders>
              <w:top w:val="single" w:color="FFFFFF" w:sz="4" w:space="0"/>
              <w:left w:val="single" w:color="FFFFFF" w:sz="8" w:space="0"/>
              <w:bottom w:val="single" w:color="FFFFFF" w:sz="8" w:space="0"/>
              <w:right w:val="single" w:color="FFFFFF" w:sz="8" w:space="0"/>
            </w:tcBorders>
            <w:shd w:val="clear" w:color="auto" w:fill="DEE7D1"/>
            <w:noWrap w:val="0"/>
            <w:vAlign w:val="center"/>
          </w:tcPr>
          <w:p>
            <w:pPr>
              <w:keepNext w:val="0"/>
              <w:keepLines w:val="0"/>
              <w:widowControl/>
              <w:suppressLineNumbers w:val="0"/>
              <w:jc w:val="left"/>
              <w:textAlignment w:val="center"/>
              <w:rPr>
                <w:rFonts w:hint="eastAsia" w:ascii="宋体" w:hAnsi="宋体" w:eastAsia="宋体" w:cs="宋体"/>
                <w:color w:val="000000"/>
                <w:sz w:val="28"/>
                <w:szCs w:val="28"/>
                <w:lang w:val="en-US" w:eastAsia="zh-CN"/>
              </w:rPr>
            </w:pPr>
            <w:r>
              <w:rPr>
                <w:rFonts w:hint="eastAsia" w:ascii="宋体" w:hAnsi="宋体" w:eastAsia="宋体" w:cs="宋体"/>
                <w:i w:val="0"/>
                <w:color w:val="000000"/>
                <w:kern w:val="0"/>
                <w:sz w:val="24"/>
                <w:szCs w:val="24"/>
                <w:u w:val="none"/>
                <w:lang w:val="en-US" w:eastAsia="zh-CN" w:bidi="ar-SA"/>
              </w:rPr>
              <w:t>507.83%</w:t>
            </w:r>
          </w:p>
        </w:tc>
      </w:tr>
    </w:tbl>
    <w:p>
      <w:pPr>
        <w:spacing w:line="360" w:lineRule="auto"/>
        <w:outlineLvl w:val="9"/>
        <w:rPr>
          <w:rFonts w:hint="eastAsia" w:ascii="宋体" w:hAnsi="宋体" w:eastAsia="宋体" w:cs="宋体"/>
          <w:b/>
          <w:bCs/>
          <w:sz w:val="28"/>
          <w:szCs w:val="28"/>
          <w:lang w:eastAsia="zh-CN"/>
        </w:rPr>
      </w:pPr>
      <w:bookmarkStart w:id="864" w:name="_Toc37943069"/>
    </w:p>
    <w:p>
      <w:pPr>
        <w:spacing w:line="360" w:lineRule="auto"/>
        <w:ind w:firstLine="492" w:firstLineChars="175"/>
        <w:outlineLvl w:val="9"/>
        <w:rPr>
          <w:rFonts w:hint="eastAsia" w:ascii="宋体" w:hAnsi="宋体" w:eastAsia="宋体" w:cs="宋体"/>
          <w:b/>
          <w:bCs/>
          <w:sz w:val="28"/>
          <w:szCs w:val="28"/>
        </w:rPr>
      </w:pPr>
      <w:r>
        <w:rPr>
          <w:rFonts w:hint="eastAsia" w:ascii="宋体" w:hAnsi="宋体" w:eastAsia="宋体" w:cs="宋体"/>
          <w:b/>
          <w:bCs/>
          <w:sz w:val="28"/>
          <w:szCs w:val="28"/>
          <w:lang w:eastAsia="zh-CN"/>
        </w:rPr>
        <w:t>（二）</w:t>
      </w:r>
      <w:r>
        <w:rPr>
          <w:rFonts w:hint="eastAsia" w:ascii="宋体" w:hAnsi="宋体" w:eastAsia="宋体" w:cs="宋体"/>
          <w:b/>
          <w:bCs/>
          <w:sz w:val="28"/>
          <w:szCs w:val="28"/>
        </w:rPr>
        <w:t>效率能力预估</w:t>
      </w:r>
      <w:bookmarkEnd w:id="864"/>
    </w:p>
    <w:p>
      <w:pPr>
        <w:numPr>
          <w:ilvl w:val="0"/>
          <w:numId w:val="33"/>
          <w:numberingChange w:id="28" w:author="Leon" w:date="2014-08-19T15:56:00Z" w:original=""/>
        </w:numPr>
        <w:tabs>
          <w:tab w:val="left" w:pos="840"/>
        </w:tabs>
        <w:spacing w:line="360" w:lineRule="auto"/>
        <w:ind w:left="840" w:hanging="420"/>
        <w:jc w:val="center"/>
        <w:rPr>
          <w:rFonts w:hint="eastAsia" w:ascii="宋体" w:hAnsi="宋体" w:eastAsia="宋体" w:cs="宋体"/>
          <w:b/>
          <w:bCs/>
          <w:color w:val="000000"/>
          <w:sz w:val="28"/>
          <w:szCs w:val="28"/>
        </w:rPr>
      </w:pPr>
      <w:r>
        <w:rPr>
          <w:rFonts w:hint="eastAsia" w:ascii="宋体" w:hAnsi="宋体" w:eastAsia="宋体" w:cs="宋体"/>
          <w:b/>
          <w:bCs/>
          <w:color w:val="000000"/>
          <w:sz w:val="28"/>
          <w:szCs w:val="28"/>
        </w:rPr>
        <w:t>总资产周转率</w:t>
      </w:r>
      <w:r>
        <w:rPr>
          <w:rFonts w:hint="eastAsia" w:ascii="宋体" w:hAnsi="宋体" w:eastAsia="宋体" w:cs="宋体"/>
          <w:color w:val="000000"/>
          <w:sz w:val="28"/>
          <w:szCs w:val="28"/>
        </w:rPr>
        <w:t>=销售收入/平均总资产</w:t>
      </w:r>
    </w:p>
    <w:tbl>
      <w:tblPr>
        <w:tblStyle w:val="21"/>
        <w:tblW w:w="8161" w:type="dxa"/>
        <w:jc w:val="center"/>
        <w:tblInd w:w="-2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6"/>
        <w:gridCol w:w="1200"/>
        <w:gridCol w:w="1065"/>
        <w:gridCol w:w="1131"/>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56" w:type="dxa"/>
            <w:tcBorders>
              <w:top w:val="single" w:color="FFFFFF" w:sz="8" w:space="0"/>
              <w:left w:val="single" w:color="FFFFFF" w:sz="8" w:space="0"/>
              <w:bottom w:val="single" w:color="FFFFFF" w:sz="4" w:space="0"/>
              <w:right w:val="single" w:color="FFFFFF" w:sz="8" w:space="0"/>
            </w:tcBorders>
            <w:shd w:val="clear" w:color="auto" w:fill="C0504D"/>
            <w:noWrap w:val="0"/>
            <w:vAlign w:val="top"/>
          </w:tcPr>
          <w:p>
            <w:pPr>
              <w:spacing w:line="360" w:lineRule="auto"/>
              <w:jc w:val="center"/>
              <w:rPr>
                <w:rFonts w:hint="eastAsia" w:ascii="宋体" w:hAnsi="宋体" w:eastAsia="宋体" w:cs="宋体"/>
                <w:color w:val="FFFFFF"/>
                <w:sz w:val="28"/>
                <w:szCs w:val="28"/>
              </w:rPr>
            </w:pPr>
            <w:r>
              <w:rPr>
                <w:rFonts w:hint="eastAsia" w:ascii="宋体" w:hAnsi="宋体" w:eastAsia="宋体" w:cs="宋体"/>
                <w:color w:val="FFFFFF"/>
                <w:sz w:val="28"/>
                <w:szCs w:val="28"/>
                <w:lang w:eastAsia="zh-CN"/>
              </w:rPr>
              <w:t>—</w:t>
            </w:r>
          </w:p>
        </w:tc>
        <w:tc>
          <w:tcPr>
            <w:tcW w:w="1200" w:type="dxa"/>
            <w:tcBorders>
              <w:top w:val="single" w:color="FFFFFF" w:sz="8" w:space="0"/>
              <w:left w:val="single" w:color="FFFFFF" w:sz="8" w:space="0"/>
              <w:bottom w:val="single" w:color="FFFFFF" w:sz="4" w:space="0"/>
              <w:right w:val="single" w:color="FFFFFF" w:sz="8" w:space="0"/>
            </w:tcBorders>
            <w:shd w:val="clear" w:color="auto" w:fill="C0504D"/>
            <w:noWrap w:val="0"/>
            <w:vAlign w:val="top"/>
          </w:tcPr>
          <w:p>
            <w:pPr>
              <w:spacing w:line="360" w:lineRule="auto"/>
              <w:jc w:val="center"/>
              <w:rPr>
                <w:rFonts w:hint="eastAsia" w:ascii="宋体" w:hAnsi="宋体" w:eastAsia="宋体" w:cs="宋体"/>
                <w:color w:val="FFFFFF"/>
                <w:sz w:val="28"/>
                <w:szCs w:val="28"/>
              </w:rPr>
            </w:pPr>
            <w:r>
              <w:rPr>
                <w:rFonts w:hint="eastAsia" w:ascii="宋体" w:hAnsi="宋体" w:eastAsia="宋体" w:cs="宋体"/>
                <w:color w:val="FFFFFF"/>
                <w:sz w:val="28"/>
                <w:szCs w:val="28"/>
                <w:lang w:eastAsia="zh-CN"/>
              </w:rPr>
              <w:t>第一</w:t>
            </w:r>
            <w:r>
              <w:rPr>
                <w:rFonts w:hint="eastAsia" w:ascii="宋体" w:hAnsi="宋体" w:eastAsia="宋体" w:cs="宋体"/>
                <w:color w:val="FFFFFF"/>
                <w:sz w:val="28"/>
                <w:szCs w:val="28"/>
              </w:rPr>
              <w:t>年</w:t>
            </w:r>
          </w:p>
        </w:tc>
        <w:tc>
          <w:tcPr>
            <w:tcW w:w="1065" w:type="dxa"/>
            <w:tcBorders>
              <w:top w:val="single" w:color="FFFFFF" w:sz="8" w:space="0"/>
              <w:left w:val="single" w:color="FFFFFF" w:sz="8" w:space="0"/>
              <w:bottom w:val="single" w:color="FFFFFF" w:sz="4" w:space="0"/>
              <w:right w:val="single" w:color="FFFFFF" w:sz="8" w:space="0"/>
            </w:tcBorders>
            <w:shd w:val="clear" w:color="auto" w:fill="C0504D"/>
            <w:noWrap w:val="0"/>
            <w:vAlign w:val="top"/>
          </w:tcPr>
          <w:p>
            <w:pPr>
              <w:spacing w:line="360" w:lineRule="auto"/>
              <w:jc w:val="center"/>
              <w:rPr>
                <w:rFonts w:hint="eastAsia" w:ascii="宋体" w:hAnsi="宋体" w:eastAsia="宋体" w:cs="宋体"/>
                <w:color w:val="FFFFFF"/>
                <w:sz w:val="28"/>
                <w:szCs w:val="28"/>
              </w:rPr>
            </w:pPr>
            <w:r>
              <w:rPr>
                <w:rFonts w:hint="eastAsia" w:ascii="宋体" w:hAnsi="宋体" w:eastAsia="宋体" w:cs="宋体"/>
                <w:color w:val="FFFFFF"/>
                <w:sz w:val="28"/>
                <w:szCs w:val="28"/>
                <w:lang w:val="en-US" w:eastAsia="zh-CN"/>
              </w:rPr>
              <w:t>第二</w:t>
            </w:r>
            <w:r>
              <w:rPr>
                <w:rFonts w:hint="eastAsia" w:ascii="宋体" w:hAnsi="宋体" w:eastAsia="宋体" w:cs="宋体"/>
                <w:color w:val="FFFFFF"/>
                <w:sz w:val="28"/>
                <w:szCs w:val="28"/>
              </w:rPr>
              <w:t>年</w:t>
            </w:r>
          </w:p>
        </w:tc>
        <w:tc>
          <w:tcPr>
            <w:tcW w:w="1131" w:type="dxa"/>
            <w:tcBorders>
              <w:top w:val="single" w:color="FFFFFF" w:sz="8" w:space="0"/>
              <w:left w:val="single" w:color="FFFFFF" w:sz="8" w:space="0"/>
              <w:bottom w:val="single" w:color="FFFFFF" w:sz="4" w:space="0"/>
              <w:right w:val="single" w:color="FFFFFF" w:sz="8" w:space="0"/>
            </w:tcBorders>
            <w:shd w:val="clear" w:color="auto" w:fill="C0504D"/>
            <w:noWrap w:val="0"/>
            <w:vAlign w:val="top"/>
          </w:tcPr>
          <w:p>
            <w:pPr>
              <w:spacing w:line="360" w:lineRule="auto"/>
              <w:jc w:val="center"/>
              <w:rPr>
                <w:rFonts w:hint="eastAsia" w:ascii="宋体" w:hAnsi="宋体" w:eastAsia="宋体" w:cs="宋体"/>
                <w:color w:val="FFFFFF"/>
                <w:sz w:val="28"/>
                <w:szCs w:val="28"/>
              </w:rPr>
            </w:pPr>
            <w:r>
              <w:rPr>
                <w:rFonts w:hint="eastAsia" w:ascii="宋体" w:hAnsi="宋体" w:eastAsia="宋体" w:cs="宋体"/>
                <w:color w:val="FFFFFF"/>
                <w:sz w:val="28"/>
                <w:szCs w:val="28"/>
                <w:lang w:eastAsia="zh-CN"/>
              </w:rPr>
              <w:t>第三</w:t>
            </w:r>
            <w:r>
              <w:rPr>
                <w:rFonts w:hint="eastAsia" w:ascii="宋体" w:hAnsi="宋体" w:eastAsia="宋体" w:cs="宋体"/>
                <w:color w:val="FFFFFF"/>
                <w:sz w:val="28"/>
                <w:szCs w:val="28"/>
              </w:rPr>
              <w:t>年</w:t>
            </w:r>
          </w:p>
        </w:tc>
        <w:tc>
          <w:tcPr>
            <w:tcW w:w="1134" w:type="dxa"/>
            <w:tcBorders>
              <w:top w:val="single" w:color="FFFFFF" w:sz="8" w:space="0"/>
              <w:left w:val="single" w:color="FFFFFF" w:sz="8" w:space="0"/>
              <w:bottom w:val="single" w:color="FFFFFF" w:sz="4" w:space="0"/>
              <w:right w:val="single" w:color="FFFFFF" w:sz="8" w:space="0"/>
            </w:tcBorders>
            <w:shd w:val="clear" w:color="auto" w:fill="C0504D"/>
            <w:noWrap w:val="0"/>
            <w:vAlign w:val="top"/>
          </w:tcPr>
          <w:p>
            <w:pPr>
              <w:spacing w:line="360" w:lineRule="auto"/>
              <w:jc w:val="center"/>
              <w:rPr>
                <w:rFonts w:hint="eastAsia" w:ascii="宋体" w:hAnsi="宋体" w:eastAsia="宋体" w:cs="宋体"/>
                <w:color w:val="FFFFFF"/>
                <w:sz w:val="28"/>
                <w:szCs w:val="28"/>
              </w:rPr>
            </w:pPr>
            <w:r>
              <w:rPr>
                <w:rFonts w:hint="eastAsia" w:ascii="宋体" w:hAnsi="宋体" w:eastAsia="宋体" w:cs="宋体"/>
                <w:color w:val="FFFFFF"/>
                <w:sz w:val="28"/>
                <w:szCs w:val="28"/>
                <w:lang w:eastAsia="zh-CN"/>
              </w:rPr>
              <w:t>第四</w:t>
            </w:r>
            <w:r>
              <w:rPr>
                <w:rFonts w:hint="eastAsia" w:ascii="宋体" w:hAnsi="宋体" w:eastAsia="宋体" w:cs="宋体"/>
                <w:color w:val="FFFFFF"/>
                <w:sz w:val="28"/>
                <w:szCs w:val="28"/>
              </w:rPr>
              <w:t>年</w:t>
            </w:r>
          </w:p>
        </w:tc>
        <w:tc>
          <w:tcPr>
            <w:tcW w:w="1275" w:type="dxa"/>
            <w:tcBorders>
              <w:top w:val="single" w:color="FFFFFF" w:sz="8" w:space="0"/>
              <w:left w:val="single" w:color="FFFFFF" w:sz="8" w:space="0"/>
              <w:bottom w:val="single" w:color="FFFFFF" w:sz="4" w:space="0"/>
              <w:right w:val="single" w:color="FFFFFF" w:sz="8" w:space="0"/>
            </w:tcBorders>
            <w:shd w:val="clear" w:color="auto" w:fill="C0504D"/>
            <w:noWrap w:val="0"/>
            <w:vAlign w:val="top"/>
          </w:tcPr>
          <w:p>
            <w:pPr>
              <w:spacing w:line="360" w:lineRule="auto"/>
              <w:jc w:val="center"/>
              <w:rPr>
                <w:rFonts w:hint="eastAsia" w:ascii="宋体" w:hAnsi="宋体" w:eastAsia="宋体" w:cs="宋体"/>
                <w:color w:val="FFFFFF"/>
                <w:sz w:val="28"/>
                <w:szCs w:val="28"/>
              </w:rPr>
            </w:pPr>
            <w:r>
              <w:rPr>
                <w:rFonts w:hint="eastAsia" w:ascii="宋体" w:hAnsi="宋体" w:eastAsia="宋体" w:cs="宋体"/>
                <w:color w:val="FFFFFF"/>
                <w:sz w:val="28"/>
                <w:szCs w:val="28"/>
                <w:lang w:eastAsia="zh-CN"/>
              </w:rPr>
              <w:t>第五</w:t>
            </w:r>
            <w:r>
              <w:rPr>
                <w:rFonts w:hint="eastAsia" w:ascii="宋体" w:hAnsi="宋体" w:eastAsia="宋体" w:cs="宋体"/>
                <w:color w:val="FFFFFF"/>
                <w:sz w:val="28"/>
                <w:szCs w:val="28"/>
              </w:rPr>
              <w:t>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56" w:type="dxa"/>
            <w:tcBorders>
              <w:top w:val="single" w:color="FFFFFF" w:sz="4" w:space="0"/>
              <w:left w:val="single" w:color="FFFFFF" w:sz="8" w:space="0"/>
              <w:bottom w:val="single" w:color="FFFFFF" w:sz="8" w:space="0"/>
              <w:right w:val="single" w:color="FFFFFF" w:sz="8" w:space="0"/>
            </w:tcBorders>
            <w:shd w:val="clear" w:color="auto" w:fill="E8D0D0"/>
            <w:noWrap w:val="0"/>
            <w:vAlign w:val="top"/>
          </w:tcPr>
          <w:p>
            <w:pPr>
              <w:spacing w:line="360" w:lineRule="auto"/>
              <w:rPr>
                <w:rFonts w:hint="eastAsia" w:ascii="宋体" w:hAnsi="宋体" w:eastAsia="宋体" w:cs="宋体"/>
                <w:color w:val="000000"/>
                <w:sz w:val="28"/>
                <w:szCs w:val="28"/>
              </w:rPr>
            </w:pPr>
            <w:r>
              <w:rPr>
                <w:rFonts w:hint="eastAsia" w:ascii="宋体" w:hAnsi="宋体" w:eastAsia="宋体" w:cs="宋体"/>
                <w:color w:val="000000"/>
                <w:sz w:val="28"/>
                <w:szCs w:val="28"/>
              </w:rPr>
              <w:t>总资产周转率</w:t>
            </w:r>
            <w:r>
              <w:rPr>
                <w:rFonts w:hint="eastAsia" w:ascii="宋体" w:hAnsi="宋体" w:eastAsia="宋体" w:cs="宋体"/>
                <w:color w:val="000000"/>
                <w:sz w:val="28"/>
                <w:szCs w:val="28"/>
                <w:lang w:eastAsia="zh-CN"/>
              </w:rPr>
              <w:t>（</w:t>
            </w:r>
            <w:r>
              <w:rPr>
                <w:rFonts w:hint="eastAsia" w:ascii="宋体" w:hAnsi="宋体" w:eastAsia="宋体" w:cs="宋体"/>
                <w:color w:val="000000"/>
                <w:sz w:val="28"/>
                <w:szCs w:val="28"/>
                <w:lang w:val="en-US" w:eastAsia="zh-CN"/>
              </w:rPr>
              <w:t>%</w:t>
            </w:r>
            <w:r>
              <w:rPr>
                <w:rFonts w:hint="eastAsia" w:ascii="宋体" w:hAnsi="宋体" w:eastAsia="宋体" w:cs="宋体"/>
                <w:color w:val="000000"/>
                <w:sz w:val="28"/>
                <w:szCs w:val="28"/>
                <w:lang w:eastAsia="zh-CN"/>
              </w:rPr>
              <w:t>）</w:t>
            </w:r>
          </w:p>
        </w:tc>
        <w:tc>
          <w:tcPr>
            <w:tcW w:w="1200" w:type="dxa"/>
            <w:tcBorders>
              <w:top w:val="single" w:color="FFFFFF" w:sz="4" w:space="0"/>
              <w:left w:val="single" w:color="FFFFFF" w:sz="8" w:space="0"/>
              <w:bottom w:val="single" w:color="FFFFFF" w:sz="8" w:space="0"/>
              <w:right w:val="single" w:color="FFFFFF" w:sz="8" w:space="0"/>
            </w:tcBorders>
            <w:shd w:val="clear" w:color="auto" w:fill="E8D0D0"/>
            <w:noWrap w:val="0"/>
            <w:vAlign w:val="center"/>
          </w:tcPr>
          <w:p>
            <w:pPr>
              <w:keepNext w:val="0"/>
              <w:keepLines w:val="0"/>
              <w:widowControl/>
              <w:suppressLineNumbers w:val="0"/>
              <w:jc w:val="left"/>
              <w:textAlignment w:val="center"/>
              <w:rPr>
                <w:rFonts w:hint="eastAsia" w:ascii="宋体" w:hAnsi="宋体" w:eastAsia="宋体" w:cs="宋体"/>
                <w:color w:val="000000"/>
                <w:sz w:val="28"/>
                <w:szCs w:val="28"/>
                <w:lang w:val="en-US" w:eastAsia="zh-CN"/>
              </w:rPr>
            </w:pPr>
            <w:r>
              <w:rPr>
                <w:rFonts w:hint="eastAsia" w:ascii="宋体" w:hAnsi="宋体" w:eastAsia="宋体" w:cs="宋体"/>
                <w:i w:val="0"/>
                <w:color w:val="000000"/>
                <w:kern w:val="0"/>
                <w:sz w:val="24"/>
                <w:szCs w:val="24"/>
                <w:u w:val="none"/>
                <w:lang w:val="en-US" w:eastAsia="zh-CN" w:bidi="ar-SA"/>
              </w:rPr>
              <w:t>19.56%</w:t>
            </w:r>
          </w:p>
        </w:tc>
        <w:tc>
          <w:tcPr>
            <w:tcW w:w="1065" w:type="dxa"/>
            <w:tcBorders>
              <w:top w:val="single" w:color="FFFFFF" w:sz="4" w:space="0"/>
              <w:left w:val="single" w:color="FFFFFF" w:sz="8" w:space="0"/>
              <w:bottom w:val="single" w:color="FFFFFF" w:sz="8" w:space="0"/>
              <w:right w:val="single" w:color="FFFFFF" w:sz="8" w:space="0"/>
            </w:tcBorders>
            <w:shd w:val="clear" w:color="auto" w:fill="E8D0D0"/>
            <w:noWrap w:val="0"/>
            <w:vAlign w:val="center"/>
          </w:tcPr>
          <w:p>
            <w:pPr>
              <w:keepNext w:val="0"/>
              <w:keepLines w:val="0"/>
              <w:widowControl/>
              <w:suppressLineNumbers w:val="0"/>
              <w:jc w:val="left"/>
              <w:textAlignment w:val="center"/>
              <w:rPr>
                <w:rFonts w:hint="eastAsia" w:ascii="宋体" w:hAnsi="宋体" w:eastAsia="宋体" w:cs="宋体"/>
                <w:color w:val="000000"/>
                <w:sz w:val="28"/>
                <w:szCs w:val="28"/>
                <w:lang w:val="en-US" w:eastAsia="zh-CN"/>
              </w:rPr>
            </w:pPr>
            <w:r>
              <w:rPr>
                <w:rFonts w:hint="eastAsia" w:ascii="宋体" w:hAnsi="宋体" w:eastAsia="宋体" w:cs="宋体"/>
                <w:i w:val="0"/>
                <w:color w:val="000000"/>
                <w:kern w:val="0"/>
                <w:sz w:val="24"/>
                <w:szCs w:val="24"/>
                <w:u w:val="none"/>
                <w:lang w:val="en-US" w:eastAsia="zh-CN" w:bidi="ar-SA"/>
              </w:rPr>
              <w:t>50.00%</w:t>
            </w:r>
          </w:p>
        </w:tc>
        <w:tc>
          <w:tcPr>
            <w:tcW w:w="1131" w:type="dxa"/>
            <w:tcBorders>
              <w:top w:val="single" w:color="FFFFFF" w:sz="4" w:space="0"/>
              <w:left w:val="single" w:color="FFFFFF" w:sz="8" w:space="0"/>
              <w:bottom w:val="single" w:color="FFFFFF" w:sz="8" w:space="0"/>
              <w:right w:val="single" w:color="FFFFFF" w:sz="8" w:space="0"/>
            </w:tcBorders>
            <w:shd w:val="clear" w:color="auto" w:fill="E8D0D0"/>
            <w:noWrap w:val="0"/>
            <w:vAlign w:val="center"/>
          </w:tcPr>
          <w:p>
            <w:pPr>
              <w:keepNext w:val="0"/>
              <w:keepLines w:val="0"/>
              <w:widowControl/>
              <w:suppressLineNumbers w:val="0"/>
              <w:jc w:val="left"/>
              <w:textAlignment w:val="center"/>
              <w:rPr>
                <w:rFonts w:hint="eastAsia" w:ascii="宋体" w:hAnsi="宋体" w:eastAsia="宋体" w:cs="宋体"/>
                <w:color w:val="000000"/>
                <w:sz w:val="28"/>
                <w:szCs w:val="28"/>
                <w:lang w:val="en-US" w:eastAsia="zh-CN"/>
              </w:rPr>
            </w:pPr>
            <w:r>
              <w:rPr>
                <w:rFonts w:hint="eastAsia" w:ascii="宋体" w:hAnsi="宋体" w:eastAsia="宋体" w:cs="宋体"/>
                <w:i w:val="0"/>
                <w:color w:val="000000"/>
                <w:kern w:val="0"/>
                <w:sz w:val="24"/>
                <w:szCs w:val="24"/>
                <w:u w:val="none"/>
                <w:lang w:val="en-US" w:eastAsia="zh-CN" w:bidi="ar-SA"/>
              </w:rPr>
              <w:t>258.93%</w:t>
            </w:r>
          </w:p>
        </w:tc>
        <w:tc>
          <w:tcPr>
            <w:tcW w:w="1134" w:type="dxa"/>
            <w:tcBorders>
              <w:top w:val="single" w:color="FFFFFF" w:sz="4" w:space="0"/>
              <w:left w:val="single" w:color="FFFFFF" w:sz="8" w:space="0"/>
              <w:bottom w:val="single" w:color="FFFFFF" w:sz="8" w:space="0"/>
              <w:right w:val="single" w:color="FFFFFF" w:sz="8" w:space="0"/>
            </w:tcBorders>
            <w:shd w:val="clear" w:color="auto" w:fill="E8D0D0"/>
            <w:noWrap w:val="0"/>
            <w:vAlign w:val="center"/>
          </w:tcPr>
          <w:p>
            <w:pPr>
              <w:keepNext w:val="0"/>
              <w:keepLines w:val="0"/>
              <w:widowControl/>
              <w:suppressLineNumbers w:val="0"/>
              <w:jc w:val="left"/>
              <w:textAlignment w:val="center"/>
              <w:rPr>
                <w:rFonts w:hint="eastAsia" w:ascii="宋体" w:hAnsi="宋体" w:eastAsia="宋体" w:cs="宋体"/>
                <w:color w:val="000000"/>
                <w:sz w:val="28"/>
                <w:szCs w:val="28"/>
                <w:lang w:val="en-US" w:eastAsia="zh-CN"/>
              </w:rPr>
            </w:pPr>
            <w:r>
              <w:rPr>
                <w:rFonts w:hint="eastAsia" w:ascii="宋体" w:hAnsi="宋体" w:eastAsia="宋体" w:cs="宋体"/>
                <w:i w:val="0"/>
                <w:color w:val="000000"/>
                <w:kern w:val="0"/>
                <w:sz w:val="24"/>
                <w:szCs w:val="24"/>
                <w:u w:val="none"/>
                <w:lang w:val="en-US" w:eastAsia="zh-CN" w:bidi="ar-SA"/>
              </w:rPr>
              <w:t>111.69%</w:t>
            </w:r>
          </w:p>
        </w:tc>
        <w:tc>
          <w:tcPr>
            <w:tcW w:w="1275" w:type="dxa"/>
            <w:tcBorders>
              <w:top w:val="single" w:color="FFFFFF" w:sz="4" w:space="0"/>
              <w:left w:val="single" w:color="FFFFFF" w:sz="8" w:space="0"/>
              <w:bottom w:val="single" w:color="FFFFFF" w:sz="8" w:space="0"/>
              <w:right w:val="single" w:color="FFFFFF" w:sz="8" w:space="0"/>
            </w:tcBorders>
            <w:shd w:val="clear" w:color="auto" w:fill="E8D0D0"/>
            <w:noWrap w:val="0"/>
            <w:vAlign w:val="center"/>
          </w:tcPr>
          <w:p>
            <w:pPr>
              <w:keepNext w:val="0"/>
              <w:keepLines w:val="0"/>
              <w:widowControl/>
              <w:suppressLineNumbers w:val="0"/>
              <w:jc w:val="left"/>
              <w:textAlignment w:val="center"/>
              <w:rPr>
                <w:rFonts w:hint="eastAsia" w:ascii="宋体" w:hAnsi="宋体" w:eastAsia="宋体" w:cs="宋体"/>
                <w:color w:val="000000"/>
                <w:sz w:val="28"/>
                <w:szCs w:val="28"/>
                <w:lang w:val="en-US" w:eastAsia="zh-CN"/>
              </w:rPr>
            </w:pPr>
            <w:r>
              <w:rPr>
                <w:rFonts w:hint="eastAsia" w:ascii="宋体" w:hAnsi="宋体" w:eastAsia="宋体" w:cs="宋体"/>
                <w:i w:val="0"/>
                <w:color w:val="000000"/>
                <w:kern w:val="0"/>
                <w:sz w:val="24"/>
                <w:szCs w:val="24"/>
                <w:u w:val="none"/>
                <w:lang w:val="en-US" w:eastAsia="zh-CN" w:bidi="ar-SA"/>
              </w:rPr>
              <w:t>103.12%</w:t>
            </w:r>
          </w:p>
        </w:tc>
      </w:tr>
    </w:tbl>
    <w:p>
      <w:pPr>
        <w:spacing w:line="360" w:lineRule="auto"/>
        <w:ind w:firstLine="0" w:firstLineChars="0"/>
        <w:outlineLvl w:val="9"/>
        <w:rPr>
          <w:rFonts w:hint="eastAsia" w:ascii="宋体" w:hAnsi="宋体" w:eastAsia="宋体" w:cs="宋体"/>
          <w:b/>
          <w:color w:val="008000"/>
          <w:sz w:val="28"/>
          <w:szCs w:val="28"/>
          <w:lang w:val="en-US" w:eastAsia="zh-CN"/>
        </w:rPr>
      </w:pPr>
      <w:bookmarkStart w:id="865" w:name="_Toc13620"/>
      <w:bookmarkStart w:id="866" w:name="_Toc29795"/>
      <w:bookmarkStart w:id="867" w:name="_Toc29417"/>
      <w:bookmarkStart w:id="868" w:name="_Toc32503"/>
      <w:r>
        <w:rPr>
          <w:rFonts w:hint="eastAsia" w:ascii="宋体" w:hAnsi="宋体" w:eastAsia="宋体" w:cs="宋体"/>
          <w:b/>
          <w:color w:val="008000"/>
          <w:sz w:val="28"/>
          <w:szCs w:val="28"/>
          <w:lang w:val="en-US" w:eastAsia="zh-CN"/>
        </w:rPr>
        <w:t xml:space="preserve">   </w:t>
      </w:r>
      <w:bookmarkStart w:id="869" w:name="_Toc13299"/>
      <w:bookmarkStart w:id="870" w:name="_Toc10226"/>
      <w:bookmarkStart w:id="871" w:name="_Toc16761"/>
      <w:bookmarkStart w:id="872" w:name="_Toc21949"/>
      <w:bookmarkStart w:id="873" w:name="_Toc28907"/>
      <w:bookmarkStart w:id="874" w:name="_Toc28979"/>
      <w:bookmarkStart w:id="875" w:name="_Toc11926"/>
      <w:bookmarkStart w:id="876" w:name="_Toc18675"/>
      <w:bookmarkStart w:id="877" w:name="_Toc397"/>
      <w:bookmarkStart w:id="878" w:name="_Toc20707"/>
      <w:bookmarkStart w:id="879" w:name="_Toc25338"/>
      <w:bookmarkStart w:id="880" w:name="_Toc32511"/>
    </w:p>
    <w:p>
      <w:pPr>
        <w:spacing w:line="360" w:lineRule="auto"/>
        <w:ind w:firstLine="0" w:firstLineChars="0"/>
        <w:outlineLvl w:val="2"/>
        <w:rPr>
          <w:rFonts w:hint="eastAsia" w:ascii="宋体" w:hAnsi="宋体" w:eastAsia="宋体" w:cs="宋体"/>
          <w:b/>
          <w:color w:val="333399"/>
          <w:sz w:val="28"/>
          <w:szCs w:val="28"/>
        </w:rPr>
      </w:pPr>
      <w:bookmarkStart w:id="881" w:name="_Toc4250"/>
      <w:bookmarkStart w:id="882" w:name="_Toc27114"/>
      <w:bookmarkStart w:id="883" w:name="_Toc263"/>
      <w:bookmarkStart w:id="884" w:name="_Toc14149"/>
      <w:bookmarkStart w:id="885" w:name="_Toc24678"/>
      <w:bookmarkStart w:id="886" w:name="_Toc9186"/>
      <w:bookmarkStart w:id="887" w:name="_Toc4697"/>
      <w:bookmarkStart w:id="888" w:name="_Toc11328"/>
      <w:bookmarkStart w:id="889" w:name="_Toc3034"/>
      <w:bookmarkStart w:id="890" w:name="_Toc27813"/>
      <w:bookmarkStart w:id="891" w:name="_Toc23924"/>
      <w:bookmarkStart w:id="892" w:name="_Toc8466"/>
      <w:bookmarkStart w:id="893" w:name="_Toc15859"/>
      <w:bookmarkStart w:id="894" w:name="_Toc30449"/>
      <w:r>
        <w:rPr>
          <w:rFonts w:hint="eastAsia" w:ascii="宋体" w:hAnsi="宋体" w:eastAsia="宋体" w:cs="宋体"/>
          <w:b/>
          <w:color w:val="333399"/>
          <w:sz w:val="28"/>
          <w:szCs w:val="28"/>
          <w:lang w:val="en-US" w:eastAsia="zh-CN"/>
        </w:rPr>
        <w:t xml:space="preserve">    </w:t>
      </w:r>
      <w:bookmarkStart w:id="895" w:name="_Toc12976"/>
      <w:bookmarkStart w:id="896" w:name="_Toc15672"/>
      <w:bookmarkStart w:id="897" w:name="_Toc12114"/>
      <w:bookmarkStart w:id="898" w:name="_Toc13032"/>
      <w:bookmarkStart w:id="899" w:name="_Toc19180"/>
      <w:r>
        <w:rPr>
          <w:rFonts w:hint="eastAsia" w:ascii="宋体" w:hAnsi="宋体" w:eastAsia="宋体" w:cs="宋体"/>
          <w:b/>
          <w:color w:val="333399"/>
          <w:sz w:val="28"/>
          <w:szCs w:val="28"/>
          <w:lang w:val="en-US" w:eastAsia="zh-CN"/>
        </w:rPr>
        <w:t xml:space="preserve">9-1-2 </w:t>
      </w:r>
      <w:r>
        <w:rPr>
          <w:rFonts w:hint="eastAsia" w:ascii="宋体" w:hAnsi="宋体" w:eastAsia="宋体" w:cs="宋体"/>
          <w:b/>
          <w:color w:val="333399"/>
          <w:sz w:val="28"/>
          <w:szCs w:val="28"/>
        </w:rPr>
        <w:t>财务盈利能力分析</w:t>
      </w:r>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p>
    <w:p>
      <w:pPr>
        <w:spacing w:line="360" w:lineRule="auto"/>
        <w:ind w:firstLine="0" w:firstLineChars="0"/>
        <w:outlineLvl w:val="9"/>
        <w:rPr>
          <w:rFonts w:hint="eastAsia" w:ascii="宋体" w:hAnsi="宋体" w:eastAsia="宋体" w:cs="宋体"/>
          <w:b/>
          <w:bCs/>
          <w:sz w:val="28"/>
          <w:szCs w:val="28"/>
        </w:rPr>
      </w:pPr>
      <w:bookmarkStart w:id="900" w:name="_Toc22976"/>
      <w:bookmarkStart w:id="901" w:name="_Toc6548"/>
      <w:bookmarkStart w:id="902" w:name="_Toc5489"/>
      <w:r>
        <w:rPr>
          <w:rFonts w:hint="eastAsia" w:ascii="宋体" w:hAnsi="宋体" w:eastAsia="宋体" w:cs="宋体"/>
          <w:b/>
          <w:bCs/>
          <w:sz w:val="28"/>
          <w:szCs w:val="28"/>
          <w:lang w:val="en-US" w:eastAsia="zh-CN"/>
        </w:rPr>
        <w:t xml:space="preserve">    </w:t>
      </w:r>
      <w:bookmarkEnd w:id="900"/>
      <w:bookmarkEnd w:id="901"/>
      <w:bookmarkEnd w:id="902"/>
      <w:bookmarkStart w:id="903" w:name="_Toc19597"/>
      <w:bookmarkStart w:id="904" w:name="_Toc18043"/>
      <w:bookmarkStart w:id="905" w:name="_Toc9255"/>
      <w:bookmarkStart w:id="906" w:name="_Toc10650"/>
      <w:bookmarkStart w:id="907" w:name="_Toc27769"/>
      <w:bookmarkStart w:id="908" w:name="_Toc17263"/>
      <w:bookmarkStart w:id="909" w:name="_Toc22918"/>
      <w:bookmarkStart w:id="910" w:name="_Toc3225"/>
      <w:bookmarkStart w:id="911" w:name="_Toc11763"/>
      <w:bookmarkStart w:id="912" w:name="_Toc11085"/>
      <w:bookmarkStart w:id="913" w:name="_Toc31247"/>
      <w:bookmarkStart w:id="914" w:name="_Toc7516"/>
      <w:bookmarkStart w:id="915" w:name="_Toc27556"/>
      <w:bookmarkStart w:id="916" w:name="_Toc8921"/>
      <w:bookmarkStart w:id="917" w:name="_Toc8386"/>
      <w:bookmarkStart w:id="918" w:name="_Toc28126"/>
      <w:bookmarkStart w:id="919" w:name="_Toc7157"/>
      <w:bookmarkStart w:id="920" w:name="_Toc15990"/>
      <w:bookmarkStart w:id="921" w:name="_Toc27930"/>
      <w:bookmarkStart w:id="922" w:name="_Toc153"/>
      <w:bookmarkStart w:id="923" w:name="_Toc22393"/>
      <w:bookmarkStart w:id="924" w:name="_Toc24243"/>
      <w:bookmarkStart w:id="925" w:name="_Toc27993"/>
      <w:bookmarkStart w:id="926" w:name="_Toc17105"/>
      <w:bookmarkStart w:id="927" w:name="_Toc7665"/>
      <w:bookmarkStart w:id="928" w:name="_Toc5780"/>
      <w:bookmarkStart w:id="929" w:name="_Toc12192"/>
      <w:bookmarkStart w:id="930" w:name="_Toc5938"/>
      <w:r>
        <w:rPr>
          <w:rFonts w:hint="eastAsia" w:ascii="宋体" w:hAnsi="宋体" w:eastAsia="宋体" w:cs="宋体"/>
          <w:b/>
          <w:bCs/>
          <w:sz w:val="28"/>
          <w:szCs w:val="28"/>
          <w:lang w:val="en-US" w:eastAsia="zh-CN"/>
        </w:rPr>
        <w:t>（一）</w:t>
      </w:r>
      <w:r>
        <w:rPr>
          <w:rFonts w:hint="eastAsia" w:ascii="宋体" w:hAnsi="宋体" w:eastAsia="宋体" w:cs="宋体"/>
          <w:b/>
          <w:bCs/>
          <w:sz w:val="28"/>
          <w:szCs w:val="28"/>
        </w:rPr>
        <w:t>投资回收期</w:t>
      </w:r>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p>
    <w:p>
      <w:pPr>
        <w:spacing w:line="360" w:lineRule="auto"/>
        <w:ind w:firstLine="560" w:firstLineChars="200"/>
        <w:rPr>
          <w:rFonts w:hint="eastAsia" w:ascii="宋体" w:hAnsi="宋体" w:eastAsia="宋体" w:cs="宋体"/>
          <w:color w:val="auto"/>
          <w:sz w:val="28"/>
          <w:szCs w:val="28"/>
          <w:lang w:eastAsia="zh-CN"/>
        </w:rPr>
      </w:pPr>
      <w:r>
        <w:rPr>
          <w:rFonts w:hint="eastAsia" w:ascii="宋体" w:hAnsi="宋体" w:eastAsia="宋体" w:cs="宋体"/>
          <w:color w:val="auto"/>
          <w:sz w:val="28"/>
          <w:szCs w:val="28"/>
        </w:rPr>
        <w:t>根据计算，投资回收期为</w:t>
      </w:r>
      <w:r>
        <w:rPr>
          <w:rFonts w:hint="eastAsia" w:ascii="宋体" w:hAnsi="宋体" w:eastAsia="宋体" w:cs="宋体"/>
          <w:color w:val="auto"/>
          <w:sz w:val="28"/>
          <w:szCs w:val="28"/>
          <w:lang w:eastAsia="zh-CN"/>
        </w:rPr>
        <w:t>5</w:t>
      </w:r>
      <w:r>
        <w:rPr>
          <w:rFonts w:hint="eastAsia" w:ascii="宋体" w:hAnsi="宋体" w:eastAsia="宋体" w:cs="宋体"/>
          <w:color w:val="auto"/>
          <w:sz w:val="28"/>
          <w:szCs w:val="28"/>
        </w:rPr>
        <w:t>年（含建设期）</w:t>
      </w:r>
      <w:r>
        <w:rPr>
          <w:rFonts w:hint="eastAsia" w:ascii="宋体" w:hAnsi="宋体" w:eastAsia="宋体" w:cs="宋体"/>
          <w:color w:val="auto"/>
          <w:sz w:val="28"/>
          <w:szCs w:val="28"/>
          <w:lang w:eastAsia="zh-CN"/>
        </w:rPr>
        <w:t>。</w:t>
      </w:r>
    </w:p>
    <w:p>
      <w:pPr>
        <w:spacing w:line="360" w:lineRule="auto"/>
        <w:ind w:firstLine="562" w:firstLineChars="200"/>
        <w:outlineLvl w:val="9"/>
        <w:rPr>
          <w:rFonts w:hint="eastAsia" w:ascii="宋体" w:hAnsi="宋体" w:eastAsia="宋体" w:cs="宋体"/>
          <w:b/>
          <w:bCs/>
          <w:sz w:val="28"/>
          <w:szCs w:val="28"/>
        </w:rPr>
      </w:pPr>
      <w:bookmarkStart w:id="931" w:name="_Toc30470"/>
      <w:bookmarkStart w:id="932" w:name="_Toc3251"/>
      <w:bookmarkStart w:id="933" w:name="_Toc7761"/>
      <w:bookmarkStart w:id="934" w:name="_Toc24394"/>
      <w:bookmarkStart w:id="935" w:name="_Toc12679"/>
      <w:bookmarkStart w:id="936" w:name="_Toc26127"/>
      <w:bookmarkStart w:id="937" w:name="_Toc1745"/>
      <w:bookmarkStart w:id="938" w:name="_Toc2846"/>
      <w:bookmarkStart w:id="939" w:name="_Toc28448"/>
      <w:bookmarkStart w:id="940" w:name="_Toc4156"/>
      <w:bookmarkStart w:id="941" w:name="_Toc2308"/>
      <w:bookmarkStart w:id="942" w:name="_Toc3755"/>
      <w:bookmarkStart w:id="943" w:name="_Toc14117"/>
      <w:bookmarkStart w:id="944" w:name="_Toc28914"/>
      <w:bookmarkStart w:id="945" w:name="_Toc17635"/>
      <w:bookmarkStart w:id="946" w:name="_Toc24216"/>
      <w:bookmarkStart w:id="947" w:name="_Toc1658"/>
      <w:bookmarkStart w:id="948" w:name="_Toc16509"/>
      <w:bookmarkStart w:id="949" w:name="_Toc5294"/>
      <w:bookmarkStart w:id="950" w:name="_Toc54"/>
      <w:bookmarkStart w:id="951" w:name="_Toc28189"/>
      <w:bookmarkStart w:id="952" w:name="_Toc19745"/>
      <w:bookmarkStart w:id="953" w:name="_Toc2423"/>
      <w:bookmarkStart w:id="954" w:name="_Toc22255"/>
      <w:bookmarkStart w:id="955" w:name="_Toc18217"/>
      <w:bookmarkStart w:id="956" w:name="_Toc16306"/>
      <w:bookmarkStart w:id="957" w:name="_Toc21785"/>
      <w:bookmarkStart w:id="958" w:name="_Toc9925"/>
      <w:bookmarkStart w:id="959" w:name="_Toc9362"/>
      <w:r>
        <w:rPr>
          <w:rFonts w:hint="eastAsia" w:ascii="宋体" w:hAnsi="宋体" w:eastAsia="宋体" w:cs="宋体"/>
          <w:b/>
          <w:bCs/>
          <w:sz w:val="28"/>
          <w:szCs w:val="28"/>
          <w:lang w:eastAsia="zh-CN"/>
        </w:rPr>
        <w:t>（二）</w:t>
      </w:r>
      <w:r>
        <w:rPr>
          <w:rFonts w:hint="eastAsia" w:ascii="宋体" w:hAnsi="宋体" w:eastAsia="宋体" w:cs="宋体"/>
          <w:b/>
          <w:bCs/>
          <w:sz w:val="28"/>
          <w:szCs w:val="28"/>
        </w:rPr>
        <w:t>投资利润率</w:t>
      </w:r>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pPr>
        <w:spacing w:line="240" w:lineRule="auto"/>
        <w:ind w:firstLine="2240" w:firstLineChars="800"/>
        <w:rPr>
          <w:rFonts w:hint="eastAsia" w:ascii="宋体" w:hAnsi="宋体" w:eastAsia="宋体" w:cs="宋体"/>
          <w:color w:val="auto"/>
          <w:sz w:val="28"/>
          <w:szCs w:val="28"/>
        </w:rPr>
      </w:pPr>
      <w:r>
        <w:rPr>
          <w:rFonts w:hint="eastAsia" w:ascii="宋体" w:hAnsi="宋体" w:eastAsia="宋体" w:cs="宋体"/>
          <w:color w:val="auto"/>
          <w:sz w:val="28"/>
          <w:szCs w:val="28"/>
          <w:lang w:val="en-US" w:eastAsia="zh-CN"/>
        </w:rPr>
        <w:t xml:space="preserve">  </w:t>
      </w:r>
      <w:r>
        <w:rPr>
          <w:rFonts w:hint="eastAsia" w:ascii="宋体" w:hAnsi="宋体" w:eastAsia="宋体" w:cs="宋体"/>
          <w:color w:val="auto"/>
          <w:sz w:val="28"/>
          <w:szCs w:val="28"/>
        </w:rPr>
        <w:t>年利润总额（计算</w:t>
      </w:r>
      <w:r>
        <w:rPr>
          <w:rFonts w:hint="eastAsia" w:ascii="宋体" w:hAnsi="宋体" w:eastAsia="宋体" w:cs="宋体"/>
          <w:color w:val="auto"/>
          <w:sz w:val="28"/>
          <w:szCs w:val="28"/>
          <w:lang w:eastAsia="zh-CN"/>
        </w:rPr>
        <w:t>其</w:t>
      </w:r>
      <w:r>
        <w:rPr>
          <w:rFonts w:hint="eastAsia" w:ascii="宋体" w:hAnsi="宋体" w:eastAsia="宋体" w:cs="宋体"/>
          <w:color w:val="auto"/>
          <w:sz w:val="28"/>
          <w:szCs w:val="28"/>
        </w:rPr>
        <w:t>平均值）</w:t>
      </w:r>
    </w:p>
    <w:p>
      <w:pPr>
        <w:spacing w:line="240" w:lineRule="auto"/>
        <w:rPr>
          <w:rFonts w:hint="eastAsia" w:ascii="宋体" w:hAnsi="宋体" w:eastAsia="宋体" w:cs="宋体"/>
          <w:color w:val="auto"/>
          <w:sz w:val="28"/>
          <w:szCs w:val="28"/>
        </w:rPr>
      </w:pPr>
      <w:r>
        <w:rPr>
          <w:sz w:val="28"/>
          <w:szCs w:val="28"/>
        </w:rPr>
        <mc:AlternateContent>
          <mc:Choice Requires="wps">
            <w:drawing>
              <wp:anchor distT="0" distB="0" distL="114300" distR="114300" simplePos="0" relativeHeight="251668480" behindDoc="0" locked="0" layoutInCell="1" allowOverlap="1">
                <wp:simplePos x="0" y="0"/>
                <wp:positionH relativeFrom="column">
                  <wp:posOffset>1539875</wp:posOffset>
                </wp:positionH>
                <wp:positionV relativeFrom="paragraph">
                  <wp:posOffset>148590</wp:posOffset>
                </wp:positionV>
                <wp:extent cx="2152650" cy="19050"/>
                <wp:effectExtent l="0" t="4445" r="11430" b="6985"/>
                <wp:wrapNone/>
                <wp:docPr id="19" name="直线 167"/>
                <wp:cNvGraphicFramePr/>
                <a:graphic xmlns:a="http://schemas.openxmlformats.org/drawingml/2006/main">
                  <a:graphicData uri="http://schemas.microsoft.com/office/word/2010/wordprocessingShape">
                    <wps:wsp>
                      <wps:cNvCnPr/>
                      <wps:spPr>
                        <a:xfrm flipV="1">
                          <a:off x="0" y="0"/>
                          <a:ext cx="2152650" cy="1905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67" o:spid="_x0000_s1026" o:spt="20" style="position:absolute;left:0pt;flip:y;margin-left:121.25pt;margin-top:11.7pt;height:1.5pt;width:169.5pt;z-index:251668480;mso-width-relative:page;mso-height-relative:page;" filled="f" stroked="t" coordsize="21600,21600" o:gfxdata="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lv8AONcAAAAJAQAADwAAAAAAAAAB&#10;ACAAAAAiAAAAZHJzL2Rvd25yZXYueG1sUEsBAhQAFAAAAAgAh07iQMXtJk/YAQAAngMAAA4AAAAA&#10;AAAAAQAgAAAAJgEAAGRycy9lMm9Eb2MueG1sUEsFBgAAAAAGAAYAWQEAAHAFAAAAAA==&#10;">
                <v:fill on="f" focussize="0,0"/>
                <v:stroke color="#000000" joinstyle="round"/>
                <v:imagedata o:title=""/>
                <o:lock v:ext="edit" aspectratio="f"/>
              </v:line>
            </w:pict>
          </mc:Fallback>
        </mc:AlternateContent>
      </w:r>
      <w:r>
        <w:rPr>
          <w:rFonts w:hint="eastAsia" w:ascii="宋体" w:hAnsi="宋体" w:eastAsia="宋体" w:cs="宋体"/>
          <w:color w:val="auto"/>
          <w:sz w:val="28"/>
          <w:szCs w:val="28"/>
          <w:lang w:val="en-US" w:eastAsia="zh-CN"/>
        </w:rPr>
        <w:t xml:space="preserve">    </w:t>
      </w:r>
      <w:r>
        <w:rPr>
          <w:rFonts w:hint="eastAsia" w:ascii="宋体" w:hAnsi="宋体" w:eastAsia="宋体" w:cs="宋体"/>
          <w:color w:val="auto"/>
          <w:sz w:val="28"/>
          <w:szCs w:val="28"/>
        </w:rPr>
        <w:t xml:space="preserve">投资利润率 </w:t>
      </w:r>
      <w:r>
        <w:rPr>
          <w:rFonts w:hint="eastAsia" w:ascii="宋体" w:hAnsi="宋体" w:eastAsia="宋体" w:cs="宋体"/>
          <w:color w:val="auto"/>
          <w:sz w:val="28"/>
          <w:szCs w:val="28"/>
          <w:lang w:val="en-US" w:eastAsia="zh-CN"/>
        </w:rPr>
        <w:t xml:space="preserve">=                        </w:t>
      </w:r>
      <w:r>
        <w:rPr>
          <w:rFonts w:hint="eastAsia" w:ascii="宋体" w:hAnsi="宋体" w:eastAsia="宋体" w:cs="宋体"/>
          <w:color w:val="auto"/>
          <w:sz w:val="28"/>
          <w:szCs w:val="28"/>
        </w:rPr>
        <w:t xml:space="preserve">  </w:t>
      </w:r>
      <w:r>
        <w:rPr>
          <w:rFonts w:hint="eastAsia" w:ascii="宋体" w:hAnsi="宋体" w:eastAsia="宋体" w:cs="宋体"/>
          <w:color w:val="auto"/>
          <w:sz w:val="28"/>
          <w:szCs w:val="28"/>
          <w:lang w:val="en-US" w:eastAsia="zh-CN"/>
        </w:rPr>
        <w:t xml:space="preserve"> </w:t>
      </w:r>
      <w:r>
        <w:rPr>
          <w:rFonts w:hint="eastAsia" w:ascii="宋体" w:hAnsi="宋体" w:eastAsia="宋体" w:cs="宋体"/>
          <w:color w:val="auto"/>
          <w:sz w:val="28"/>
          <w:szCs w:val="28"/>
        </w:rPr>
        <w:t>×100%</w:t>
      </w:r>
    </w:p>
    <w:p>
      <w:pPr>
        <w:spacing w:line="360" w:lineRule="auto"/>
        <w:ind w:firstLine="3080" w:firstLineChars="1100"/>
        <w:rPr>
          <w:rFonts w:hint="eastAsia" w:ascii="宋体" w:hAnsi="宋体" w:eastAsia="宋体" w:cs="宋体"/>
          <w:color w:val="auto"/>
          <w:sz w:val="28"/>
          <w:szCs w:val="28"/>
        </w:rPr>
      </w:pPr>
      <w:r>
        <w:rPr>
          <w:rFonts w:hint="eastAsia" w:ascii="宋体" w:hAnsi="宋体" w:eastAsia="宋体" w:cs="宋体"/>
          <w:color w:val="auto"/>
          <w:sz w:val="28"/>
          <w:szCs w:val="28"/>
          <w:lang w:val="en-US" w:eastAsia="zh-CN"/>
        </w:rPr>
        <w:t xml:space="preserve">  </w:t>
      </w:r>
      <w:r>
        <w:rPr>
          <w:rFonts w:hint="eastAsia" w:ascii="宋体" w:hAnsi="宋体" w:eastAsia="宋体" w:cs="宋体"/>
          <w:color w:val="auto"/>
          <w:sz w:val="28"/>
          <w:szCs w:val="28"/>
        </w:rPr>
        <w:t>项目总投资</w:t>
      </w:r>
    </w:p>
    <w:p>
      <w:pPr>
        <w:shd w:val="clear" w:color="auto" w:fill="auto"/>
        <w:spacing w:line="240" w:lineRule="auto"/>
        <w:rPr>
          <w:rFonts w:hint="eastAsia" w:ascii="宋体" w:hAnsi="宋体" w:eastAsia="宋体" w:cs="宋体"/>
          <w:color w:val="auto"/>
          <w:sz w:val="28"/>
          <w:szCs w:val="28"/>
        </w:rPr>
      </w:pPr>
      <w:r>
        <w:rPr>
          <w:rFonts w:hint="eastAsia" w:ascii="宋体" w:hAnsi="宋体" w:eastAsia="宋体" w:cs="宋体"/>
          <w:color w:val="auto"/>
          <w:sz w:val="28"/>
          <w:szCs w:val="28"/>
        </w:rPr>
        <w:t xml:space="preserve">                     </w:t>
      </w:r>
      <w:r>
        <w:rPr>
          <w:rFonts w:hint="eastAsia" w:ascii="宋体" w:hAnsi="宋体" w:eastAsia="宋体" w:cs="宋体"/>
          <w:color w:val="auto"/>
          <w:sz w:val="28"/>
          <w:szCs w:val="28"/>
          <w:lang w:val="en-US" w:eastAsia="zh-CN"/>
        </w:rPr>
        <w:t xml:space="preserve">    2577.36</w:t>
      </w:r>
    </w:p>
    <w:p>
      <w:pPr>
        <w:shd w:val="clear" w:color="auto" w:fill="auto"/>
        <w:spacing w:line="240" w:lineRule="auto"/>
        <w:ind w:firstLine="2240" w:firstLineChars="800"/>
        <w:rPr>
          <w:rFonts w:hint="eastAsia" w:ascii="宋体" w:hAnsi="宋体" w:eastAsia="宋体" w:cs="宋体"/>
          <w:color w:val="auto"/>
          <w:sz w:val="28"/>
          <w:szCs w:val="28"/>
        </w:rPr>
      </w:pPr>
      <w:r>
        <w:rPr>
          <w:rFonts w:hint="eastAsia" w:ascii="宋体" w:hAnsi="宋体" w:eastAsia="宋体" w:cs="宋体"/>
          <w:color w:val="auto"/>
          <w:sz w:val="28"/>
          <w:szCs w:val="28"/>
        </w:rPr>
        <w:t xml:space="preserve">= </w:t>
      </w:r>
      <w:r>
        <w:rPr>
          <w:rFonts w:hint="eastAsia" w:ascii="宋体" w:hAnsi="宋体" w:eastAsia="宋体" w:cs="宋体"/>
          <w:strike/>
          <w:color w:val="auto"/>
          <w:sz w:val="28"/>
          <w:szCs w:val="28"/>
          <w:lang w:val="en-US" w:eastAsia="zh-CN"/>
        </w:rPr>
        <w:t xml:space="preserve">  </w:t>
      </w:r>
      <w:r>
        <w:rPr>
          <w:rFonts w:hint="eastAsia" w:ascii="宋体" w:hAnsi="宋体" w:eastAsia="宋体" w:cs="宋体"/>
          <w:strike/>
          <w:color w:val="auto"/>
          <w:sz w:val="28"/>
          <w:szCs w:val="28"/>
        </w:rPr>
        <w:t xml:space="preserve"> </w:t>
      </w:r>
      <w:r>
        <w:rPr>
          <w:rFonts w:hint="eastAsia" w:ascii="宋体" w:hAnsi="宋体" w:eastAsia="宋体" w:cs="宋体"/>
          <w:strike/>
          <w:color w:val="auto"/>
          <w:sz w:val="28"/>
          <w:szCs w:val="28"/>
          <w:lang w:val="en-US" w:eastAsia="zh-CN"/>
        </w:rPr>
        <w:t xml:space="preserve">                     </w:t>
      </w:r>
      <w:r>
        <w:rPr>
          <w:rFonts w:hint="eastAsia" w:ascii="宋体" w:hAnsi="宋体" w:eastAsia="宋体" w:cs="宋体"/>
          <w:strike/>
          <w:color w:val="auto"/>
          <w:sz w:val="28"/>
          <w:szCs w:val="28"/>
        </w:rPr>
        <w:t xml:space="preserve"> </w:t>
      </w:r>
      <w:r>
        <w:rPr>
          <w:rFonts w:hint="eastAsia" w:ascii="宋体" w:hAnsi="宋体" w:eastAsia="宋体" w:cs="宋体"/>
          <w:color w:val="auto"/>
          <w:sz w:val="28"/>
          <w:szCs w:val="28"/>
        </w:rPr>
        <w:t xml:space="preserve">×100%  = </w:t>
      </w:r>
      <w:r>
        <w:rPr>
          <w:rFonts w:hint="eastAsia" w:ascii="宋体" w:hAnsi="宋体" w:eastAsia="宋体" w:cs="宋体"/>
          <w:color w:val="auto"/>
          <w:sz w:val="28"/>
          <w:szCs w:val="28"/>
          <w:lang w:val="en-US" w:eastAsia="zh-CN"/>
        </w:rPr>
        <w:t>32.22</w:t>
      </w:r>
      <w:r>
        <w:rPr>
          <w:rFonts w:hint="eastAsia" w:ascii="宋体" w:hAnsi="宋体" w:eastAsia="宋体" w:cs="宋体"/>
          <w:color w:val="auto"/>
          <w:sz w:val="28"/>
          <w:szCs w:val="28"/>
        </w:rPr>
        <w:t>%</w:t>
      </w:r>
    </w:p>
    <w:p>
      <w:pPr>
        <w:shd w:val="clear" w:color="auto" w:fill="auto"/>
        <w:spacing w:line="240" w:lineRule="auto"/>
        <w:ind w:firstLine="1400" w:firstLineChars="500"/>
        <w:rPr>
          <w:rFonts w:hint="eastAsia" w:ascii="宋体" w:hAnsi="宋体" w:eastAsia="宋体" w:cs="宋体"/>
          <w:color w:val="auto"/>
          <w:sz w:val="28"/>
          <w:szCs w:val="28"/>
          <w:lang w:val="en-US" w:eastAsia="zh-CN"/>
        </w:rPr>
      </w:pPr>
      <w:r>
        <w:rPr>
          <w:rFonts w:hint="eastAsia" w:ascii="宋体" w:hAnsi="宋体" w:eastAsia="宋体" w:cs="宋体"/>
          <w:color w:val="auto"/>
          <w:sz w:val="28"/>
          <w:szCs w:val="28"/>
        </w:rPr>
        <w:t xml:space="preserve">           </w:t>
      </w:r>
      <w:r>
        <w:rPr>
          <w:rFonts w:hint="eastAsia" w:ascii="宋体" w:hAnsi="宋体" w:eastAsia="宋体" w:cs="宋体"/>
          <w:color w:val="auto"/>
          <w:sz w:val="28"/>
          <w:szCs w:val="28"/>
          <w:lang w:val="en-US" w:eastAsia="zh-CN"/>
        </w:rPr>
        <w:t xml:space="preserve">      8000</w:t>
      </w:r>
    </w:p>
    <w:p>
      <w:pPr>
        <w:shd w:val="clear" w:color="auto" w:fill="auto"/>
        <w:spacing w:line="240" w:lineRule="auto"/>
        <w:ind w:firstLine="1400" w:firstLineChars="500"/>
        <w:rPr>
          <w:rFonts w:hint="eastAsia" w:ascii="宋体" w:hAnsi="宋体" w:eastAsia="宋体" w:cs="宋体"/>
          <w:color w:val="auto"/>
          <w:sz w:val="28"/>
          <w:szCs w:val="28"/>
          <w:lang w:val="en-US" w:eastAsia="zh-CN"/>
        </w:rPr>
      </w:pPr>
    </w:p>
    <w:p>
      <w:pPr>
        <w:spacing w:line="360" w:lineRule="auto"/>
        <w:ind w:firstLine="562" w:firstLineChars="200"/>
        <w:outlineLvl w:val="9"/>
        <w:rPr>
          <w:rFonts w:hint="eastAsia" w:ascii="宋体" w:hAnsi="宋体" w:eastAsia="宋体" w:cs="宋体"/>
          <w:b/>
          <w:bCs/>
          <w:sz w:val="28"/>
          <w:szCs w:val="28"/>
        </w:rPr>
      </w:pPr>
      <w:bookmarkStart w:id="960" w:name="_Toc21702"/>
      <w:bookmarkStart w:id="961" w:name="_Toc21814"/>
      <w:bookmarkStart w:id="962" w:name="_Toc28275"/>
      <w:bookmarkStart w:id="963" w:name="_Toc25415"/>
      <w:bookmarkStart w:id="964" w:name="_Toc30900"/>
      <w:bookmarkStart w:id="965" w:name="_Toc10784"/>
      <w:bookmarkStart w:id="966" w:name="_Toc17237"/>
      <w:bookmarkStart w:id="967" w:name="_Toc1733"/>
      <w:bookmarkStart w:id="968" w:name="_Toc4430"/>
      <w:bookmarkStart w:id="969" w:name="_Toc16766"/>
      <w:bookmarkStart w:id="970" w:name="_Toc8633"/>
      <w:bookmarkStart w:id="971" w:name="_Toc21466"/>
      <w:bookmarkStart w:id="972" w:name="_Toc13816"/>
      <w:bookmarkStart w:id="973" w:name="_Toc7434"/>
      <w:bookmarkStart w:id="974" w:name="_Toc16147"/>
      <w:bookmarkStart w:id="975" w:name="_Toc27912"/>
      <w:bookmarkStart w:id="976" w:name="_Toc19660"/>
      <w:bookmarkStart w:id="977" w:name="_Toc7401"/>
      <w:bookmarkStart w:id="978" w:name="_Toc13147"/>
      <w:bookmarkStart w:id="979" w:name="_Toc23918"/>
      <w:bookmarkStart w:id="980" w:name="_Toc16305"/>
      <w:bookmarkStart w:id="981" w:name="_Toc3354"/>
      <w:bookmarkStart w:id="982" w:name="_Toc28637"/>
      <w:bookmarkStart w:id="983" w:name="_Toc8474"/>
      <w:bookmarkStart w:id="984" w:name="_Toc18169"/>
      <w:bookmarkStart w:id="985" w:name="_Toc7583"/>
      <w:bookmarkStart w:id="986" w:name="_Toc24802"/>
      <w:bookmarkStart w:id="987" w:name="_Toc12872"/>
      <w:bookmarkStart w:id="988" w:name="_Toc16486"/>
      <w:r>
        <w:rPr>
          <w:rFonts w:hint="eastAsia" w:ascii="宋体" w:hAnsi="宋体" w:eastAsia="宋体" w:cs="宋体"/>
          <w:b/>
          <w:bCs/>
          <w:sz w:val="28"/>
          <w:szCs w:val="28"/>
          <w:lang w:val="en-US" w:eastAsia="zh-CN"/>
        </w:rPr>
        <w:t>（三）</w:t>
      </w:r>
      <w:r>
        <w:rPr>
          <w:rFonts w:hint="eastAsia" w:ascii="宋体" w:hAnsi="宋体" w:eastAsia="宋体" w:cs="宋体"/>
          <w:b/>
          <w:bCs/>
          <w:sz w:val="28"/>
          <w:szCs w:val="28"/>
        </w:rPr>
        <w:t>销售额利润率</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p>
    <w:p>
      <w:pPr>
        <w:spacing w:line="240" w:lineRule="auto"/>
        <w:ind w:firstLine="2240" w:firstLineChars="800"/>
        <w:rPr>
          <w:rFonts w:hint="eastAsia" w:ascii="宋体" w:hAnsi="宋体" w:eastAsia="宋体" w:cs="宋体"/>
          <w:color w:val="auto"/>
          <w:sz w:val="28"/>
          <w:szCs w:val="28"/>
        </w:rPr>
      </w:pPr>
      <w:r>
        <w:rPr>
          <w:rFonts w:hint="eastAsia" w:ascii="宋体" w:hAnsi="宋体" w:eastAsia="宋体" w:cs="宋体"/>
          <w:color w:val="auto"/>
          <w:sz w:val="28"/>
          <w:szCs w:val="28"/>
          <w:lang w:val="en-US" w:eastAsia="zh-CN"/>
        </w:rPr>
        <w:t xml:space="preserve">   </w:t>
      </w:r>
      <w:r>
        <w:rPr>
          <w:rFonts w:hint="eastAsia" w:ascii="宋体" w:hAnsi="宋体" w:eastAsia="宋体" w:cs="宋体"/>
          <w:color w:val="auto"/>
          <w:sz w:val="28"/>
          <w:szCs w:val="28"/>
        </w:rPr>
        <w:t>年利润总额（计算</w:t>
      </w:r>
      <w:r>
        <w:rPr>
          <w:rFonts w:hint="eastAsia" w:ascii="宋体" w:hAnsi="宋体" w:eastAsia="宋体" w:cs="宋体"/>
          <w:color w:val="auto"/>
          <w:sz w:val="28"/>
          <w:szCs w:val="28"/>
          <w:lang w:eastAsia="zh-CN"/>
        </w:rPr>
        <w:t>其</w:t>
      </w:r>
      <w:r>
        <w:rPr>
          <w:rFonts w:hint="eastAsia" w:ascii="宋体" w:hAnsi="宋体" w:eastAsia="宋体" w:cs="宋体"/>
          <w:color w:val="auto"/>
          <w:sz w:val="28"/>
          <w:szCs w:val="28"/>
        </w:rPr>
        <w:t>平均值）</w:t>
      </w:r>
    </w:p>
    <w:p>
      <w:pPr>
        <w:spacing w:line="240" w:lineRule="auto"/>
        <w:rPr>
          <w:rFonts w:hint="eastAsia" w:ascii="宋体" w:hAnsi="宋体" w:eastAsia="宋体" w:cs="宋体"/>
          <w:color w:val="auto"/>
          <w:sz w:val="28"/>
          <w:szCs w:val="28"/>
        </w:rPr>
      </w:pPr>
      <w:r>
        <w:rPr>
          <w:rFonts w:hint="eastAsia" w:ascii="宋体" w:hAnsi="宋体" w:eastAsia="宋体" w:cs="宋体"/>
          <w:color w:val="auto"/>
          <w:sz w:val="28"/>
          <w:szCs w:val="28"/>
          <w:lang w:val="en-US" w:eastAsia="zh-CN"/>
        </w:rPr>
        <w:t xml:space="preserve">    </w:t>
      </w:r>
      <w:r>
        <w:rPr>
          <w:rFonts w:hint="eastAsia" w:ascii="宋体" w:hAnsi="宋体" w:eastAsia="宋体" w:cs="宋体"/>
          <w:color w:val="auto"/>
          <w:sz w:val="28"/>
          <w:szCs w:val="28"/>
        </w:rPr>
        <w:t xml:space="preserve">销售额利润率 = </w:t>
      </w:r>
      <w:r>
        <w:rPr>
          <w:rFonts w:hint="eastAsia" w:ascii="宋体" w:hAnsi="宋体" w:eastAsia="宋体" w:cs="宋体"/>
          <w:strike/>
          <w:dstrike w:val="0"/>
          <w:color w:val="auto"/>
          <w:sz w:val="28"/>
          <w:szCs w:val="28"/>
          <w:lang w:val="en-US" w:eastAsia="zh-CN"/>
        </w:rPr>
        <w:t xml:space="preserve">                         </w:t>
      </w:r>
      <w:r>
        <w:rPr>
          <w:rFonts w:hint="eastAsia" w:ascii="宋体" w:hAnsi="宋体" w:eastAsia="宋体" w:cs="宋体"/>
          <w:color w:val="auto"/>
          <w:sz w:val="28"/>
          <w:szCs w:val="28"/>
        </w:rPr>
        <w:t xml:space="preserve">  ×100%</w:t>
      </w:r>
    </w:p>
    <w:p>
      <w:pPr>
        <w:spacing w:line="360" w:lineRule="auto"/>
        <w:ind w:firstLine="2240" w:firstLineChars="800"/>
        <w:rPr>
          <w:rFonts w:hint="eastAsia" w:ascii="宋体" w:hAnsi="宋体" w:eastAsia="宋体" w:cs="宋体"/>
          <w:color w:val="auto"/>
          <w:sz w:val="28"/>
          <w:szCs w:val="28"/>
        </w:rPr>
      </w:pPr>
      <w:r>
        <w:rPr>
          <w:rFonts w:hint="eastAsia" w:ascii="宋体" w:hAnsi="宋体" w:eastAsia="宋体" w:cs="宋体"/>
          <w:color w:val="auto"/>
          <w:sz w:val="28"/>
          <w:szCs w:val="28"/>
          <w:lang w:val="en-US" w:eastAsia="zh-CN"/>
        </w:rPr>
        <w:t xml:space="preserve">   </w:t>
      </w:r>
      <w:r>
        <w:rPr>
          <w:rFonts w:hint="eastAsia" w:ascii="宋体" w:hAnsi="宋体" w:eastAsia="宋体" w:cs="宋体"/>
          <w:color w:val="auto"/>
          <w:sz w:val="28"/>
          <w:szCs w:val="28"/>
        </w:rPr>
        <w:t>年销售收入（计算</w:t>
      </w:r>
      <w:r>
        <w:rPr>
          <w:rFonts w:hint="eastAsia" w:ascii="宋体" w:hAnsi="宋体" w:eastAsia="宋体" w:cs="宋体"/>
          <w:color w:val="auto"/>
          <w:sz w:val="28"/>
          <w:szCs w:val="28"/>
          <w:lang w:eastAsia="zh-CN"/>
        </w:rPr>
        <w:t>其</w:t>
      </w:r>
      <w:r>
        <w:rPr>
          <w:rFonts w:hint="eastAsia" w:ascii="宋体" w:hAnsi="宋体" w:eastAsia="宋体" w:cs="宋体"/>
          <w:color w:val="auto"/>
          <w:sz w:val="28"/>
          <w:szCs w:val="28"/>
        </w:rPr>
        <w:t>平均值）</w:t>
      </w:r>
    </w:p>
    <w:p>
      <w:pPr>
        <w:shd w:val="clear" w:color="auto" w:fill="auto"/>
        <w:spacing w:line="240" w:lineRule="auto"/>
        <w:ind w:firstLine="2240" w:firstLineChars="800"/>
        <w:rPr>
          <w:rFonts w:hint="eastAsia" w:ascii="宋体" w:hAnsi="宋体" w:eastAsia="宋体" w:cs="宋体"/>
          <w:color w:val="auto"/>
          <w:sz w:val="28"/>
          <w:szCs w:val="28"/>
        </w:rPr>
      </w:pPr>
      <w:r>
        <w:rPr>
          <w:rFonts w:hint="eastAsia" w:ascii="宋体" w:hAnsi="宋体" w:eastAsia="宋体" w:cs="宋体"/>
          <w:color w:val="auto"/>
          <w:sz w:val="28"/>
          <w:szCs w:val="28"/>
        </w:rPr>
        <w:t xml:space="preserve"> </w:t>
      </w:r>
      <w:r>
        <w:rPr>
          <w:rFonts w:hint="eastAsia" w:ascii="宋体" w:hAnsi="宋体" w:eastAsia="宋体" w:cs="宋体"/>
          <w:color w:val="auto"/>
          <w:sz w:val="28"/>
          <w:szCs w:val="28"/>
          <w:lang w:val="en-US" w:eastAsia="zh-CN"/>
        </w:rPr>
        <w:t xml:space="preserve">        </w:t>
      </w:r>
      <w:r>
        <w:rPr>
          <w:rFonts w:hint="eastAsia" w:ascii="宋体" w:hAnsi="宋体" w:eastAsia="宋体" w:cs="宋体"/>
          <w:color w:val="auto"/>
          <w:sz w:val="28"/>
          <w:szCs w:val="28"/>
        </w:rPr>
        <w:t xml:space="preserve"> </w:t>
      </w:r>
      <w:r>
        <w:rPr>
          <w:rFonts w:hint="eastAsia" w:ascii="宋体" w:hAnsi="宋体" w:eastAsia="宋体" w:cs="宋体"/>
          <w:color w:val="auto"/>
          <w:sz w:val="28"/>
          <w:szCs w:val="28"/>
          <w:lang w:val="en-US" w:eastAsia="zh-CN"/>
        </w:rPr>
        <w:t xml:space="preserve"> 2577.36</w:t>
      </w:r>
      <w:r>
        <w:rPr>
          <w:rFonts w:hint="eastAsia" w:ascii="宋体" w:hAnsi="宋体" w:eastAsia="宋体" w:cs="宋体"/>
          <w:color w:val="auto"/>
          <w:sz w:val="28"/>
          <w:szCs w:val="28"/>
        </w:rPr>
        <w:t xml:space="preserve">     </w:t>
      </w:r>
    </w:p>
    <w:p>
      <w:pPr>
        <w:shd w:val="clear" w:color="auto" w:fill="auto"/>
        <w:spacing w:line="240" w:lineRule="auto"/>
        <w:ind w:firstLine="2240" w:firstLineChars="800"/>
        <w:rPr>
          <w:rFonts w:hint="eastAsia" w:ascii="宋体" w:hAnsi="宋体" w:eastAsia="宋体" w:cs="宋体"/>
          <w:color w:val="auto"/>
          <w:sz w:val="28"/>
          <w:szCs w:val="28"/>
        </w:rPr>
      </w:pPr>
      <w:r>
        <w:rPr>
          <w:rFonts w:hint="eastAsia" w:ascii="宋体" w:hAnsi="宋体" w:eastAsia="宋体" w:cs="宋体"/>
          <w:color w:val="auto"/>
          <w:sz w:val="28"/>
          <w:szCs w:val="28"/>
        </w:rPr>
        <w:t xml:space="preserve">= </w:t>
      </w:r>
      <w:r>
        <w:rPr>
          <w:rFonts w:hint="eastAsia" w:ascii="宋体" w:hAnsi="宋体" w:eastAsia="宋体" w:cs="宋体"/>
          <w:strike/>
          <w:color w:val="auto"/>
          <w:sz w:val="28"/>
          <w:szCs w:val="28"/>
          <w:lang w:eastAsia="zh-CN"/>
        </w:rPr>
        <w:t xml:space="preserve"> </w:t>
      </w:r>
      <w:r>
        <w:rPr>
          <w:rFonts w:hint="eastAsia" w:ascii="宋体" w:hAnsi="宋体" w:eastAsia="宋体" w:cs="宋体"/>
          <w:strike/>
          <w:color w:val="auto"/>
          <w:sz w:val="28"/>
          <w:szCs w:val="28"/>
          <w:lang w:val="en-US" w:eastAsia="zh-CN"/>
        </w:rPr>
        <w:t xml:space="preserve">                          </w:t>
      </w:r>
      <w:r>
        <w:rPr>
          <w:rFonts w:hint="eastAsia" w:ascii="宋体" w:hAnsi="宋体" w:eastAsia="宋体" w:cs="宋体"/>
          <w:color w:val="auto"/>
          <w:sz w:val="28"/>
          <w:szCs w:val="28"/>
        </w:rPr>
        <w:t xml:space="preserve"> ×100%  = </w:t>
      </w:r>
      <w:r>
        <w:rPr>
          <w:rFonts w:hint="eastAsia" w:ascii="宋体" w:hAnsi="宋体" w:eastAsia="宋体" w:cs="宋体"/>
          <w:color w:val="auto"/>
          <w:sz w:val="28"/>
          <w:szCs w:val="28"/>
          <w:lang w:val="en-US" w:eastAsia="zh-CN"/>
        </w:rPr>
        <w:t>28.21</w:t>
      </w:r>
      <w:r>
        <w:rPr>
          <w:rFonts w:hint="eastAsia" w:ascii="宋体" w:hAnsi="宋体" w:eastAsia="宋体" w:cs="宋体"/>
          <w:color w:val="auto"/>
          <w:sz w:val="28"/>
          <w:szCs w:val="28"/>
        </w:rPr>
        <w:t>%</w:t>
      </w:r>
    </w:p>
    <w:p>
      <w:pPr>
        <w:shd w:val="clear" w:color="auto" w:fill="auto"/>
        <w:spacing w:line="240" w:lineRule="auto"/>
        <w:ind w:firstLine="2240" w:firstLineChars="800"/>
        <w:rPr>
          <w:rFonts w:hint="eastAsia" w:ascii="宋体" w:hAnsi="宋体" w:eastAsia="宋体" w:cs="宋体"/>
          <w:color w:val="auto"/>
          <w:sz w:val="28"/>
          <w:szCs w:val="28"/>
        </w:rPr>
      </w:pPr>
      <w:r>
        <w:rPr>
          <w:rFonts w:hint="eastAsia" w:ascii="宋体" w:hAnsi="宋体" w:eastAsia="宋体" w:cs="宋体"/>
          <w:color w:val="auto"/>
          <w:sz w:val="28"/>
          <w:szCs w:val="28"/>
        </w:rPr>
        <w:t xml:space="preserve">  </w:t>
      </w:r>
      <w:r>
        <w:rPr>
          <w:rFonts w:hint="eastAsia" w:ascii="宋体" w:hAnsi="宋体" w:eastAsia="宋体" w:cs="宋体"/>
          <w:color w:val="auto"/>
          <w:sz w:val="28"/>
          <w:szCs w:val="28"/>
          <w:lang w:val="en-US" w:eastAsia="zh-CN"/>
        </w:rPr>
        <w:t xml:space="preserve">         </w:t>
      </w:r>
      <w:r>
        <w:rPr>
          <w:rFonts w:hint="eastAsia" w:ascii="宋体" w:hAnsi="宋体" w:eastAsia="宋体" w:cs="宋体"/>
          <w:color w:val="auto"/>
          <w:sz w:val="28"/>
          <w:szCs w:val="28"/>
        </w:rPr>
        <w:t xml:space="preserve"> </w:t>
      </w:r>
      <w:r>
        <w:rPr>
          <w:rFonts w:hint="eastAsia" w:ascii="宋体" w:hAnsi="宋体" w:eastAsia="宋体" w:cs="宋体"/>
          <w:color w:val="auto"/>
          <w:sz w:val="28"/>
          <w:szCs w:val="28"/>
          <w:lang w:eastAsia="zh-CN"/>
        </w:rPr>
        <w:t>9</w:t>
      </w:r>
      <w:r>
        <w:rPr>
          <w:rFonts w:hint="eastAsia" w:ascii="宋体" w:hAnsi="宋体" w:eastAsia="宋体" w:cs="宋体"/>
          <w:color w:val="auto"/>
          <w:sz w:val="28"/>
          <w:szCs w:val="28"/>
          <w:lang w:val="en-US" w:eastAsia="zh-CN"/>
        </w:rPr>
        <w:t>135</w:t>
      </w:r>
    </w:p>
    <w:p>
      <w:pPr>
        <w:spacing w:line="36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分析表明，本项目盈利能力除能满足设定的基准收益率最低要求</w:t>
      </w:r>
      <w:r>
        <w:rPr>
          <w:rFonts w:hint="eastAsia" w:ascii="宋体" w:hAnsi="宋体" w:eastAsia="宋体" w:cs="宋体"/>
          <w:sz w:val="28"/>
          <w:szCs w:val="28"/>
          <w:lang w:eastAsia="zh-CN"/>
        </w:rPr>
        <w:t>外</w:t>
      </w:r>
      <w:r>
        <w:rPr>
          <w:rFonts w:hint="eastAsia" w:ascii="宋体" w:hAnsi="宋体" w:eastAsia="宋体" w:cs="宋体"/>
          <w:sz w:val="28"/>
          <w:szCs w:val="28"/>
        </w:rPr>
        <w:t>，还有超额盈余，</w:t>
      </w:r>
      <w:r>
        <w:rPr>
          <w:rFonts w:hint="eastAsia" w:ascii="宋体" w:hAnsi="宋体" w:eastAsia="宋体" w:cs="宋体"/>
          <w:sz w:val="28"/>
          <w:szCs w:val="28"/>
          <w:lang w:val="en-US" w:eastAsia="zh-CN"/>
        </w:rPr>
        <w:t xml:space="preserve"> </w:t>
      </w:r>
      <w:r>
        <w:rPr>
          <w:rFonts w:hint="eastAsia" w:ascii="宋体" w:hAnsi="宋体" w:eastAsia="宋体" w:cs="宋体"/>
          <w:sz w:val="28"/>
          <w:szCs w:val="28"/>
        </w:rPr>
        <w:t>各项财务指标均处在可接受的范围之内，财务评价是可接受的。</w:t>
      </w:r>
    </w:p>
    <w:p>
      <w:pPr>
        <w:spacing w:line="360" w:lineRule="auto"/>
        <w:ind w:firstLine="0" w:firstLineChars="0"/>
        <w:outlineLvl w:val="2"/>
        <w:rPr>
          <w:rFonts w:hint="eastAsia" w:ascii="宋体" w:hAnsi="宋体" w:eastAsia="宋体" w:cs="宋体"/>
          <w:b/>
          <w:color w:val="333399"/>
          <w:sz w:val="28"/>
          <w:szCs w:val="28"/>
        </w:rPr>
      </w:pPr>
      <w:bookmarkStart w:id="989" w:name="_Toc32708"/>
      <w:bookmarkStart w:id="990" w:name="_Toc23974"/>
      <w:bookmarkStart w:id="991" w:name="_Toc542"/>
      <w:bookmarkStart w:id="992" w:name="_Toc11738"/>
      <w:bookmarkStart w:id="993" w:name="_Toc29362"/>
      <w:bookmarkStart w:id="994" w:name="_Toc31142"/>
      <w:r>
        <w:rPr>
          <w:rFonts w:hint="eastAsia" w:ascii="宋体" w:hAnsi="宋体" w:eastAsia="宋体" w:cs="宋体"/>
          <w:b/>
          <w:color w:val="333399"/>
          <w:sz w:val="28"/>
          <w:szCs w:val="28"/>
          <w:lang w:val="en-US" w:eastAsia="zh-CN"/>
        </w:rPr>
        <w:t xml:space="preserve">    </w:t>
      </w:r>
      <w:bookmarkStart w:id="995" w:name="_Toc733"/>
      <w:bookmarkStart w:id="996" w:name="_Toc24723"/>
      <w:bookmarkStart w:id="997" w:name="_Toc20673"/>
      <w:bookmarkStart w:id="998" w:name="_Toc9828"/>
      <w:bookmarkStart w:id="999" w:name="_Toc2766"/>
      <w:r>
        <w:rPr>
          <w:rFonts w:hint="eastAsia" w:ascii="宋体" w:hAnsi="宋体" w:eastAsia="宋体" w:cs="宋体"/>
          <w:b/>
          <w:color w:val="333399"/>
          <w:sz w:val="28"/>
          <w:szCs w:val="28"/>
          <w:lang w:val="en-US" w:eastAsia="zh-CN"/>
        </w:rPr>
        <w:t>9-1-3</w:t>
      </w:r>
      <w:r>
        <w:rPr>
          <w:rFonts w:hint="eastAsia" w:ascii="宋体" w:hAnsi="宋体" w:eastAsia="宋体" w:cs="宋体"/>
          <w:b/>
          <w:color w:val="333399"/>
          <w:sz w:val="28"/>
          <w:szCs w:val="28"/>
        </w:rPr>
        <w:t>不确定性分析</w:t>
      </w:r>
      <w:bookmarkEnd w:id="989"/>
      <w:bookmarkEnd w:id="990"/>
      <w:bookmarkEnd w:id="991"/>
      <w:bookmarkEnd w:id="992"/>
      <w:bookmarkEnd w:id="993"/>
      <w:bookmarkEnd w:id="994"/>
      <w:bookmarkEnd w:id="995"/>
      <w:bookmarkEnd w:id="996"/>
      <w:bookmarkEnd w:id="997"/>
      <w:bookmarkEnd w:id="998"/>
      <w:bookmarkEnd w:id="999"/>
      <w:r>
        <w:rPr>
          <w:rFonts w:hint="eastAsia" w:ascii="宋体" w:hAnsi="宋体" w:eastAsia="宋体" w:cs="宋体"/>
          <w:b/>
          <w:color w:val="333399"/>
          <w:sz w:val="28"/>
          <w:szCs w:val="28"/>
        </w:rPr>
        <w:t xml:space="preserve"> </w:t>
      </w:r>
    </w:p>
    <w:p>
      <w:pPr>
        <w:spacing w:line="360" w:lineRule="auto"/>
        <w:ind w:firstLine="562" w:firstLineChars="200"/>
        <w:outlineLvl w:val="9"/>
        <w:rPr>
          <w:rFonts w:hint="eastAsia" w:ascii="宋体" w:hAnsi="宋体" w:eastAsia="宋体" w:cs="宋体"/>
          <w:b/>
          <w:bCs/>
          <w:color w:val="auto"/>
          <w:sz w:val="28"/>
          <w:szCs w:val="28"/>
        </w:rPr>
      </w:pPr>
      <w:bookmarkStart w:id="1000" w:name="_Toc22668"/>
      <w:bookmarkStart w:id="1001" w:name="_Toc32499"/>
      <w:bookmarkStart w:id="1002" w:name="_Toc32263"/>
      <w:bookmarkStart w:id="1003" w:name="_Toc4114"/>
      <w:bookmarkStart w:id="1004" w:name="_Toc18875"/>
      <w:bookmarkStart w:id="1005" w:name="_Toc9046"/>
      <w:bookmarkStart w:id="1006" w:name="_Toc31855"/>
      <w:bookmarkStart w:id="1007" w:name="_Toc15531"/>
      <w:bookmarkStart w:id="1008" w:name="_Toc28344"/>
      <w:bookmarkStart w:id="1009" w:name="_Toc19854"/>
      <w:bookmarkStart w:id="1010" w:name="_Toc16692"/>
      <w:bookmarkStart w:id="1011" w:name="_Toc28667"/>
      <w:bookmarkStart w:id="1012" w:name="_Toc5631"/>
      <w:bookmarkStart w:id="1013" w:name="_Toc8838"/>
      <w:bookmarkStart w:id="1014" w:name="_Toc14048"/>
      <w:bookmarkStart w:id="1015" w:name="_Toc8609"/>
      <w:bookmarkStart w:id="1016" w:name="_Toc7786"/>
      <w:bookmarkStart w:id="1017" w:name="_Toc30293"/>
      <w:bookmarkStart w:id="1018" w:name="_Toc970"/>
      <w:bookmarkStart w:id="1019" w:name="_Toc11156"/>
      <w:bookmarkStart w:id="1020" w:name="_Toc20381"/>
      <w:bookmarkStart w:id="1021" w:name="_Toc21612"/>
      <w:bookmarkStart w:id="1022" w:name="_Toc25046"/>
      <w:bookmarkStart w:id="1023" w:name="_Toc9019"/>
      <w:bookmarkStart w:id="1024" w:name="_Toc12526"/>
      <w:bookmarkStart w:id="1025" w:name="_Toc18627"/>
      <w:bookmarkStart w:id="1026" w:name="_Toc3408"/>
      <w:bookmarkStart w:id="1027" w:name="_Toc19951"/>
      <w:r>
        <w:rPr>
          <w:rFonts w:hint="eastAsia" w:ascii="宋体" w:hAnsi="宋体" w:eastAsia="宋体" w:cs="宋体"/>
          <w:b/>
          <w:bCs/>
          <w:color w:val="auto"/>
          <w:sz w:val="28"/>
          <w:szCs w:val="28"/>
          <w:lang w:val="en-US" w:eastAsia="zh-CN"/>
        </w:rPr>
        <w:t xml:space="preserve">（一） </w:t>
      </w:r>
      <w:r>
        <w:rPr>
          <w:rFonts w:hint="eastAsia" w:ascii="宋体" w:hAnsi="宋体" w:eastAsia="宋体" w:cs="宋体"/>
          <w:b/>
          <w:bCs/>
          <w:color w:val="auto"/>
          <w:sz w:val="28"/>
          <w:szCs w:val="28"/>
        </w:rPr>
        <w:t>盈亏平衡点分析</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r>
        <w:rPr>
          <w:rFonts w:hint="eastAsia" w:ascii="宋体" w:hAnsi="宋体" w:eastAsia="宋体" w:cs="宋体"/>
          <w:b/>
          <w:bCs/>
          <w:color w:val="auto"/>
          <w:sz w:val="28"/>
          <w:szCs w:val="28"/>
        </w:rPr>
        <w:t xml:space="preserve"> </w:t>
      </w:r>
    </w:p>
    <w:p>
      <w:pPr>
        <w:spacing w:line="36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以生产能力利用率表示的盈亏平衡点BEP</w:t>
      </w:r>
    </w:p>
    <w:p>
      <w:pPr>
        <w:spacing w:line="240" w:lineRule="auto"/>
        <w:ind w:firstLine="2240" w:firstLineChars="800"/>
        <w:rPr>
          <w:rFonts w:hint="eastAsia" w:ascii="宋体" w:hAnsi="宋体" w:eastAsia="宋体" w:cs="宋体"/>
          <w:color w:val="auto"/>
          <w:sz w:val="28"/>
          <w:szCs w:val="28"/>
        </w:rPr>
      </w:pPr>
      <w:r>
        <w:rPr>
          <w:rFonts w:hint="eastAsia" w:ascii="宋体" w:hAnsi="宋体" w:eastAsia="宋体" w:cs="宋体"/>
          <w:color w:val="auto"/>
          <w:sz w:val="28"/>
          <w:szCs w:val="28"/>
          <w:lang w:val="en-US" w:eastAsia="zh-CN"/>
        </w:rPr>
        <w:t xml:space="preserve">    </w:t>
      </w:r>
      <w:r>
        <w:rPr>
          <w:rFonts w:hint="eastAsia" w:ascii="宋体" w:hAnsi="宋体" w:eastAsia="宋体" w:cs="宋体"/>
          <w:color w:val="auto"/>
          <w:sz w:val="28"/>
          <w:szCs w:val="28"/>
        </w:rPr>
        <w:t>年固定成本</w:t>
      </w:r>
    </w:p>
    <w:p>
      <w:pPr>
        <w:spacing w:line="240" w:lineRule="auto"/>
        <w:rPr>
          <w:rFonts w:hint="eastAsia" w:ascii="宋体" w:hAnsi="宋体" w:eastAsia="宋体" w:cs="宋体"/>
          <w:color w:val="auto"/>
          <w:sz w:val="28"/>
          <w:szCs w:val="28"/>
        </w:rPr>
      </w:pPr>
      <w:r>
        <w:rPr>
          <w:rFonts w:hint="eastAsia" w:ascii="宋体" w:hAnsi="宋体" w:eastAsia="宋体" w:cs="宋体"/>
          <w:color w:val="auto"/>
          <w:sz w:val="28"/>
          <w:szCs w:val="28"/>
          <w:lang w:val="en-US" w:eastAsia="zh-CN"/>
        </w:rPr>
        <w:t xml:space="preserve">    </w:t>
      </w:r>
      <w:r>
        <w:rPr>
          <w:rFonts w:hint="eastAsia" w:ascii="宋体" w:hAnsi="宋体" w:eastAsia="宋体" w:cs="宋体"/>
          <w:color w:val="auto"/>
          <w:sz w:val="28"/>
          <w:szCs w:val="28"/>
        </w:rPr>
        <w:t xml:space="preserve">BEP = </w:t>
      </w:r>
      <w:r>
        <w:rPr>
          <w:rFonts w:hint="eastAsia" w:ascii="宋体" w:hAnsi="宋体" w:eastAsia="宋体" w:cs="宋体"/>
          <w:strike/>
          <w:color w:val="auto"/>
          <w:sz w:val="28"/>
          <w:szCs w:val="28"/>
          <w:lang w:eastAsia="zh-CN"/>
        </w:rPr>
        <w:t xml:space="preserve"> </w:t>
      </w:r>
      <w:r>
        <w:rPr>
          <w:rFonts w:hint="eastAsia" w:ascii="宋体" w:hAnsi="宋体" w:eastAsia="宋体" w:cs="宋体"/>
          <w:strike/>
          <w:color w:val="auto"/>
          <w:sz w:val="28"/>
          <w:szCs w:val="28"/>
          <w:lang w:val="en-US" w:eastAsia="zh-CN"/>
        </w:rPr>
        <w:t xml:space="preserve">                                      </w:t>
      </w:r>
      <w:r>
        <w:rPr>
          <w:rFonts w:hint="eastAsia" w:ascii="宋体" w:hAnsi="宋体" w:eastAsia="宋体" w:cs="宋体"/>
          <w:color w:val="auto"/>
          <w:sz w:val="28"/>
          <w:szCs w:val="28"/>
        </w:rPr>
        <w:t xml:space="preserve"> ×100%</w:t>
      </w:r>
    </w:p>
    <w:p>
      <w:pPr>
        <w:spacing w:line="240" w:lineRule="auto"/>
        <w:ind w:firstLine="1400" w:firstLineChars="500"/>
        <w:rPr>
          <w:rFonts w:hint="eastAsia" w:ascii="宋体" w:hAnsi="宋体" w:eastAsia="宋体" w:cs="宋体"/>
          <w:color w:val="auto"/>
          <w:sz w:val="28"/>
          <w:szCs w:val="28"/>
        </w:rPr>
      </w:pPr>
      <w:r>
        <w:rPr>
          <w:rFonts w:hint="eastAsia" w:ascii="宋体" w:hAnsi="宋体" w:eastAsia="宋体" w:cs="宋体"/>
          <w:color w:val="auto"/>
          <w:sz w:val="28"/>
          <w:szCs w:val="28"/>
          <w:lang w:val="en-US" w:eastAsia="zh-CN"/>
        </w:rPr>
        <w:t xml:space="preserve">   </w:t>
      </w:r>
      <w:r>
        <w:rPr>
          <w:rFonts w:hint="eastAsia" w:ascii="宋体" w:hAnsi="宋体" w:eastAsia="宋体" w:cs="宋体"/>
          <w:color w:val="auto"/>
          <w:sz w:val="28"/>
          <w:szCs w:val="28"/>
        </w:rPr>
        <w:t>年销售收入—年可变成本—年税金及附加</w:t>
      </w:r>
    </w:p>
    <w:p>
      <w:pPr>
        <w:spacing w:line="240" w:lineRule="auto"/>
        <w:ind w:firstLine="0" w:firstLineChars="0"/>
        <w:rPr>
          <w:rFonts w:hint="eastAsia" w:ascii="宋体" w:hAnsi="宋体" w:eastAsia="宋体" w:cs="宋体"/>
          <w:color w:val="auto"/>
          <w:sz w:val="28"/>
          <w:szCs w:val="28"/>
        </w:rPr>
      </w:pPr>
      <w:r>
        <w:rPr>
          <w:rFonts w:hint="eastAsia" w:ascii="宋体" w:hAnsi="宋体" w:eastAsia="宋体" w:cs="宋体"/>
          <w:sz w:val="28"/>
          <w:szCs w:val="28"/>
          <w:lang w:val="en-US" w:eastAsia="zh-CN"/>
        </w:rPr>
        <w:t xml:space="preserve">                            </w:t>
      </w:r>
      <w:r>
        <w:rPr>
          <w:rFonts w:hint="eastAsia" w:ascii="宋体" w:hAnsi="宋体" w:eastAsia="宋体" w:cs="宋体"/>
          <w:color w:val="auto"/>
          <w:sz w:val="28"/>
          <w:szCs w:val="28"/>
          <w:lang w:val="en-US" w:eastAsia="zh-CN"/>
        </w:rPr>
        <w:t>2881.43</w:t>
      </w:r>
      <w:r>
        <w:rPr>
          <w:rFonts w:hint="eastAsia" w:ascii="宋体" w:hAnsi="宋体" w:eastAsia="宋体" w:cs="宋体"/>
          <w:color w:val="auto"/>
          <w:sz w:val="28"/>
          <w:szCs w:val="28"/>
        </w:rPr>
        <w:t xml:space="preserve">       </w:t>
      </w:r>
    </w:p>
    <w:p>
      <w:pPr>
        <w:spacing w:line="240" w:lineRule="auto"/>
        <w:ind w:firstLine="560" w:firstLineChars="200"/>
        <w:rPr>
          <w:rFonts w:hint="eastAsia" w:ascii="宋体" w:hAnsi="宋体" w:eastAsia="宋体" w:cs="宋体"/>
          <w:color w:val="auto"/>
          <w:sz w:val="28"/>
          <w:szCs w:val="28"/>
        </w:rPr>
      </w:pPr>
      <w:r>
        <w:rPr>
          <w:rFonts w:hint="eastAsia" w:ascii="宋体" w:hAnsi="宋体" w:eastAsia="宋体" w:cs="宋体"/>
          <w:color w:val="auto"/>
          <w:sz w:val="28"/>
          <w:szCs w:val="28"/>
          <w:lang w:val="en-US" w:eastAsia="zh-CN"/>
        </w:rPr>
        <w:t xml:space="preserve">    </w:t>
      </w:r>
      <w:r>
        <w:rPr>
          <w:rFonts w:hint="eastAsia" w:ascii="宋体" w:hAnsi="宋体" w:eastAsia="宋体" w:cs="宋体"/>
          <w:color w:val="auto"/>
          <w:sz w:val="28"/>
          <w:szCs w:val="28"/>
        </w:rPr>
        <w:t xml:space="preserve">= </w:t>
      </w:r>
      <w:r>
        <w:rPr>
          <w:rFonts w:hint="eastAsia" w:ascii="宋体" w:hAnsi="宋体" w:eastAsia="宋体" w:cs="宋体"/>
          <w:color w:val="auto"/>
          <w:sz w:val="28"/>
          <w:szCs w:val="28"/>
          <w:lang w:val="en-US" w:eastAsia="zh-CN"/>
        </w:rPr>
        <w:t xml:space="preserve"> </w:t>
      </w:r>
      <w:r>
        <w:rPr>
          <w:rFonts w:hint="eastAsia" w:ascii="宋体" w:hAnsi="宋体" w:eastAsia="宋体" w:cs="宋体"/>
          <w:strike/>
          <w:dstrike w:val="0"/>
          <w:color w:val="auto"/>
          <w:sz w:val="28"/>
          <w:szCs w:val="28"/>
          <w:lang w:val="en-US" w:eastAsia="zh-CN"/>
        </w:rPr>
        <w:t xml:space="preserve">                                     </w:t>
      </w:r>
      <w:r>
        <w:rPr>
          <w:rFonts w:hint="eastAsia" w:ascii="宋体" w:hAnsi="宋体" w:eastAsia="宋体" w:cs="宋体"/>
          <w:color w:val="auto"/>
          <w:sz w:val="28"/>
          <w:szCs w:val="28"/>
        </w:rPr>
        <w:t xml:space="preserve">  ×100%  = </w:t>
      </w:r>
      <w:r>
        <w:rPr>
          <w:rFonts w:hint="eastAsia" w:ascii="宋体" w:hAnsi="宋体" w:eastAsia="宋体" w:cs="宋体"/>
          <w:color w:val="auto"/>
          <w:sz w:val="28"/>
          <w:szCs w:val="28"/>
          <w:lang w:val="en-US" w:eastAsia="zh-CN"/>
        </w:rPr>
        <w:t>80.17</w:t>
      </w:r>
      <w:r>
        <w:rPr>
          <w:rFonts w:hint="eastAsia" w:ascii="宋体" w:hAnsi="宋体" w:eastAsia="宋体" w:cs="宋体"/>
          <w:color w:val="auto"/>
          <w:sz w:val="28"/>
          <w:szCs w:val="28"/>
        </w:rPr>
        <w:t>%</w:t>
      </w:r>
    </w:p>
    <w:p>
      <w:pPr>
        <w:spacing w:line="240" w:lineRule="auto"/>
        <w:ind w:firstLine="1120" w:firstLineChars="400"/>
        <w:rPr>
          <w:rFonts w:hint="eastAsia" w:ascii="宋体" w:hAnsi="宋体" w:eastAsia="宋体" w:cs="宋体"/>
          <w:color w:val="auto"/>
          <w:sz w:val="28"/>
          <w:szCs w:val="28"/>
        </w:rPr>
      </w:pPr>
      <w:r>
        <w:rPr>
          <w:rFonts w:hint="eastAsia" w:ascii="宋体" w:hAnsi="宋体" w:eastAsia="宋体" w:cs="宋体"/>
          <w:color w:val="auto"/>
          <w:sz w:val="28"/>
          <w:szCs w:val="28"/>
          <w:lang w:val="en-US" w:eastAsia="zh-CN"/>
        </w:rPr>
        <w:t xml:space="preserve">         </w:t>
      </w:r>
      <w:r>
        <w:rPr>
          <w:rFonts w:hint="eastAsia" w:ascii="宋体" w:hAnsi="宋体" w:eastAsia="宋体" w:cs="宋体"/>
          <w:color w:val="auto"/>
          <w:sz w:val="28"/>
          <w:szCs w:val="28"/>
          <w:lang w:eastAsia="zh-CN"/>
        </w:rPr>
        <w:t>9</w:t>
      </w:r>
      <w:r>
        <w:rPr>
          <w:rFonts w:hint="eastAsia" w:ascii="宋体" w:hAnsi="宋体" w:eastAsia="宋体" w:cs="宋体"/>
          <w:color w:val="auto"/>
          <w:sz w:val="28"/>
          <w:szCs w:val="28"/>
          <w:lang w:val="en-US" w:eastAsia="zh-CN"/>
        </w:rPr>
        <w:t>135</w:t>
      </w:r>
      <w:r>
        <w:rPr>
          <w:rFonts w:hint="eastAsia" w:ascii="宋体" w:hAnsi="宋体" w:eastAsia="宋体" w:cs="宋体"/>
          <w:color w:val="auto"/>
          <w:sz w:val="28"/>
          <w:szCs w:val="28"/>
        </w:rPr>
        <w:t>—</w:t>
      </w:r>
      <w:r>
        <w:rPr>
          <w:rFonts w:hint="eastAsia" w:ascii="宋体" w:hAnsi="宋体" w:eastAsia="宋体" w:cs="宋体"/>
          <w:color w:val="auto"/>
          <w:sz w:val="28"/>
          <w:szCs w:val="28"/>
          <w:lang w:val="en-US" w:eastAsia="zh-CN"/>
        </w:rPr>
        <w:t>3760.5</w:t>
      </w:r>
      <w:r>
        <w:rPr>
          <w:rFonts w:hint="eastAsia" w:ascii="宋体" w:hAnsi="宋体" w:eastAsia="宋体" w:cs="宋体"/>
          <w:color w:val="auto"/>
          <w:sz w:val="28"/>
          <w:szCs w:val="28"/>
        </w:rPr>
        <w:t>—</w:t>
      </w:r>
      <w:r>
        <w:rPr>
          <w:rFonts w:hint="eastAsia" w:ascii="宋体" w:hAnsi="宋体" w:eastAsia="宋体" w:cs="宋体"/>
          <w:color w:val="auto"/>
          <w:sz w:val="28"/>
          <w:szCs w:val="28"/>
          <w:lang w:val="en-US" w:eastAsia="zh-CN"/>
        </w:rPr>
        <w:t>1780.30</w:t>
      </w:r>
    </w:p>
    <w:p>
      <w:pPr>
        <w:spacing w:line="36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计算结果表示：生产能力达到</w:t>
      </w:r>
      <w:r>
        <w:rPr>
          <w:rFonts w:hint="eastAsia" w:ascii="宋体" w:hAnsi="宋体" w:eastAsia="宋体" w:cs="宋体"/>
          <w:sz w:val="28"/>
          <w:szCs w:val="28"/>
          <w:lang w:val="en-US" w:eastAsia="zh-CN"/>
        </w:rPr>
        <w:t>80.17</w:t>
      </w:r>
      <w:r>
        <w:rPr>
          <w:rFonts w:hint="eastAsia" w:ascii="宋体" w:hAnsi="宋体" w:eastAsia="宋体" w:cs="宋体"/>
          <w:sz w:val="28"/>
          <w:szCs w:val="28"/>
        </w:rPr>
        <w:t>%，项目可以做取盈亏平衡，企业可以保本。</w:t>
      </w:r>
    </w:p>
    <w:p>
      <w:pPr>
        <w:spacing w:line="360" w:lineRule="auto"/>
        <w:ind w:firstLine="562" w:firstLineChars="200"/>
        <w:outlineLvl w:val="9"/>
        <w:rPr>
          <w:rFonts w:hint="eastAsia" w:ascii="宋体" w:hAnsi="宋体" w:eastAsia="宋体" w:cs="宋体"/>
          <w:b/>
          <w:bCs/>
          <w:color w:val="auto"/>
          <w:sz w:val="28"/>
          <w:szCs w:val="28"/>
        </w:rPr>
      </w:pPr>
      <w:bookmarkStart w:id="1028" w:name="_Toc10661"/>
      <w:bookmarkStart w:id="1029" w:name="_Toc23780"/>
      <w:bookmarkStart w:id="1030" w:name="_Toc13715"/>
      <w:bookmarkStart w:id="1031" w:name="_Toc23260"/>
      <w:bookmarkStart w:id="1032" w:name="_Toc17990"/>
      <w:bookmarkStart w:id="1033" w:name="_Toc1497"/>
      <w:bookmarkStart w:id="1034" w:name="_Toc26319"/>
      <w:bookmarkStart w:id="1035" w:name="_Toc11494"/>
      <w:bookmarkStart w:id="1036" w:name="_Toc3358"/>
      <w:bookmarkStart w:id="1037" w:name="_Toc21459"/>
      <w:bookmarkStart w:id="1038" w:name="_Toc16874"/>
      <w:bookmarkStart w:id="1039" w:name="_Toc18113"/>
      <w:bookmarkStart w:id="1040" w:name="_Toc1391"/>
      <w:bookmarkStart w:id="1041" w:name="_Toc14494"/>
      <w:bookmarkStart w:id="1042" w:name="_Toc1960"/>
      <w:bookmarkStart w:id="1043" w:name="_Toc13802"/>
      <w:bookmarkStart w:id="1044" w:name="_Toc9624"/>
      <w:bookmarkStart w:id="1045" w:name="_Toc27539"/>
      <w:bookmarkStart w:id="1046" w:name="_Toc21979"/>
      <w:bookmarkStart w:id="1047" w:name="_Toc28743"/>
      <w:bookmarkStart w:id="1048" w:name="_Toc25977"/>
      <w:bookmarkStart w:id="1049" w:name="_Toc19236"/>
      <w:bookmarkStart w:id="1050" w:name="_Toc19627"/>
      <w:bookmarkStart w:id="1051" w:name="_Toc18227"/>
      <w:bookmarkStart w:id="1052" w:name="_Toc12903"/>
      <w:bookmarkStart w:id="1053" w:name="_Toc30727"/>
      <w:bookmarkStart w:id="1054" w:name="_Toc351"/>
      <w:bookmarkStart w:id="1055" w:name="_Toc32004"/>
      <w:bookmarkStart w:id="1056" w:name="_Toc16562"/>
      <w:r>
        <w:rPr>
          <w:rFonts w:hint="eastAsia" w:ascii="宋体" w:hAnsi="宋体" w:eastAsia="宋体" w:cs="宋体"/>
          <w:b/>
          <w:bCs/>
          <w:color w:val="auto"/>
          <w:sz w:val="28"/>
          <w:szCs w:val="28"/>
          <w:lang w:val="en-US" w:eastAsia="zh-CN"/>
        </w:rPr>
        <w:t>（二）</w:t>
      </w:r>
      <w:r>
        <w:rPr>
          <w:rFonts w:hint="eastAsia" w:ascii="宋体" w:hAnsi="宋体" w:eastAsia="宋体" w:cs="宋体"/>
          <w:b/>
          <w:bCs/>
          <w:color w:val="auto"/>
          <w:sz w:val="28"/>
          <w:szCs w:val="28"/>
        </w:rPr>
        <w:t>敏感性分析</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p>
    <w:p>
      <w:pPr>
        <w:spacing w:line="36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影响项目效益的主要因素是</w:t>
      </w:r>
      <w:r>
        <w:rPr>
          <w:rFonts w:hint="eastAsia" w:ascii="宋体" w:hAnsi="宋体" w:eastAsia="宋体" w:cs="宋体"/>
          <w:sz w:val="28"/>
          <w:szCs w:val="28"/>
          <w:lang w:eastAsia="zh-CN"/>
        </w:rPr>
        <w:t>项目</w:t>
      </w:r>
      <w:r>
        <w:rPr>
          <w:rFonts w:hint="eastAsia" w:ascii="宋体" w:hAnsi="宋体" w:eastAsia="宋体" w:cs="宋体"/>
          <w:sz w:val="28"/>
          <w:szCs w:val="28"/>
        </w:rPr>
        <w:t>成本</w:t>
      </w:r>
      <w:r>
        <w:rPr>
          <w:rFonts w:hint="eastAsia" w:ascii="宋体" w:hAnsi="宋体" w:eastAsia="宋体" w:cs="宋体"/>
          <w:sz w:val="28"/>
          <w:szCs w:val="28"/>
          <w:lang w:eastAsia="zh-CN"/>
        </w:rPr>
        <w:t>、销售价格</w:t>
      </w:r>
      <w:r>
        <w:rPr>
          <w:rFonts w:hint="eastAsia" w:ascii="宋体" w:hAnsi="宋体" w:eastAsia="宋体" w:cs="宋体"/>
          <w:sz w:val="28"/>
          <w:szCs w:val="28"/>
        </w:rPr>
        <w:t>和</w:t>
      </w:r>
      <w:r>
        <w:rPr>
          <w:rFonts w:hint="eastAsia" w:ascii="宋体" w:hAnsi="宋体" w:eastAsia="宋体" w:cs="宋体"/>
          <w:sz w:val="28"/>
          <w:szCs w:val="28"/>
          <w:lang w:eastAsia="zh-CN"/>
        </w:rPr>
        <w:t>项目接受度</w:t>
      </w:r>
      <w:r>
        <w:rPr>
          <w:rFonts w:hint="eastAsia" w:ascii="宋体" w:hAnsi="宋体" w:eastAsia="宋体" w:cs="宋体"/>
          <w:sz w:val="28"/>
          <w:szCs w:val="28"/>
        </w:rPr>
        <w:t>。在</w:t>
      </w:r>
      <w:r>
        <w:rPr>
          <w:rFonts w:hint="eastAsia" w:ascii="宋体" w:hAnsi="宋体" w:eastAsia="宋体" w:cs="宋体"/>
          <w:sz w:val="28"/>
          <w:szCs w:val="28"/>
          <w:lang w:eastAsia="zh-CN"/>
        </w:rPr>
        <w:t>效益</w:t>
      </w:r>
      <w:r>
        <w:rPr>
          <w:rFonts w:hint="eastAsia" w:ascii="宋体" w:hAnsi="宋体" w:eastAsia="宋体" w:cs="宋体"/>
          <w:sz w:val="28"/>
          <w:szCs w:val="28"/>
        </w:rPr>
        <w:t>预测中，</w:t>
      </w:r>
      <w:r>
        <w:rPr>
          <w:rFonts w:hint="eastAsia" w:ascii="宋体" w:hAnsi="宋体" w:eastAsia="宋体" w:cs="宋体"/>
          <w:sz w:val="28"/>
          <w:szCs w:val="28"/>
          <w:lang w:eastAsia="zh-CN"/>
        </w:rPr>
        <w:t>我们</w:t>
      </w:r>
      <w:r>
        <w:rPr>
          <w:rFonts w:hint="eastAsia" w:ascii="宋体" w:hAnsi="宋体" w:eastAsia="宋体" w:cs="宋体"/>
          <w:sz w:val="28"/>
          <w:szCs w:val="28"/>
        </w:rPr>
        <w:t>充分考虑了影响</w:t>
      </w:r>
      <w:r>
        <w:rPr>
          <w:rFonts w:hint="eastAsia" w:ascii="宋体" w:hAnsi="宋体" w:eastAsia="宋体" w:cs="宋体"/>
          <w:sz w:val="28"/>
          <w:szCs w:val="28"/>
          <w:lang w:eastAsia="zh-CN"/>
        </w:rPr>
        <w:t>收益</w:t>
      </w:r>
      <w:r>
        <w:rPr>
          <w:rFonts w:hint="eastAsia" w:ascii="宋体" w:hAnsi="宋体" w:eastAsia="宋体" w:cs="宋体"/>
          <w:sz w:val="28"/>
          <w:szCs w:val="28"/>
        </w:rPr>
        <w:t>的各项因素。价格虽然波动性大，但以近年的市场价格作为主要依据。为了</w:t>
      </w:r>
      <w:r>
        <w:rPr>
          <w:rFonts w:hint="eastAsia" w:ascii="宋体" w:hAnsi="宋体" w:eastAsia="宋体" w:cs="宋体"/>
          <w:sz w:val="28"/>
          <w:szCs w:val="28"/>
          <w:lang w:eastAsia="zh-CN"/>
        </w:rPr>
        <w:t>证明</w:t>
      </w:r>
      <w:r>
        <w:rPr>
          <w:rFonts w:hint="eastAsia" w:ascii="宋体" w:hAnsi="宋体" w:eastAsia="宋体" w:cs="宋体"/>
          <w:sz w:val="28"/>
          <w:szCs w:val="28"/>
        </w:rPr>
        <w:t>预测上述因素变化</w:t>
      </w:r>
      <w:r>
        <w:rPr>
          <w:rFonts w:hint="eastAsia" w:ascii="宋体" w:hAnsi="宋体" w:eastAsia="宋体" w:cs="宋体"/>
          <w:sz w:val="28"/>
          <w:szCs w:val="28"/>
          <w:lang w:eastAsia="zh-CN"/>
        </w:rPr>
        <w:t>项目</w:t>
      </w:r>
      <w:r>
        <w:rPr>
          <w:rFonts w:hint="eastAsia" w:ascii="宋体" w:hAnsi="宋体" w:eastAsia="宋体" w:cs="宋体"/>
          <w:sz w:val="28"/>
          <w:szCs w:val="28"/>
        </w:rPr>
        <w:t>仍然能获得一定的经济效益</w:t>
      </w:r>
      <w:r>
        <w:rPr>
          <w:rFonts w:hint="eastAsia" w:ascii="宋体" w:hAnsi="宋体" w:eastAsia="宋体" w:cs="宋体"/>
          <w:sz w:val="28"/>
          <w:szCs w:val="28"/>
          <w:lang w:eastAsia="zh-CN"/>
        </w:rPr>
        <w:t>，特计算出变化</w:t>
      </w:r>
      <w:r>
        <w:rPr>
          <w:rFonts w:hint="eastAsia" w:ascii="宋体" w:hAnsi="宋体" w:eastAsia="宋体" w:cs="宋体"/>
          <w:sz w:val="28"/>
          <w:szCs w:val="28"/>
        </w:rPr>
        <w:t>(</w:t>
      </w:r>
      <w:r>
        <w:rPr>
          <w:rFonts w:hint="eastAsia" w:ascii="宋体" w:hAnsi="宋体" w:eastAsia="宋体" w:cs="宋体"/>
          <w:sz w:val="28"/>
          <w:szCs w:val="28"/>
          <w:lang w:eastAsia="zh-CN"/>
        </w:rPr>
        <w:t>销售价格</w:t>
      </w:r>
      <w:r>
        <w:rPr>
          <w:rFonts w:hint="eastAsia" w:ascii="宋体" w:hAnsi="宋体" w:eastAsia="宋体" w:cs="宋体"/>
          <w:sz w:val="28"/>
          <w:szCs w:val="28"/>
        </w:rPr>
        <w:t>下降10％、成本增加10％)</w:t>
      </w:r>
      <w:r>
        <w:rPr>
          <w:rFonts w:hint="eastAsia" w:ascii="宋体" w:hAnsi="宋体" w:eastAsia="宋体" w:cs="宋体"/>
          <w:sz w:val="28"/>
          <w:szCs w:val="28"/>
          <w:lang w:eastAsia="zh-CN"/>
        </w:rPr>
        <w:t>后的经济效益，证明</w:t>
      </w:r>
      <w:r>
        <w:rPr>
          <w:rFonts w:hint="eastAsia" w:ascii="宋体" w:hAnsi="宋体" w:eastAsia="宋体" w:cs="宋体"/>
          <w:sz w:val="28"/>
          <w:szCs w:val="28"/>
        </w:rPr>
        <w:t>本项目风险不大，项目是可行的。</w:t>
      </w:r>
    </w:p>
    <w:p>
      <w:pPr>
        <w:spacing w:line="360" w:lineRule="auto"/>
        <w:ind w:firstLine="560" w:firstLineChars="200"/>
        <w:rPr>
          <w:rFonts w:hint="eastAsia" w:ascii="宋体" w:hAnsi="宋体" w:eastAsia="宋体" w:cs="宋体"/>
          <w:color w:val="auto"/>
          <w:sz w:val="28"/>
          <w:szCs w:val="28"/>
          <w:lang w:eastAsia="zh-CN"/>
        </w:rPr>
      </w:pPr>
      <w:r>
        <w:rPr>
          <w:rFonts w:hint="eastAsia" w:ascii="宋体" w:hAnsi="宋体" w:eastAsia="宋体" w:cs="宋体"/>
          <w:color w:val="auto"/>
          <w:sz w:val="28"/>
          <w:szCs w:val="28"/>
          <w:lang w:eastAsia="zh-CN"/>
        </w:rPr>
        <w:t>因素变化预测年销售额</w:t>
      </w:r>
      <w:r>
        <w:rPr>
          <w:rFonts w:hint="eastAsia" w:ascii="宋体" w:hAnsi="宋体" w:eastAsia="宋体" w:cs="宋体"/>
          <w:color w:val="auto"/>
          <w:sz w:val="28"/>
          <w:szCs w:val="28"/>
          <w:lang w:val="en-US" w:eastAsia="zh-CN"/>
        </w:rPr>
        <w:t>=8221.5万美元</w:t>
      </w:r>
    </w:p>
    <w:p>
      <w:pPr>
        <w:spacing w:line="360" w:lineRule="auto"/>
        <w:ind w:firstLine="560" w:firstLineChars="200"/>
        <w:rPr>
          <w:rFonts w:hint="eastAsia" w:ascii="宋体" w:hAnsi="宋体" w:eastAsia="宋体" w:cs="宋体"/>
          <w:color w:val="auto"/>
          <w:sz w:val="28"/>
          <w:szCs w:val="28"/>
          <w:lang w:val="en-US" w:eastAsia="zh-CN"/>
        </w:rPr>
      </w:pPr>
      <w:r>
        <w:rPr>
          <w:rFonts w:hint="eastAsia" w:ascii="宋体" w:hAnsi="宋体" w:eastAsia="宋体" w:cs="宋体"/>
          <w:color w:val="auto"/>
          <w:sz w:val="28"/>
          <w:szCs w:val="28"/>
          <w:lang w:eastAsia="zh-CN"/>
        </w:rPr>
        <w:t>因素变化预测年成本</w:t>
      </w:r>
      <w:r>
        <w:rPr>
          <w:rFonts w:hint="eastAsia" w:ascii="宋体" w:hAnsi="宋体" w:eastAsia="宋体" w:cs="宋体"/>
          <w:color w:val="auto"/>
          <w:sz w:val="28"/>
          <w:szCs w:val="28"/>
          <w:lang w:val="en-US" w:eastAsia="zh-CN"/>
        </w:rPr>
        <w:t>=6038.41万美元</w:t>
      </w:r>
    </w:p>
    <w:p>
      <w:pPr>
        <w:numPr>
          <w:ilvl w:val="0"/>
          <w:numId w:val="0"/>
        </w:numPr>
        <w:spacing w:line="360" w:lineRule="auto"/>
        <w:ind w:leftChars="0" w:firstLine="560" w:firstLineChars="200"/>
        <w:outlineLvl w:val="9"/>
        <w:rPr>
          <w:rFonts w:hint="eastAsia" w:ascii="宋体" w:hAnsi="宋体" w:eastAsia="宋体" w:cs="宋体"/>
          <w:color w:val="auto"/>
          <w:sz w:val="28"/>
          <w:szCs w:val="28"/>
          <w:lang w:val="en-US" w:eastAsia="zh-CN"/>
        </w:rPr>
      </w:pPr>
      <w:r>
        <w:rPr>
          <w:rFonts w:hint="eastAsia" w:ascii="宋体" w:hAnsi="宋体" w:eastAsia="宋体" w:cs="宋体"/>
          <w:color w:val="auto"/>
          <w:sz w:val="28"/>
          <w:szCs w:val="28"/>
          <w:lang w:val="en-US" w:eastAsia="zh-CN"/>
        </w:rPr>
        <w:t>因素变化预测年收益=2183.09万美元</w:t>
      </w:r>
    </w:p>
    <w:p>
      <w:pPr>
        <w:numPr>
          <w:ilvl w:val="0"/>
          <w:numId w:val="0"/>
        </w:numPr>
        <w:spacing w:line="360" w:lineRule="auto"/>
        <w:ind w:leftChars="0" w:firstLine="560" w:firstLineChars="200"/>
        <w:outlineLvl w:val="9"/>
        <w:rPr>
          <w:rFonts w:hint="eastAsia" w:ascii="宋体" w:hAnsi="宋体" w:eastAsia="宋体" w:cs="宋体"/>
          <w:color w:val="auto"/>
          <w:sz w:val="28"/>
          <w:szCs w:val="28"/>
          <w:lang w:val="en-US" w:eastAsia="zh-CN"/>
        </w:rPr>
      </w:pPr>
    </w:p>
    <w:p>
      <w:pPr>
        <w:numPr>
          <w:ilvl w:val="0"/>
          <w:numId w:val="0"/>
        </w:numPr>
        <w:spacing w:line="360" w:lineRule="auto"/>
        <w:ind w:firstLine="602" w:firstLineChars="200"/>
        <w:outlineLvl w:val="1"/>
        <w:rPr>
          <w:rFonts w:hint="eastAsia" w:ascii="宋体" w:hAnsi="宋体" w:eastAsia="宋体" w:cs="宋体"/>
          <w:b/>
          <w:bCs/>
          <w:color w:val="333399"/>
          <w:sz w:val="30"/>
          <w:szCs w:val="30"/>
        </w:rPr>
      </w:pPr>
      <w:bookmarkStart w:id="1057" w:name="_Toc24650"/>
      <w:bookmarkStart w:id="1058" w:name="_Toc16063"/>
      <w:bookmarkStart w:id="1059" w:name="_Toc21255"/>
      <w:r>
        <w:rPr>
          <w:rFonts w:hint="eastAsia" w:ascii="宋体" w:hAnsi="宋体" w:eastAsia="宋体" w:cs="宋体"/>
          <w:b/>
          <w:bCs/>
          <w:color w:val="333399"/>
          <w:sz w:val="30"/>
          <w:szCs w:val="30"/>
          <w:lang w:val="en-US" w:eastAsia="zh-CN"/>
        </w:rPr>
        <w:t xml:space="preserve">9-2 </w:t>
      </w:r>
      <w:r>
        <w:rPr>
          <w:rFonts w:hint="eastAsia" w:ascii="宋体" w:hAnsi="宋体" w:eastAsia="宋体" w:cs="宋体"/>
          <w:b/>
          <w:bCs/>
          <w:color w:val="333399"/>
          <w:sz w:val="30"/>
          <w:szCs w:val="30"/>
        </w:rPr>
        <w:t>可行性研究结论与建议</w:t>
      </w:r>
      <w:bookmarkEnd w:id="1057"/>
      <w:bookmarkEnd w:id="1058"/>
      <w:bookmarkEnd w:id="1059"/>
    </w:p>
    <w:p>
      <w:pPr>
        <w:pStyle w:val="4"/>
        <w:spacing w:line="360" w:lineRule="auto"/>
        <w:ind w:firstLine="562" w:firstLineChars="200"/>
        <w:rPr>
          <w:rFonts w:hint="eastAsia"/>
        </w:rPr>
        <w:pPrChange w:id="29" w:author="@梁sir 人工智能学院" w:date="2019-05-22T12:47:56Z">
          <w:pPr>
            <w:spacing w:line="360" w:lineRule="auto"/>
            <w:ind w:firstLine="562" w:firstLineChars="200"/>
          </w:pPr>
        </w:pPrChange>
      </w:pPr>
      <w:r>
        <w:rPr>
          <w:rFonts w:hint="eastAsia"/>
          <w:lang w:val="en-US" w:eastAsia="zh-CN"/>
        </w:rPr>
        <w:t>9-2-</w:t>
      </w:r>
      <w:r>
        <w:rPr>
          <w:rFonts w:hint="eastAsia"/>
        </w:rPr>
        <w:t>1</w:t>
      </w:r>
      <w:r>
        <w:rPr>
          <w:rFonts w:hint="eastAsia"/>
          <w:lang w:val="en-US" w:eastAsia="zh-CN"/>
        </w:rPr>
        <w:t xml:space="preserve"> </w:t>
      </w:r>
      <w:r>
        <w:rPr>
          <w:rFonts w:hint="eastAsia"/>
        </w:rPr>
        <w:t xml:space="preserve">可行性研究结论 </w:t>
      </w:r>
    </w:p>
    <w:p>
      <w:pPr>
        <w:numPr>
          <w:ilvl w:val="0"/>
          <w:numId w:val="0"/>
        </w:numPr>
        <w:tabs>
          <w:tab w:val="left" w:pos="900"/>
          <w:tab w:val="left" w:pos="2211"/>
        </w:tabs>
        <w:spacing w:line="360" w:lineRule="auto"/>
        <w:ind w:left="0" w:firstLine="560" w:firstLineChars="200"/>
        <w:rPr>
          <w:rFonts w:hint="eastAsia" w:ascii="宋体" w:hAnsi="宋体" w:eastAsia="宋体" w:cs="宋体"/>
          <w:sz w:val="28"/>
          <w:szCs w:val="28"/>
        </w:rPr>
      </w:pPr>
      <w:r>
        <w:rPr>
          <w:rFonts w:hint="eastAsia" w:ascii="宋体" w:hAnsi="宋体" w:eastAsia="宋体" w:cs="宋体"/>
          <w:sz w:val="28"/>
          <w:szCs w:val="28"/>
          <w:lang w:val="en-US" w:eastAsia="zh-CN"/>
        </w:rPr>
        <w:t>1、</w:t>
      </w:r>
      <w:r>
        <w:rPr>
          <w:rFonts w:hint="eastAsia" w:ascii="宋体" w:hAnsi="宋体" w:eastAsia="宋体" w:cs="宋体"/>
          <w:sz w:val="28"/>
          <w:szCs w:val="28"/>
        </w:rPr>
        <w:t>项目的实施符合中共中央、国务院关于加快软件产业的要求。</w:t>
      </w:r>
    </w:p>
    <w:p>
      <w:pPr>
        <w:numPr>
          <w:ilvl w:val="0"/>
          <w:numId w:val="0"/>
        </w:numPr>
        <w:tabs>
          <w:tab w:val="left" w:pos="900"/>
          <w:tab w:val="left" w:pos="2211"/>
        </w:tabs>
        <w:spacing w:line="360" w:lineRule="auto"/>
        <w:ind w:left="0" w:firstLine="560" w:firstLineChars="200"/>
        <w:rPr>
          <w:rFonts w:hint="eastAsia" w:ascii="宋体" w:hAnsi="宋体" w:eastAsia="宋体" w:cs="宋体"/>
          <w:sz w:val="28"/>
          <w:szCs w:val="28"/>
        </w:rPr>
      </w:pPr>
      <w:r>
        <w:rPr>
          <w:rFonts w:hint="eastAsia" w:ascii="宋体" w:hAnsi="宋体" w:eastAsia="宋体" w:cs="宋体"/>
          <w:sz w:val="28"/>
          <w:szCs w:val="28"/>
          <w:lang w:val="en-US" w:eastAsia="zh-CN"/>
        </w:rPr>
        <w:t>2、</w:t>
      </w:r>
      <w:r>
        <w:rPr>
          <w:rFonts w:hint="eastAsia" w:ascii="宋体" w:hAnsi="宋体" w:eastAsia="宋体" w:cs="宋体"/>
          <w:sz w:val="28"/>
          <w:szCs w:val="28"/>
        </w:rPr>
        <w:t>项目的实施代表</w:t>
      </w:r>
      <w:r>
        <w:rPr>
          <w:rFonts w:hint="eastAsia" w:ascii="宋体" w:hAnsi="宋体" w:eastAsia="宋体" w:cs="宋体"/>
          <w:sz w:val="28"/>
          <w:szCs w:val="28"/>
          <w:lang w:eastAsia="zh-CN"/>
        </w:rPr>
        <w:t>智能</w:t>
      </w:r>
      <w:r>
        <w:rPr>
          <w:rFonts w:hint="eastAsia" w:ascii="宋体" w:hAnsi="宋体" w:eastAsia="宋体" w:cs="宋体"/>
          <w:sz w:val="28"/>
          <w:szCs w:val="28"/>
        </w:rPr>
        <w:t>软件的发展趋势，产品技术居于国际领先水平。</w:t>
      </w:r>
    </w:p>
    <w:p>
      <w:pPr>
        <w:numPr>
          <w:ilvl w:val="0"/>
          <w:numId w:val="0"/>
        </w:numPr>
        <w:tabs>
          <w:tab w:val="left" w:pos="900"/>
          <w:tab w:val="left" w:pos="2211"/>
        </w:tabs>
        <w:spacing w:line="360" w:lineRule="auto"/>
        <w:ind w:left="0" w:firstLine="560" w:firstLineChars="200"/>
        <w:rPr>
          <w:rFonts w:hint="eastAsia" w:ascii="宋体" w:hAnsi="宋体" w:eastAsia="宋体" w:cs="宋体"/>
          <w:sz w:val="28"/>
          <w:szCs w:val="28"/>
        </w:rPr>
      </w:pPr>
      <w:r>
        <w:rPr>
          <w:rFonts w:hint="eastAsia" w:ascii="宋体" w:hAnsi="宋体" w:eastAsia="宋体" w:cs="宋体"/>
          <w:sz w:val="28"/>
          <w:szCs w:val="28"/>
          <w:lang w:val="en-US" w:eastAsia="zh-CN"/>
        </w:rPr>
        <w:t>3、</w:t>
      </w:r>
      <w:r>
        <w:rPr>
          <w:rFonts w:hint="eastAsia" w:ascii="宋体" w:hAnsi="宋体" w:eastAsia="宋体" w:cs="宋体"/>
          <w:sz w:val="28"/>
          <w:szCs w:val="28"/>
        </w:rPr>
        <w:t>产品定位准确，市场潜力巨大。</w:t>
      </w:r>
    </w:p>
    <w:p>
      <w:pPr>
        <w:numPr>
          <w:ilvl w:val="0"/>
          <w:numId w:val="0"/>
        </w:numPr>
        <w:tabs>
          <w:tab w:val="left" w:pos="900"/>
          <w:tab w:val="left" w:pos="2211"/>
        </w:tabs>
        <w:spacing w:line="360" w:lineRule="auto"/>
        <w:ind w:left="0" w:firstLine="560" w:firstLineChars="200"/>
        <w:rPr>
          <w:rFonts w:hint="eastAsia" w:ascii="宋体" w:hAnsi="宋体" w:eastAsia="宋体" w:cs="宋体"/>
          <w:sz w:val="28"/>
          <w:szCs w:val="28"/>
        </w:rPr>
      </w:pPr>
      <w:r>
        <w:rPr>
          <w:rFonts w:hint="eastAsia" w:ascii="宋体" w:hAnsi="宋体" w:eastAsia="宋体" w:cs="宋体"/>
          <w:sz w:val="28"/>
          <w:szCs w:val="28"/>
          <w:lang w:val="en-US" w:eastAsia="zh-CN"/>
        </w:rPr>
        <w:t>4、</w:t>
      </w:r>
      <w:r>
        <w:rPr>
          <w:rFonts w:hint="eastAsia" w:ascii="宋体" w:hAnsi="宋体" w:eastAsia="宋体" w:cs="宋体"/>
          <w:sz w:val="28"/>
          <w:szCs w:val="28"/>
        </w:rPr>
        <w:t>可带动国内</w:t>
      </w:r>
      <w:r>
        <w:rPr>
          <w:rFonts w:hint="eastAsia" w:ascii="宋体" w:hAnsi="宋体" w:eastAsia="宋体" w:cs="宋体"/>
          <w:sz w:val="28"/>
          <w:szCs w:val="28"/>
          <w:lang w:eastAsia="zh-CN"/>
        </w:rPr>
        <w:t>智能</w:t>
      </w:r>
      <w:r>
        <w:rPr>
          <w:rFonts w:hint="eastAsia" w:ascii="宋体" w:hAnsi="宋体" w:eastAsia="宋体" w:cs="宋体"/>
          <w:sz w:val="28"/>
          <w:szCs w:val="28"/>
        </w:rPr>
        <w:t>软件产业的健康发展，可真正形成</w:t>
      </w:r>
      <w:r>
        <w:rPr>
          <w:rFonts w:hint="eastAsia" w:ascii="宋体" w:hAnsi="宋体" w:eastAsia="宋体" w:cs="宋体"/>
          <w:sz w:val="28"/>
          <w:szCs w:val="28"/>
          <w:lang w:eastAsia="zh-CN"/>
        </w:rPr>
        <w:t>智能</w:t>
      </w:r>
      <w:r>
        <w:rPr>
          <w:rFonts w:hint="eastAsia" w:ascii="宋体" w:hAnsi="宋体" w:eastAsia="宋体" w:cs="宋体"/>
          <w:sz w:val="28"/>
          <w:szCs w:val="28"/>
        </w:rPr>
        <w:t>软件的核心竞争力。</w:t>
      </w:r>
    </w:p>
    <w:p>
      <w:pPr>
        <w:numPr>
          <w:ilvl w:val="0"/>
          <w:numId w:val="0"/>
        </w:numPr>
        <w:tabs>
          <w:tab w:val="left" w:pos="900"/>
          <w:tab w:val="left" w:pos="2211"/>
        </w:tabs>
        <w:spacing w:line="360" w:lineRule="auto"/>
        <w:ind w:left="0" w:firstLine="560" w:firstLineChars="200"/>
        <w:rPr>
          <w:rFonts w:hint="eastAsia" w:ascii="宋体" w:hAnsi="宋体" w:eastAsia="宋体" w:cs="宋体"/>
          <w:sz w:val="28"/>
          <w:szCs w:val="28"/>
        </w:rPr>
      </w:pPr>
      <w:r>
        <w:rPr>
          <w:rFonts w:hint="eastAsia" w:ascii="宋体" w:hAnsi="宋体" w:eastAsia="宋体" w:cs="宋体"/>
          <w:sz w:val="28"/>
          <w:szCs w:val="28"/>
          <w:lang w:val="en-US" w:eastAsia="zh-CN"/>
        </w:rPr>
        <w:t>5、</w:t>
      </w:r>
      <w:r>
        <w:rPr>
          <w:rFonts w:hint="eastAsia" w:ascii="宋体" w:hAnsi="宋体" w:eastAsia="宋体" w:cs="宋体"/>
          <w:sz w:val="28"/>
          <w:szCs w:val="28"/>
        </w:rPr>
        <w:t>可带来巨大的经济效益和社会效益，投资项目可行。</w:t>
      </w:r>
    </w:p>
    <w:p>
      <w:pPr>
        <w:tabs>
          <w:tab w:val="left" w:pos="900"/>
          <w:tab w:val="left" w:pos="2211"/>
        </w:tabs>
        <w:spacing w:line="360" w:lineRule="auto"/>
        <w:ind w:left="0" w:firstLine="560" w:firstLineChars="200"/>
        <w:rPr>
          <w:rFonts w:hint="eastAsia" w:ascii="宋体" w:hAnsi="宋体" w:eastAsia="宋体" w:cs="宋体"/>
          <w:sz w:val="28"/>
          <w:szCs w:val="28"/>
        </w:rPr>
      </w:pPr>
      <w:r>
        <w:rPr>
          <w:rFonts w:hint="eastAsia" w:ascii="宋体" w:hAnsi="宋体" w:eastAsia="宋体" w:cs="宋体"/>
          <w:sz w:val="28"/>
          <w:szCs w:val="28"/>
          <w:lang w:val="en-US" w:eastAsia="zh-CN"/>
        </w:rPr>
        <w:t>6、</w:t>
      </w:r>
      <w:r>
        <w:rPr>
          <w:rFonts w:hint="eastAsia" w:ascii="宋体" w:hAnsi="宋体" w:eastAsia="宋体" w:cs="宋体"/>
          <w:sz w:val="28"/>
          <w:szCs w:val="28"/>
        </w:rPr>
        <w:t>可以</w:t>
      </w:r>
      <w:r>
        <w:rPr>
          <w:rFonts w:hint="eastAsia" w:ascii="宋体" w:hAnsi="宋体" w:eastAsia="宋体" w:cs="宋体"/>
          <w:sz w:val="28"/>
          <w:szCs w:val="28"/>
          <w:lang w:eastAsia="zh-CN"/>
        </w:rPr>
        <w:t>适时开发各种基于人工智能的应用</w:t>
      </w:r>
      <w:r>
        <w:rPr>
          <w:rFonts w:hint="eastAsia" w:ascii="宋体" w:hAnsi="宋体" w:eastAsia="宋体" w:cs="宋体"/>
          <w:sz w:val="28"/>
          <w:szCs w:val="28"/>
        </w:rPr>
        <w:t>，引领未来软件行业的发展趋势。</w:t>
      </w:r>
    </w:p>
    <w:p>
      <w:pPr>
        <w:spacing w:line="360" w:lineRule="auto"/>
        <w:ind w:firstLine="562" w:firstLineChars="200"/>
        <w:rPr>
          <w:rFonts w:hint="eastAsia" w:ascii="宋体" w:hAnsi="宋体" w:eastAsia="宋体" w:cs="宋体"/>
          <w:b/>
          <w:bCs/>
          <w:color w:val="333399"/>
          <w:sz w:val="28"/>
          <w:szCs w:val="28"/>
        </w:rPr>
      </w:pPr>
      <w:r>
        <w:rPr>
          <w:rFonts w:hint="eastAsia" w:ascii="宋体" w:hAnsi="宋体" w:eastAsia="宋体" w:cs="宋体"/>
          <w:b/>
          <w:bCs/>
          <w:color w:val="333399"/>
          <w:sz w:val="28"/>
          <w:szCs w:val="28"/>
          <w:lang w:val="en-US" w:eastAsia="zh-CN"/>
        </w:rPr>
        <w:t>9</w:t>
      </w:r>
      <w:r>
        <w:rPr>
          <w:rFonts w:hint="eastAsia" w:ascii="宋体" w:hAnsi="宋体" w:eastAsia="宋体" w:cs="宋体"/>
          <w:b/>
          <w:bCs/>
          <w:color w:val="333399"/>
          <w:sz w:val="28"/>
          <w:szCs w:val="28"/>
        </w:rPr>
        <w:t>-2</w:t>
      </w:r>
      <w:r>
        <w:rPr>
          <w:rFonts w:hint="eastAsia" w:ascii="宋体" w:hAnsi="宋体" w:eastAsia="宋体" w:cs="宋体"/>
          <w:b/>
          <w:bCs/>
          <w:color w:val="333399"/>
          <w:sz w:val="28"/>
          <w:szCs w:val="28"/>
          <w:lang w:val="en-US" w:eastAsia="zh-CN"/>
        </w:rPr>
        <w:t xml:space="preserve">-2 </w:t>
      </w:r>
      <w:r>
        <w:rPr>
          <w:rFonts w:hint="eastAsia" w:ascii="宋体" w:hAnsi="宋体" w:eastAsia="宋体" w:cs="宋体"/>
          <w:b/>
          <w:bCs/>
          <w:color w:val="333399"/>
          <w:sz w:val="28"/>
          <w:szCs w:val="28"/>
        </w:rPr>
        <w:t>问题与建议</w:t>
      </w:r>
    </w:p>
    <w:p>
      <w:pPr>
        <w:spacing w:line="360" w:lineRule="auto"/>
        <w:ind w:firstLine="560" w:firstLineChars="200"/>
        <w:rPr>
          <w:rFonts w:hint="eastAsia" w:ascii="宋体" w:hAnsi="宋体" w:eastAsia="宋体" w:cs="宋体"/>
          <w:sz w:val="28"/>
          <w:szCs w:val="28"/>
        </w:rPr>
      </w:pPr>
      <w:r>
        <w:rPr>
          <w:rFonts w:hint="eastAsia" w:ascii="宋体" w:hAnsi="宋体" w:eastAsia="宋体" w:cs="宋体"/>
          <w:sz w:val="28"/>
          <w:szCs w:val="28"/>
          <w:lang w:eastAsia="zh-CN"/>
        </w:rPr>
        <w:t>智能软件</w:t>
      </w:r>
      <w:r>
        <w:rPr>
          <w:rFonts w:hint="eastAsia" w:ascii="宋体" w:hAnsi="宋体" w:eastAsia="宋体" w:cs="宋体"/>
          <w:sz w:val="28"/>
          <w:szCs w:val="28"/>
        </w:rPr>
        <w:t>是高科技行业，开发、营销等都体现出科技含量，必须用创新的思维推进该项目的发展，着手组建推广和促进中心，以形成真正的国际标准。</w:t>
      </w:r>
    </w:p>
    <w:p>
      <w:pPr>
        <w:spacing w:line="36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1、要抓住机遇，迅速实现软件的产品化和市场化。推广国际标准，提高产品档次。</w:t>
      </w:r>
    </w:p>
    <w:p>
      <w:pPr>
        <w:spacing w:line="36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2、引进国外软件企业的先进管理经验，解决技术、信息、销售等关键性问题，实现科技、信息和市场等资源的共享，有效地规避盲目发展和恶性竞争，推动了公司的健康顺利发展。</w:t>
      </w:r>
    </w:p>
    <w:p>
      <w:pPr>
        <w:spacing w:line="360" w:lineRule="auto"/>
        <w:ind w:firstLine="560" w:firstLineChars="200"/>
        <w:rPr>
          <w:rFonts w:hint="eastAsia" w:ascii="宋体" w:hAnsi="宋体" w:eastAsia="宋体" w:cs="宋体"/>
          <w:sz w:val="28"/>
          <w:szCs w:val="28"/>
        </w:rPr>
      </w:pPr>
      <w:r>
        <w:rPr>
          <w:rFonts w:hint="eastAsia" w:ascii="宋体" w:hAnsi="宋体" w:eastAsia="宋体" w:cs="宋体"/>
          <w:sz w:val="28"/>
          <w:szCs w:val="28"/>
        </w:rPr>
        <w:t>3、以科学的态度注重过程管理。要把过程管理和结果管理结合起来，以过程管理为主。坚持以市场为导向，不断调整产业结构，丰富产业内容。</w:t>
      </w:r>
    </w:p>
    <w:p>
      <w:pPr>
        <w:numPr>
          <w:ilvl w:val="0"/>
          <w:numId w:val="0"/>
        </w:numPr>
        <w:spacing w:line="360" w:lineRule="auto"/>
        <w:ind w:leftChars="0" w:firstLine="560" w:firstLineChars="200"/>
        <w:outlineLvl w:val="9"/>
        <w:rPr>
          <w:rFonts w:hint="eastAsia" w:ascii="宋体" w:hAnsi="宋体" w:eastAsia="宋体" w:cs="宋体"/>
          <w:sz w:val="28"/>
          <w:szCs w:val="28"/>
        </w:rPr>
      </w:pPr>
      <w:r>
        <w:rPr>
          <w:rFonts w:hint="eastAsia" w:ascii="宋体" w:hAnsi="宋体" w:eastAsia="宋体" w:cs="宋体"/>
          <w:sz w:val="28"/>
          <w:szCs w:val="28"/>
        </w:rPr>
        <w:t>4、走特色化的道路，发展拳头产品和塑造品牌形象。要以政策促进产业化，以产业化促成长，以品牌打市场。</w:t>
      </w:r>
    </w:p>
    <w:p>
      <w:pPr>
        <w:numPr>
          <w:ilvl w:val="0"/>
          <w:numId w:val="0"/>
        </w:numPr>
        <w:spacing w:line="360" w:lineRule="auto"/>
        <w:ind w:leftChars="0" w:firstLine="602" w:firstLineChars="200"/>
        <w:outlineLvl w:val="0"/>
        <w:rPr>
          <w:rFonts w:hint="eastAsia" w:ascii="宋体" w:hAnsi="宋体" w:eastAsia="宋体" w:cs="宋体"/>
          <w:b/>
          <w:bCs/>
          <w:color w:val="FF9900"/>
          <w:sz w:val="32"/>
          <w:szCs w:val="32"/>
          <w:lang w:val="en-US" w:eastAsia="zh-CN"/>
        </w:rPr>
      </w:pPr>
      <w:r>
        <w:rPr>
          <w:rFonts w:hint="eastAsia" w:ascii="宋体" w:hAnsi="宋体" w:cs="宋体"/>
          <w:b/>
          <w:bCs/>
          <w:color w:val="333399"/>
          <w:sz w:val="30"/>
          <w:szCs w:val="30"/>
          <w:lang w:val="en-US" w:eastAsia="zh-CN"/>
        </w:rPr>
        <w:br w:type="page"/>
      </w:r>
      <w:r>
        <w:rPr>
          <w:rFonts w:hint="eastAsia" w:ascii="宋体" w:hAnsi="宋体" w:cs="宋体"/>
          <w:color w:val="000000"/>
          <w:sz w:val="28"/>
          <w:szCs w:val="28"/>
          <w:lang w:val="en-US" w:eastAsia="zh-CN"/>
        </w:rPr>
        <w:t xml:space="preserve"> </w:t>
      </w:r>
      <w:bookmarkStart w:id="1060" w:name="_Toc10032"/>
      <w:bookmarkStart w:id="1061" w:name="_Toc10671"/>
      <w:bookmarkStart w:id="1062" w:name="_Toc2015"/>
      <w:bookmarkStart w:id="1063" w:name="_Toc28589"/>
      <w:bookmarkStart w:id="1064" w:name="_Toc17398"/>
      <w:bookmarkStart w:id="1065" w:name="_Toc20525"/>
      <w:r>
        <w:rPr>
          <w:rFonts w:hint="eastAsia" w:ascii="宋体" w:hAnsi="宋体" w:eastAsia="宋体" w:cs="宋体"/>
          <w:b/>
          <w:bCs/>
          <w:color w:val="FF9900"/>
          <w:sz w:val="32"/>
          <w:szCs w:val="32"/>
          <w:lang w:eastAsia="zh-CN"/>
        </w:rPr>
        <w:t>十</w:t>
      </w:r>
      <w:r>
        <w:rPr>
          <w:rFonts w:hint="eastAsia" w:ascii="宋体" w:hAnsi="宋体" w:eastAsia="宋体" w:cs="宋体"/>
          <w:b/>
          <w:bCs/>
          <w:color w:val="FF9900"/>
          <w:sz w:val="32"/>
          <w:szCs w:val="32"/>
          <w:lang w:val="en-US" w:eastAsia="zh-CN"/>
        </w:rPr>
        <w:t>、项目商业计划书编制说明</w:t>
      </w:r>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1060"/>
      <w:bookmarkEnd w:id="1061"/>
      <w:bookmarkEnd w:id="1062"/>
      <w:bookmarkEnd w:id="1063"/>
      <w:bookmarkEnd w:id="1064"/>
      <w:bookmarkEnd w:id="1065"/>
    </w:p>
    <w:p>
      <w:pPr>
        <w:numPr>
          <w:ilvl w:val="0"/>
          <w:numId w:val="0"/>
        </w:numPr>
        <w:spacing w:line="360" w:lineRule="auto"/>
        <w:ind w:leftChars="0" w:firstLine="0"/>
        <w:outlineLvl w:val="9"/>
        <w:rPr>
          <w:rFonts w:hint="eastAsia" w:ascii="宋体" w:hAnsi="宋体" w:eastAsia="宋体" w:cs="宋体"/>
          <w:sz w:val="24"/>
          <w:lang w:val="en-US" w:eastAsia="zh-CN"/>
        </w:rPr>
      </w:pPr>
      <w:bookmarkStart w:id="1066" w:name="_Toc27771"/>
    </w:p>
    <w:p>
      <w:pPr>
        <w:numPr>
          <w:ilvl w:val="0"/>
          <w:numId w:val="0"/>
        </w:numPr>
        <w:spacing w:line="360" w:lineRule="auto"/>
        <w:ind w:leftChars="0" w:firstLine="0"/>
        <w:outlineLvl w:val="9"/>
        <w:rPr>
          <w:rFonts w:hint="eastAsia" w:ascii="宋体" w:hAnsi="宋体" w:eastAsia="宋体" w:cs="宋体"/>
          <w:sz w:val="24"/>
          <w:lang w:val="en-US" w:eastAsia="zh-CN"/>
        </w:rPr>
      </w:pPr>
      <w:r>
        <w:rPr>
          <w:rFonts w:hint="eastAsia" w:ascii="宋体" w:hAnsi="宋体" w:eastAsia="宋体" w:cs="宋体"/>
          <w:b/>
          <w:bCs/>
          <w:sz w:val="24"/>
          <w:lang w:val="en-US" w:eastAsia="zh-CN"/>
        </w:rPr>
        <w:t>编制单位：</w:t>
      </w:r>
      <w:r>
        <w:rPr>
          <w:rFonts w:hint="eastAsia" w:ascii="宋体" w:hAnsi="宋体" w:eastAsia="宋体" w:cs="宋体"/>
          <w:sz w:val="24"/>
          <w:lang w:val="en-US" w:eastAsia="zh-CN"/>
        </w:rPr>
        <w:t>沈阳龙天科技有限公司</w:t>
      </w:r>
      <w:bookmarkEnd w:id="1066"/>
    </w:p>
    <w:p>
      <w:pPr>
        <w:numPr>
          <w:ilvl w:val="0"/>
          <w:numId w:val="0"/>
        </w:numPr>
        <w:spacing w:line="360" w:lineRule="auto"/>
        <w:ind w:leftChars="0" w:firstLine="0"/>
        <w:outlineLvl w:val="9"/>
        <w:rPr>
          <w:rFonts w:hint="eastAsia" w:ascii="宋体" w:hAnsi="宋体" w:eastAsia="宋体" w:cs="宋体"/>
          <w:b/>
          <w:bCs/>
          <w:sz w:val="24"/>
          <w:szCs w:val="24"/>
          <w:lang w:eastAsia="zh-CN"/>
        </w:rPr>
      </w:pPr>
      <w:bookmarkStart w:id="1067" w:name="_Toc24846"/>
      <w:r>
        <w:rPr>
          <w:rFonts w:hint="eastAsia" w:ascii="宋体" w:hAnsi="宋体" w:eastAsia="宋体" w:cs="宋体"/>
          <w:b/>
          <w:bCs/>
          <w:sz w:val="24"/>
          <w:szCs w:val="24"/>
          <w:lang w:eastAsia="zh-CN"/>
        </w:rPr>
        <w:t>编制人员名单：</w:t>
      </w:r>
      <w:bookmarkEnd w:id="1067"/>
    </w:p>
    <w:tbl>
      <w:tblPr>
        <w:tblStyle w:val="21"/>
        <w:tblW w:w="891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0"/>
        <w:gridCol w:w="1291"/>
        <w:gridCol w:w="1959"/>
        <w:gridCol w:w="2183"/>
        <w:gridCol w:w="2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tcBorders>
              <w:top w:val="single" w:color="FFFFFF" w:sz="8" w:space="0"/>
              <w:left w:val="single" w:color="FFFFFF" w:sz="8" w:space="0"/>
              <w:bottom w:val="single" w:color="FFFFFF" w:sz="4" w:space="0"/>
              <w:right w:val="single" w:color="FFFFFF" w:sz="8" w:space="0"/>
            </w:tcBorders>
            <w:shd w:val="clear" w:color="auto" w:fill="F79646"/>
            <w:noWrap w:val="0"/>
            <w:vAlign w:val="center"/>
          </w:tcPr>
          <w:p>
            <w:pPr>
              <w:numPr>
                <w:ilvl w:val="0"/>
                <w:numId w:val="0"/>
              </w:numPr>
              <w:spacing w:line="360" w:lineRule="auto"/>
              <w:jc w:val="center"/>
              <w:outlineLvl w:val="9"/>
              <w:rPr>
                <w:rFonts w:hint="eastAsia" w:ascii="宋体" w:hAnsi="宋体" w:eastAsia="宋体" w:cs="宋体"/>
                <w:b/>
                <w:bCs/>
                <w:color w:val="FFFFFF"/>
                <w:sz w:val="24"/>
                <w:szCs w:val="24"/>
                <w:vertAlign w:val="baseline"/>
              </w:rPr>
            </w:pPr>
            <w:bookmarkStart w:id="1068" w:name="_Toc24096"/>
            <w:r>
              <w:rPr>
                <w:rFonts w:hint="eastAsia" w:ascii="宋体" w:hAnsi="宋体" w:eastAsia="宋体" w:cs="宋体"/>
                <w:b/>
                <w:bCs/>
                <w:color w:val="FFFFFF"/>
                <w:sz w:val="24"/>
                <w:szCs w:val="24"/>
                <w:lang w:eastAsia="zh-CN"/>
              </w:rPr>
              <w:t>姓名</w:t>
            </w:r>
            <w:bookmarkEnd w:id="1068"/>
          </w:p>
        </w:tc>
        <w:tc>
          <w:tcPr>
            <w:tcW w:w="1291" w:type="dxa"/>
            <w:tcBorders>
              <w:top w:val="single" w:color="FFFFFF" w:sz="8" w:space="0"/>
              <w:left w:val="single" w:color="FFFFFF" w:sz="8" w:space="0"/>
              <w:bottom w:val="single" w:color="FFFFFF" w:sz="4" w:space="0"/>
              <w:right w:val="single" w:color="FFFFFF" w:sz="8" w:space="0"/>
            </w:tcBorders>
            <w:shd w:val="clear" w:color="auto" w:fill="F79646"/>
            <w:noWrap w:val="0"/>
            <w:vAlign w:val="center"/>
          </w:tcPr>
          <w:p>
            <w:pPr>
              <w:numPr>
                <w:ilvl w:val="0"/>
                <w:numId w:val="0"/>
              </w:numPr>
              <w:spacing w:line="360" w:lineRule="auto"/>
              <w:jc w:val="center"/>
              <w:outlineLvl w:val="9"/>
              <w:rPr>
                <w:rFonts w:hint="eastAsia" w:ascii="宋体" w:hAnsi="宋体" w:eastAsia="宋体" w:cs="宋体"/>
                <w:b/>
                <w:bCs/>
                <w:color w:val="FFFFFF"/>
                <w:sz w:val="24"/>
                <w:szCs w:val="24"/>
                <w:vertAlign w:val="baseline"/>
                <w:lang w:eastAsia="zh-CN"/>
              </w:rPr>
            </w:pPr>
            <w:bookmarkStart w:id="1069" w:name="_Toc27066"/>
            <w:r>
              <w:rPr>
                <w:rFonts w:hint="eastAsia" w:ascii="宋体" w:hAnsi="宋体" w:eastAsia="宋体" w:cs="宋体"/>
                <w:b/>
                <w:bCs/>
                <w:color w:val="FFFFFF"/>
                <w:sz w:val="24"/>
                <w:szCs w:val="24"/>
                <w:vertAlign w:val="baseline"/>
                <w:lang w:eastAsia="zh-CN"/>
              </w:rPr>
              <w:t>年龄</w:t>
            </w:r>
            <w:bookmarkEnd w:id="1069"/>
          </w:p>
        </w:tc>
        <w:tc>
          <w:tcPr>
            <w:tcW w:w="1959" w:type="dxa"/>
            <w:tcBorders>
              <w:top w:val="single" w:color="FFFFFF" w:sz="8" w:space="0"/>
              <w:left w:val="single" w:color="FFFFFF" w:sz="8" w:space="0"/>
              <w:bottom w:val="single" w:color="FFFFFF" w:sz="4" w:space="0"/>
              <w:right w:val="single" w:color="FFFFFF" w:sz="8" w:space="0"/>
            </w:tcBorders>
            <w:shd w:val="clear" w:color="auto" w:fill="F79646"/>
            <w:noWrap w:val="0"/>
            <w:vAlign w:val="center"/>
          </w:tcPr>
          <w:p>
            <w:pPr>
              <w:numPr>
                <w:ilvl w:val="0"/>
                <w:numId w:val="0"/>
              </w:numPr>
              <w:spacing w:line="360" w:lineRule="auto"/>
              <w:jc w:val="center"/>
              <w:outlineLvl w:val="9"/>
              <w:rPr>
                <w:rFonts w:hint="eastAsia" w:ascii="宋体" w:hAnsi="宋体" w:eastAsia="宋体" w:cs="宋体"/>
                <w:b/>
                <w:bCs/>
                <w:color w:val="FFFFFF"/>
                <w:sz w:val="24"/>
                <w:szCs w:val="24"/>
                <w:vertAlign w:val="baseline"/>
                <w:lang w:eastAsia="zh-CN"/>
              </w:rPr>
            </w:pPr>
            <w:bookmarkStart w:id="1070" w:name="_Toc17645"/>
            <w:r>
              <w:rPr>
                <w:rFonts w:hint="eastAsia" w:ascii="宋体" w:hAnsi="宋体" w:eastAsia="宋体" w:cs="宋体"/>
                <w:b/>
                <w:bCs/>
                <w:color w:val="FFFFFF"/>
                <w:sz w:val="24"/>
                <w:szCs w:val="24"/>
                <w:vertAlign w:val="baseline"/>
                <w:lang w:eastAsia="zh-CN"/>
              </w:rPr>
              <w:t>学历</w:t>
            </w:r>
            <w:bookmarkEnd w:id="1070"/>
          </w:p>
        </w:tc>
        <w:tc>
          <w:tcPr>
            <w:tcW w:w="2183" w:type="dxa"/>
            <w:tcBorders>
              <w:top w:val="single" w:color="FFFFFF" w:sz="8" w:space="0"/>
              <w:left w:val="single" w:color="FFFFFF" w:sz="8" w:space="0"/>
              <w:bottom w:val="single" w:color="FFFFFF" w:sz="4" w:space="0"/>
              <w:right w:val="single" w:color="FFFFFF" w:sz="8" w:space="0"/>
            </w:tcBorders>
            <w:shd w:val="clear" w:color="auto" w:fill="F79646"/>
            <w:noWrap w:val="0"/>
            <w:vAlign w:val="center"/>
          </w:tcPr>
          <w:p>
            <w:pPr>
              <w:numPr>
                <w:ilvl w:val="0"/>
                <w:numId w:val="0"/>
              </w:numPr>
              <w:spacing w:line="360" w:lineRule="auto"/>
              <w:jc w:val="center"/>
              <w:outlineLvl w:val="9"/>
              <w:rPr>
                <w:rFonts w:hint="eastAsia" w:ascii="宋体" w:hAnsi="宋体" w:eastAsia="宋体" w:cs="宋体"/>
                <w:b/>
                <w:bCs/>
                <w:color w:val="FFFFFF"/>
                <w:sz w:val="24"/>
                <w:szCs w:val="24"/>
                <w:vertAlign w:val="baseline"/>
                <w:lang w:eastAsia="zh-CN"/>
              </w:rPr>
            </w:pPr>
            <w:bookmarkStart w:id="1071" w:name="_Toc26107"/>
            <w:r>
              <w:rPr>
                <w:rFonts w:hint="eastAsia" w:ascii="宋体" w:hAnsi="宋体" w:eastAsia="宋体" w:cs="宋体"/>
                <w:b/>
                <w:bCs/>
                <w:color w:val="FFFFFF"/>
                <w:sz w:val="24"/>
                <w:szCs w:val="24"/>
                <w:vertAlign w:val="baseline"/>
                <w:lang w:eastAsia="zh-CN"/>
              </w:rPr>
              <w:t>专业</w:t>
            </w:r>
            <w:bookmarkEnd w:id="1071"/>
          </w:p>
        </w:tc>
        <w:tc>
          <w:tcPr>
            <w:tcW w:w="2190" w:type="dxa"/>
            <w:tcBorders>
              <w:top w:val="single" w:color="FFFFFF" w:sz="8" w:space="0"/>
              <w:left w:val="single" w:color="FFFFFF" w:sz="8" w:space="0"/>
              <w:bottom w:val="single" w:color="FFFFFF" w:sz="4" w:space="0"/>
              <w:right w:val="single" w:color="FFFFFF" w:sz="8" w:space="0"/>
            </w:tcBorders>
            <w:shd w:val="clear" w:color="auto" w:fill="F79646"/>
            <w:noWrap w:val="0"/>
            <w:vAlign w:val="center"/>
          </w:tcPr>
          <w:p>
            <w:pPr>
              <w:numPr>
                <w:ilvl w:val="0"/>
                <w:numId w:val="0"/>
              </w:numPr>
              <w:spacing w:line="360" w:lineRule="auto"/>
              <w:jc w:val="center"/>
              <w:outlineLvl w:val="9"/>
              <w:rPr>
                <w:rFonts w:hint="eastAsia" w:ascii="宋体" w:hAnsi="宋体" w:eastAsia="宋体" w:cs="宋体"/>
                <w:b/>
                <w:bCs/>
                <w:color w:val="FFFFFF"/>
                <w:sz w:val="24"/>
                <w:szCs w:val="24"/>
                <w:vertAlign w:val="baseline"/>
                <w:lang w:eastAsia="zh-CN"/>
              </w:rPr>
            </w:pPr>
            <w:bookmarkStart w:id="1072" w:name="_Toc9424"/>
            <w:r>
              <w:rPr>
                <w:rFonts w:hint="eastAsia" w:ascii="宋体" w:hAnsi="宋体" w:eastAsia="宋体" w:cs="宋体"/>
                <w:b/>
                <w:bCs/>
                <w:color w:val="FFFFFF"/>
                <w:sz w:val="24"/>
                <w:szCs w:val="24"/>
                <w:vertAlign w:val="baseline"/>
                <w:lang w:eastAsia="zh-CN"/>
              </w:rPr>
              <w:t>职位</w:t>
            </w:r>
            <w:bookmarkEnd w:id="10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jc w:val="center"/>
        </w:trPr>
        <w:tc>
          <w:tcPr>
            <w:tcW w:w="1290"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numPr>
                <w:ilvl w:val="0"/>
                <w:numId w:val="0"/>
              </w:numPr>
              <w:spacing w:line="360" w:lineRule="auto"/>
              <w:ind w:left="0" w:leftChars="0" w:firstLine="0" w:firstLineChars="0"/>
              <w:jc w:val="center"/>
              <w:outlineLvl w:val="9"/>
              <w:rPr>
                <w:rFonts w:hint="eastAsia" w:ascii="宋体" w:hAnsi="宋体" w:eastAsia="宋体" w:cs="宋体"/>
                <w:color w:val="000000"/>
                <w:sz w:val="24"/>
                <w:szCs w:val="24"/>
                <w:vertAlign w:val="baseline"/>
                <w:lang w:eastAsia="zh-CN"/>
              </w:rPr>
            </w:pPr>
            <w:r>
              <w:rPr>
                <w:rFonts w:hint="eastAsia" w:ascii="宋体" w:hAnsi="宋体" w:eastAsia="宋体" w:cs="宋体"/>
                <w:color w:val="000000"/>
                <w:sz w:val="24"/>
                <w:szCs w:val="24"/>
                <w:vertAlign w:val="baseline"/>
                <w:lang w:eastAsia="zh-CN"/>
              </w:rPr>
              <w:t>李乔</w:t>
            </w:r>
          </w:p>
        </w:tc>
        <w:tc>
          <w:tcPr>
            <w:tcW w:w="1291"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numPr>
                <w:ilvl w:val="0"/>
                <w:numId w:val="0"/>
              </w:numPr>
              <w:spacing w:line="360" w:lineRule="auto"/>
              <w:ind w:left="0" w:leftChars="0" w:firstLine="0" w:firstLineChars="0"/>
              <w:jc w:val="center"/>
              <w:outlineLvl w:val="9"/>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38</w:t>
            </w:r>
          </w:p>
        </w:tc>
        <w:tc>
          <w:tcPr>
            <w:tcW w:w="1959"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numPr>
                <w:ilvl w:val="0"/>
                <w:numId w:val="0"/>
              </w:numPr>
              <w:spacing w:line="360" w:lineRule="auto"/>
              <w:ind w:left="0" w:leftChars="0" w:firstLine="0" w:firstLineChars="0"/>
              <w:jc w:val="center"/>
              <w:outlineLvl w:val="9"/>
              <w:rPr>
                <w:rFonts w:hint="eastAsia" w:ascii="宋体" w:hAnsi="宋体" w:eastAsia="宋体" w:cs="宋体"/>
                <w:color w:val="000000"/>
                <w:sz w:val="24"/>
                <w:szCs w:val="24"/>
                <w:vertAlign w:val="baseline"/>
                <w:lang w:eastAsia="zh-CN"/>
              </w:rPr>
            </w:pPr>
            <w:r>
              <w:rPr>
                <w:rFonts w:hint="eastAsia" w:ascii="宋体" w:hAnsi="宋体" w:eastAsia="宋体" w:cs="宋体"/>
                <w:color w:val="000000"/>
                <w:sz w:val="24"/>
                <w:szCs w:val="24"/>
                <w:vertAlign w:val="baseline"/>
                <w:lang w:eastAsia="zh-CN"/>
              </w:rPr>
              <w:t>硕士</w:t>
            </w:r>
          </w:p>
        </w:tc>
        <w:tc>
          <w:tcPr>
            <w:tcW w:w="2183"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numPr>
                <w:ilvl w:val="0"/>
                <w:numId w:val="0"/>
              </w:numPr>
              <w:spacing w:line="360" w:lineRule="auto"/>
              <w:ind w:left="0" w:leftChars="0" w:firstLine="0" w:firstLineChars="0"/>
              <w:jc w:val="center"/>
              <w:outlineLvl w:val="9"/>
              <w:rPr>
                <w:rFonts w:hint="eastAsia" w:ascii="宋体" w:hAnsi="宋体" w:eastAsia="宋体" w:cs="宋体"/>
                <w:color w:val="000000"/>
                <w:sz w:val="24"/>
                <w:szCs w:val="24"/>
                <w:vertAlign w:val="baseline"/>
                <w:lang w:eastAsia="zh-CN"/>
              </w:rPr>
            </w:pPr>
            <w:r>
              <w:rPr>
                <w:rFonts w:hint="eastAsia" w:ascii="宋体" w:hAnsi="宋体" w:eastAsia="宋体" w:cs="宋体"/>
                <w:color w:val="000000"/>
                <w:sz w:val="24"/>
                <w:szCs w:val="24"/>
                <w:vertAlign w:val="baseline"/>
                <w:lang w:eastAsia="zh-CN"/>
              </w:rPr>
              <w:t>自动化、法律、经济管理、MPA</w:t>
            </w:r>
          </w:p>
        </w:tc>
        <w:tc>
          <w:tcPr>
            <w:tcW w:w="2190"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numPr>
                <w:ilvl w:val="0"/>
                <w:numId w:val="0"/>
              </w:numPr>
              <w:spacing w:line="360" w:lineRule="auto"/>
              <w:ind w:left="0" w:leftChars="0" w:firstLine="0" w:firstLineChars="0"/>
              <w:jc w:val="center"/>
              <w:outlineLvl w:val="9"/>
              <w:rPr>
                <w:rFonts w:hint="eastAsia" w:ascii="宋体" w:hAnsi="宋体" w:eastAsia="宋体" w:cs="宋体"/>
                <w:color w:val="000000"/>
                <w:sz w:val="24"/>
                <w:szCs w:val="24"/>
                <w:vertAlign w:val="baseline"/>
                <w:lang w:eastAsia="zh-CN"/>
              </w:rPr>
            </w:pPr>
            <w:r>
              <w:rPr>
                <w:rFonts w:hint="eastAsia" w:ascii="宋体" w:hAnsi="宋体" w:eastAsia="宋体" w:cs="宋体"/>
                <w:color w:val="000000"/>
                <w:sz w:val="24"/>
                <w:szCs w:val="24"/>
                <w:vertAlign w:val="baseline"/>
                <w:lang w:eastAsia="zh-CN"/>
              </w:rPr>
              <w:t>创始人</w:t>
            </w:r>
            <w:r>
              <w:rPr>
                <w:rFonts w:hint="eastAsia" w:ascii="宋体" w:hAnsi="宋体" w:eastAsia="宋体" w:cs="宋体"/>
                <w:color w:val="000000"/>
                <w:sz w:val="24"/>
                <w:szCs w:val="24"/>
                <w:vertAlign w:val="baseline"/>
                <w:lang w:val="en-US" w:eastAsia="zh-CN"/>
              </w:rPr>
              <w:t xml:space="preserve"> CFO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8" w:hRule="atLeast"/>
          <w:jc w:val="center"/>
        </w:trPr>
        <w:tc>
          <w:tcPr>
            <w:tcW w:w="1290"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numPr>
                <w:ilvl w:val="0"/>
                <w:numId w:val="0"/>
              </w:numPr>
              <w:spacing w:line="360" w:lineRule="auto"/>
              <w:ind w:left="0" w:leftChars="0" w:firstLine="0" w:firstLineChars="0"/>
              <w:jc w:val="center"/>
              <w:outlineLvl w:val="9"/>
              <w:rPr>
                <w:rFonts w:hint="eastAsia" w:ascii="宋体" w:hAnsi="宋体" w:eastAsia="宋体" w:cs="宋体"/>
                <w:color w:val="000000"/>
                <w:sz w:val="24"/>
                <w:szCs w:val="24"/>
                <w:vertAlign w:val="baseline"/>
                <w:lang w:eastAsia="zh-CN"/>
              </w:rPr>
            </w:pPr>
            <w:r>
              <w:rPr>
                <w:rFonts w:hint="eastAsia" w:ascii="宋体" w:hAnsi="宋体" w:eastAsia="宋体" w:cs="宋体"/>
                <w:color w:val="000000"/>
                <w:sz w:val="24"/>
                <w:szCs w:val="24"/>
                <w:vertAlign w:val="baseline"/>
                <w:lang w:eastAsia="zh-CN"/>
              </w:rPr>
              <w:t>梁冰</w:t>
            </w:r>
          </w:p>
        </w:tc>
        <w:tc>
          <w:tcPr>
            <w:tcW w:w="1291"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numPr>
                <w:ilvl w:val="0"/>
                <w:numId w:val="0"/>
              </w:numPr>
              <w:spacing w:line="360" w:lineRule="auto"/>
              <w:ind w:left="0" w:leftChars="0" w:firstLine="0" w:firstLineChars="0"/>
              <w:jc w:val="center"/>
              <w:outlineLvl w:val="9"/>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39</w:t>
            </w:r>
          </w:p>
        </w:tc>
        <w:tc>
          <w:tcPr>
            <w:tcW w:w="1959"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numPr>
                <w:ilvl w:val="0"/>
                <w:numId w:val="0"/>
              </w:numPr>
              <w:spacing w:line="360" w:lineRule="auto"/>
              <w:ind w:left="0" w:leftChars="0" w:firstLine="0" w:firstLineChars="0"/>
              <w:jc w:val="center"/>
              <w:outlineLvl w:val="9"/>
              <w:rPr>
                <w:rFonts w:hint="eastAsia" w:ascii="宋体" w:hAnsi="宋体" w:eastAsia="宋体" w:cs="宋体"/>
                <w:color w:val="000000"/>
                <w:sz w:val="24"/>
                <w:szCs w:val="24"/>
                <w:vertAlign w:val="baseline"/>
                <w:lang w:eastAsia="zh-CN"/>
              </w:rPr>
            </w:pPr>
            <w:r>
              <w:rPr>
                <w:rFonts w:hint="eastAsia" w:ascii="宋体" w:hAnsi="宋体" w:eastAsia="宋体" w:cs="宋体"/>
                <w:color w:val="000000"/>
                <w:sz w:val="24"/>
                <w:szCs w:val="24"/>
                <w:vertAlign w:val="baseline"/>
                <w:lang w:eastAsia="zh-CN"/>
              </w:rPr>
              <w:t>本科</w:t>
            </w:r>
          </w:p>
        </w:tc>
        <w:tc>
          <w:tcPr>
            <w:tcW w:w="2183"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numPr>
                <w:ilvl w:val="0"/>
                <w:numId w:val="0"/>
              </w:numPr>
              <w:spacing w:line="360" w:lineRule="auto"/>
              <w:ind w:left="0" w:leftChars="0" w:firstLine="0" w:firstLineChars="0"/>
              <w:jc w:val="center"/>
              <w:outlineLvl w:val="9"/>
              <w:rPr>
                <w:rFonts w:hint="eastAsia" w:ascii="宋体" w:hAnsi="宋体" w:eastAsia="宋体" w:cs="宋体"/>
                <w:color w:val="000000"/>
                <w:sz w:val="24"/>
                <w:szCs w:val="24"/>
                <w:vertAlign w:val="baseline"/>
                <w:lang w:eastAsia="zh-CN"/>
              </w:rPr>
            </w:pPr>
            <w:r>
              <w:rPr>
                <w:rFonts w:hint="eastAsia" w:ascii="宋体" w:hAnsi="宋体" w:eastAsia="宋体" w:cs="宋体"/>
                <w:color w:val="000000"/>
                <w:sz w:val="24"/>
                <w:szCs w:val="24"/>
                <w:vertAlign w:val="baseline"/>
                <w:lang w:eastAsia="zh-CN"/>
              </w:rPr>
              <w:t>国际贸易</w:t>
            </w:r>
          </w:p>
        </w:tc>
        <w:tc>
          <w:tcPr>
            <w:tcW w:w="2190"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numPr>
                <w:ilvl w:val="0"/>
                <w:numId w:val="0"/>
              </w:numPr>
              <w:spacing w:line="360" w:lineRule="auto"/>
              <w:ind w:left="0" w:leftChars="0" w:firstLine="0" w:firstLineChars="0"/>
              <w:jc w:val="center"/>
              <w:outlineLvl w:val="9"/>
              <w:rPr>
                <w:rFonts w:hint="eastAsia" w:ascii="宋体" w:hAnsi="宋体" w:eastAsia="宋体" w:cs="宋体"/>
                <w:color w:val="000000"/>
                <w:sz w:val="24"/>
                <w:szCs w:val="24"/>
                <w:vertAlign w:val="baseline"/>
                <w:lang w:eastAsia="zh-CN"/>
              </w:rPr>
            </w:pPr>
            <w:r>
              <w:rPr>
                <w:rFonts w:hint="eastAsia" w:ascii="宋体" w:hAnsi="宋体" w:eastAsia="宋体" w:cs="宋体"/>
                <w:color w:val="000000"/>
                <w:sz w:val="24"/>
                <w:szCs w:val="24"/>
                <w:vertAlign w:val="baseline"/>
                <w:lang w:eastAsia="zh-CN"/>
              </w:rPr>
              <w:t>创始人</w:t>
            </w:r>
            <w:r>
              <w:rPr>
                <w:rFonts w:hint="eastAsia" w:ascii="宋体" w:hAnsi="宋体" w:eastAsia="宋体" w:cs="宋体"/>
                <w:color w:val="000000"/>
                <w:sz w:val="24"/>
                <w:szCs w:val="24"/>
                <w:vertAlign w:val="baseline"/>
                <w:lang w:val="en-US" w:eastAsia="zh-CN"/>
              </w:rPr>
              <w:t xml:space="preserve"> CEO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3" w:hRule="atLeast"/>
          <w:jc w:val="center"/>
        </w:trPr>
        <w:tc>
          <w:tcPr>
            <w:tcW w:w="1290"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numPr>
                <w:ilvl w:val="0"/>
                <w:numId w:val="0"/>
              </w:numPr>
              <w:spacing w:line="360" w:lineRule="auto"/>
              <w:ind w:left="0" w:leftChars="0" w:firstLine="0" w:firstLineChars="0"/>
              <w:jc w:val="center"/>
              <w:outlineLvl w:val="9"/>
              <w:rPr>
                <w:rFonts w:hint="eastAsia" w:ascii="宋体" w:hAnsi="宋体" w:eastAsia="宋体" w:cs="宋体"/>
                <w:color w:val="000000"/>
                <w:sz w:val="24"/>
                <w:szCs w:val="24"/>
                <w:vertAlign w:val="baseline"/>
                <w:lang w:eastAsia="zh-CN"/>
              </w:rPr>
            </w:pPr>
            <w:r>
              <w:rPr>
                <w:rFonts w:hint="eastAsia" w:ascii="宋体" w:hAnsi="宋体" w:eastAsia="宋体" w:cs="宋体"/>
                <w:color w:val="000000"/>
                <w:sz w:val="24"/>
                <w:szCs w:val="24"/>
                <w:vertAlign w:val="baseline"/>
                <w:lang w:eastAsia="zh-CN"/>
              </w:rPr>
              <w:t>田真</w:t>
            </w:r>
          </w:p>
        </w:tc>
        <w:tc>
          <w:tcPr>
            <w:tcW w:w="1291"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numPr>
                <w:ilvl w:val="0"/>
                <w:numId w:val="0"/>
              </w:numPr>
              <w:spacing w:line="360" w:lineRule="auto"/>
              <w:ind w:left="0" w:leftChars="0" w:firstLine="0" w:firstLineChars="0"/>
              <w:jc w:val="center"/>
              <w:outlineLvl w:val="9"/>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28</w:t>
            </w:r>
          </w:p>
        </w:tc>
        <w:tc>
          <w:tcPr>
            <w:tcW w:w="1959"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numPr>
                <w:ilvl w:val="0"/>
                <w:numId w:val="0"/>
              </w:numPr>
              <w:spacing w:line="360" w:lineRule="auto"/>
              <w:ind w:left="0" w:leftChars="0" w:firstLine="0" w:firstLineChars="0"/>
              <w:jc w:val="center"/>
              <w:outlineLvl w:val="9"/>
              <w:rPr>
                <w:rFonts w:hint="eastAsia" w:ascii="宋体" w:hAnsi="宋体" w:eastAsia="宋体" w:cs="宋体"/>
                <w:color w:val="000000"/>
                <w:sz w:val="24"/>
                <w:szCs w:val="24"/>
                <w:vertAlign w:val="baseline"/>
                <w:lang w:eastAsia="zh-CN"/>
              </w:rPr>
            </w:pPr>
            <w:r>
              <w:rPr>
                <w:rFonts w:hint="eastAsia" w:ascii="宋体" w:hAnsi="宋体" w:eastAsia="宋体" w:cs="宋体"/>
                <w:color w:val="000000"/>
                <w:sz w:val="24"/>
                <w:szCs w:val="24"/>
                <w:vertAlign w:val="baseline"/>
                <w:lang w:eastAsia="zh-CN"/>
              </w:rPr>
              <w:t>本科</w:t>
            </w:r>
          </w:p>
        </w:tc>
        <w:tc>
          <w:tcPr>
            <w:tcW w:w="2183"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numPr>
                <w:ilvl w:val="0"/>
                <w:numId w:val="0"/>
              </w:numPr>
              <w:spacing w:line="360" w:lineRule="auto"/>
              <w:ind w:left="0" w:leftChars="0" w:firstLine="0" w:firstLineChars="0"/>
              <w:jc w:val="center"/>
              <w:outlineLvl w:val="9"/>
              <w:rPr>
                <w:rFonts w:hint="eastAsia" w:ascii="宋体" w:hAnsi="宋体" w:eastAsia="宋体" w:cs="宋体"/>
                <w:color w:val="000000"/>
                <w:sz w:val="24"/>
                <w:szCs w:val="24"/>
                <w:vertAlign w:val="baseline"/>
                <w:lang w:eastAsia="zh-CN"/>
              </w:rPr>
            </w:pPr>
            <w:r>
              <w:rPr>
                <w:rFonts w:hint="eastAsia" w:ascii="宋体" w:hAnsi="宋体" w:eastAsia="宋体" w:cs="宋体"/>
                <w:color w:val="000000"/>
                <w:sz w:val="24"/>
                <w:szCs w:val="24"/>
                <w:vertAlign w:val="baseline"/>
                <w:lang w:eastAsia="zh-CN"/>
              </w:rPr>
              <w:t>工商管理</w:t>
            </w:r>
          </w:p>
        </w:tc>
        <w:tc>
          <w:tcPr>
            <w:tcW w:w="2190" w:type="dxa"/>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numPr>
                <w:ilvl w:val="0"/>
                <w:numId w:val="0"/>
              </w:numPr>
              <w:spacing w:line="360" w:lineRule="auto"/>
              <w:ind w:left="0" w:leftChars="0" w:firstLine="0" w:firstLineChars="0"/>
              <w:jc w:val="center"/>
              <w:outlineLvl w:val="9"/>
              <w:rPr>
                <w:rFonts w:hint="eastAsia" w:ascii="宋体" w:hAnsi="宋体" w:eastAsia="宋体" w:cs="宋体"/>
                <w:color w:val="000000"/>
                <w:sz w:val="24"/>
                <w:szCs w:val="24"/>
                <w:vertAlign w:val="baseline"/>
                <w:lang w:eastAsia="zh-CN"/>
              </w:rPr>
            </w:pPr>
            <w:r>
              <w:rPr>
                <w:rFonts w:hint="eastAsia" w:ascii="宋体" w:hAnsi="宋体" w:eastAsia="宋体" w:cs="宋体"/>
                <w:color w:val="000000"/>
                <w:sz w:val="24"/>
                <w:szCs w:val="24"/>
                <w:vertAlign w:val="baseline"/>
                <w:lang w:eastAsia="zh-CN"/>
              </w:rPr>
              <w:t>行政专员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3" w:hRule="atLeast"/>
          <w:jc w:val="center"/>
        </w:trPr>
        <w:tc>
          <w:tcPr>
            <w:tcW w:w="1290" w:type="dxa"/>
            <w:tcBorders>
              <w:top w:val="single" w:color="FFFFFF" w:sz="4" w:space="0"/>
              <w:left w:val="single" w:color="FFFFFF" w:sz="8" w:space="0"/>
              <w:bottom w:val="single" w:color="FFFFFF" w:sz="8" w:space="0"/>
              <w:right w:val="single" w:color="FFFFFF" w:sz="8" w:space="0"/>
            </w:tcBorders>
            <w:shd w:val="clear" w:color="auto" w:fill="FDEFE9"/>
            <w:noWrap w:val="0"/>
            <w:vAlign w:val="center"/>
          </w:tcPr>
          <w:p>
            <w:pPr>
              <w:numPr>
                <w:ilvl w:val="0"/>
                <w:numId w:val="0"/>
              </w:numPr>
              <w:spacing w:line="360" w:lineRule="auto"/>
              <w:ind w:left="0" w:leftChars="0" w:firstLine="0" w:firstLineChars="0"/>
              <w:jc w:val="center"/>
              <w:outlineLvl w:val="9"/>
              <w:rPr>
                <w:rFonts w:hint="eastAsia" w:ascii="宋体" w:hAnsi="宋体" w:eastAsia="宋体" w:cs="宋体"/>
                <w:color w:val="000000"/>
                <w:sz w:val="24"/>
                <w:szCs w:val="24"/>
                <w:vertAlign w:val="baseline"/>
                <w:lang w:eastAsia="zh-CN"/>
              </w:rPr>
            </w:pPr>
            <w:bookmarkStart w:id="1073" w:name="_Toc16646"/>
            <w:r>
              <w:rPr>
                <w:rFonts w:hint="eastAsia" w:ascii="宋体" w:hAnsi="宋体" w:eastAsia="宋体" w:cs="宋体"/>
                <w:color w:val="000000"/>
                <w:sz w:val="24"/>
                <w:szCs w:val="24"/>
                <w:vertAlign w:val="baseline"/>
                <w:lang w:eastAsia="zh-CN"/>
              </w:rPr>
              <w:t>冯昀晖</w:t>
            </w:r>
          </w:p>
        </w:tc>
        <w:tc>
          <w:tcPr>
            <w:tcW w:w="1291" w:type="dxa"/>
            <w:tcBorders>
              <w:top w:val="single" w:color="FFFFFF" w:sz="4" w:space="0"/>
              <w:left w:val="single" w:color="FFFFFF" w:sz="8" w:space="0"/>
              <w:bottom w:val="single" w:color="FFFFFF" w:sz="8" w:space="0"/>
              <w:right w:val="single" w:color="FFFFFF" w:sz="8" w:space="0"/>
            </w:tcBorders>
            <w:shd w:val="clear" w:color="auto" w:fill="FDEFE9"/>
            <w:noWrap w:val="0"/>
            <w:vAlign w:val="center"/>
          </w:tcPr>
          <w:p>
            <w:pPr>
              <w:numPr>
                <w:ilvl w:val="0"/>
                <w:numId w:val="0"/>
              </w:numPr>
              <w:spacing w:line="360" w:lineRule="auto"/>
              <w:ind w:left="0" w:leftChars="0" w:firstLine="0" w:firstLineChars="0"/>
              <w:jc w:val="center"/>
              <w:outlineLvl w:val="9"/>
              <w:rPr>
                <w:rFonts w:hint="eastAsia" w:ascii="宋体" w:hAnsi="宋体" w:eastAsia="宋体" w:cs="宋体"/>
                <w:color w:val="000000"/>
                <w:sz w:val="24"/>
                <w:szCs w:val="24"/>
                <w:vertAlign w:val="baseline"/>
              </w:rPr>
            </w:pPr>
            <w:r>
              <w:rPr>
                <w:rFonts w:hint="eastAsia" w:ascii="宋体" w:hAnsi="宋体" w:eastAsia="宋体" w:cs="宋体"/>
                <w:color w:val="000000"/>
                <w:sz w:val="24"/>
                <w:szCs w:val="24"/>
                <w:vertAlign w:val="baseline"/>
                <w:lang w:val="en-US" w:eastAsia="zh-CN"/>
              </w:rPr>
              <w:t>33</w:t>
            </w:r>
          </w:p>
        </w:tc>
        <w:tc>
          <w:tcPr>
            <w:tcW w:w="1959" w:type="dxa"/>
            <w:tcBorders>
              <w:top w:val="single" w:color="FFFFFF" w:sz="4" w:space="0"/>
              <w:left w:val="single" w:color="FFFFFF" w:sz="8" w:space="0"/>
              <w:bottom w:val="single" w:color="FFFFFF" w:sz="8" w:space="0"/>
              <w:right w:val="single" w:color="FFFFFF" w:sz="8" w:space="0"/>
            </w:tcBorders>
            <w:shd w:val="clear" w:color="auto" w:fill="FDEFE9"/>
            <w:noWrap w:val="0"/>
            <w:vAlign w:val="center"/>
          </w:tcPr>
          <w:p>
            <w:pPr>
              <w:numPr>
                <w:ilvl w:val="0"/>
                <w:numId w:val="0"/>
              </w:numPr>
              <w:spacing w:line="360" w:lineRule="auto"/>
              <w:ind w:left="0" w:leftChars="0" w:firstLine="0" w:firstLineChars="0"/>
              <w:jc w:val="center"/>
              <w:outlineLvl w:val="9"/>
              <w:rPr>
                <w:rFonts w:hint="eastAsia" w:ascii="宋体" w:hAnsi="宋体" w:eastAsia="宋体" w:cs="宋体"/>
                <w:color w:val="000000"/>
                <w:sz w:val="24"/>
                <w:szCs w:val="24"/>
                <w:vertAlign w:val="baseline"/>
                <w:lang w:eastAsia="zh-CN"/>
              </w:rPr>
            </w:pPr>
            <w:r>
              <w:rPr>
                <w:rFonts w:hint="eastAsia" w:ascii="宋体" w:hAnsi="宋体" w:eastAsia="宋体" w:cs="宋体"/>
                <w:color w:val="000000"/>
                <w:sz w:val="24"/>
                <w:szCs w:val="24"/>
                <w:vertAlign w:val="baseline"/>
                <w:lang w:eastAsia="zh-CN"/>
              </w:rPr>
              <w:t>本科</w:t>
            </w:r>
          </w:p>
        </w:tc>
        <w:tc>
          <w:tcPr>
            <w:tcW w:w="2183" w:type="dxa"/>
            <w:tcBorders>
              <w:top w:val="single" w:color="FFFFFF" w:sz="4" w:space="0"/>
              <w:left w:val="single" w:color="FFFFFF" w:sz="8" w:space="0"/>
              <w:bottom w:val="single" w:color="FFFFFF" w:sz="8" w:space="0"/>
              <w:right w:val="single" w:color="FFFFFF" w:sz="8" w:space="0"/>
            </w:tcBorders>
            <w:shd w:val="clear" w:color="auto" w:fill="FDEFE9"/>
            <w:noWrap w:val="0"/>
            <w:vAlign w:val="center"/>
          </w:tcPr>
          <w:p>
            <w:pPr>
              <w:numPr>
                <w:ilvl w:val="0"/>
                <w:numId w:val="0"/>
              </w:numPr>
              <w:spacing w:line="360" w:lineRule="auto"/>
              <w:ind w:left="0" w:leftChars="0" w:firstLine="0" w:firstLineChars="0"/>
              <w:jc w:val="center"/>
              <w:outlineLvl w:val="9"/>
              <w:rPr>
                <w:rFonts w:hint="eastAsia" w:ascii="宋体" w:hAnsi="宋体" w:eastAsia="宋体" w:cs="宋体"/>
                <w:color w:val="000000"/>
                <w:sz w:val="24"/>
                <w:szCs w:val="24"/>
                <w:vertAlign w:val="baseline"/>
                <w:lang w:eastAsia="zh-CN"/>
              </w:rPr>
            </w:pPr>
            <w:r>
              <w:rPr>
                <w:rFonts w:hint="eastAsia" w:ascii="宋体" w:hAnsi="宋体" w:eastAsia="宋体" w:cs="宋体"/>
                <w:color w:val="000000"/>
                <w:sz w:val="24"/>
                <w:szCs w:val="24"/>
                <w:vertAlign w:val="baseline"/>
                <w:lang w:eastAsia="zh-CN"/>
              </w:rPr>
              <w:t>计算机科学与技术专业</w:t>
            </w:r>
          </w:p>
        </w:tc>
        <w:tc>
          <w:tcPr>
            <w:tcW w:w="2190" w:type="dxa"/>
            <w:tcBorders>
              <w:top w:val="single" w:color="FFFFFF" w:sz="4" w:space="0"/>
              <w:left w:val="single" w:color="FFFFFF" w:sz="8" w:space="0"/>
              <w:bottom w:val="single" w:color="FFFFFF" w:sz="8" w:space="0"/>
              <w:right w:val="single" w:color="FFFFFF" w:sz="8" w:space="0"/>
            </w:tcBorders>
            <w:shd w:val="clear" w:color="auto" w:fill="FDEFE9"/>
            <w:noWrap w:val="0"/>
            <w:vAlign w:val="center"/>
          </w:tcPr>
          <w:p>
            <w:pPr>
              <w:numPr>
                <w:ilvl w:val="0"/>
                <w:numId w:val="0"/>
              </w:numPr>
              <w:spacing w:line="360" w:lineRule="auto"/>
              <w:ind w:left="0" w:leftChars="0" w:firstLine="0" w:firstLineChars="0"/>
              <w:jc w:val="center"/>
              <w:outlineLvl w:val="9"/>
              <w:rPr>
                <w:rFonts w:hint="eastAsia" w:ascii="宋体" w:hAnsi="宋体" w:eastAsia="宋体" w:cs="宋体"/>
                <w:color w:val="000000"/>
                <w:sz w:val="24"/>
                <w:szCs w:val="24"/>
                <w:vertAlign w:val="baseline"/>
                <w:lang w:eastAsia="zh-CN"/>
              </w:rPr>
            </w:pPr>
            <w:r>
              <w:rPr>
                <w:rFonts w:hint="eastAsia" w:ascii="宋体" w:hAnsi="宋体" w:eastAsia="宋体" w:cs="宋体"/>
                <w:color w:val="000000"/>
                <w:sz w:val="24"/>
                <w:szCs w:val="24"/>
                <w:vertAlign w:val="baseline"/>
                <w:lang w:eastAsia="zh-CN"/>
              </w:rPr>
              <w:t>技术副总监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69" w:hRule="atLeast"/>
          <w:jc w:val="center"/>
        </w:trPr>
        <w:tc>
          <w:tcPr>
            <w:tcW w:w="8913" w:type="dxa"/>
            <w:gridSpan w:val="5"/>
            <w:tcBorders>
              <w:top w:val="single" w:color="FFFFFF" w:sz="8" w:space="0"/>
              <w:left w:val="single" w:color="FFFFFF" w:sz="8" w:space="0"/>
              <w:bottom w:val="single" w:color="FFFFFF" w:sz="8" w:space="0"/>
              <w:right w:val="single" w:color="FFFFFF" w:sz="8" w:space="0"/>
            </w:tcBorders>
            <w:shd w:val="clear" w:color="auto" w:fill="FCDDCF"/>
            <w:noWrap w:val="0"/>
            <w:vAlign w:val="center"/>
          </w:tcPr>
          <w:p>
            <w:pPr>
              <w:numPr>
                <w:ilvl w:val="0"/>
                <w:numId w:val="0"/>
              </w:numPr>
              <w:spacing w:line="360" w:lineRule="auto"/>
              <w:ind w:firstLine="0" w:firstLineChars="0"/>
              <w:jc w:val="left"/>
              <w:outlineLvl w:val="9"/>
              <w:rPr>
                <w:rFonts w:hint="eastAsia" w:ascii="宋体" w:hAnsi="宋体" w:eastAsia="宋体" w:cs="宋体"/>
                <w:color w:val="000000"/>
                <w:sz w:val="18"/>
                <w:szCs w:val="18"/>
                <w:vertAlign w:val="baseline"/>
                <w:lang w:eastAsia="zh-CN"/>
              </w:rPr>
            </w:pPr>
            <w:r>
              <w:rPr>
                <w:rFonts w:hint="eastAsia" w:ascii="宋体" w:hAnsi="宋体" w:eastAsia="宋体" w:cs="宋体"/>
                <w:color w:val="000000"/>
                <w:sz w:val="18"/>
                <w:szCs w:val="18"/>
                <w:vertAlign w:val="baseline"/>
                <w:lang w:eastAsia="zh-CN"/>
              </w:rPr>
              <w:t>承诺：</w:t>
            </w:r>
            <w:bookmarkEnd w:id="1073"/>
          </w:p>
          <w:p>
            <w:pPr>
              <w:numPr>
                <w:ilvl w:val="0"/>
                <w:numId w:val="0"/>
              </w:numPr>
              <w:spacing w:line="360" w:lineRule="auto"/>
              <w:ind w:firstLine="360" w:firstLineChars="200"/>
              <w:jc w:val="left"/>
              <w:outlineLvl w:val="9"/>
              <w:rPr>
                <w:rFonts w:hint="eastAsia" w:ascii="宋体" w:hAnsi="宋体" w:eastAsia="宋体" w:cs="宋体"/>
                <w:color w:val="000000"/>
                <w:sz w:val="18"/>
                <w:szCs w:val="18"/>
                <w:vertAlign w:val="baseline"/>
                <w:lang w:val="en-US" w:eastAsia="zh-CN"/>
              </w:rPr>
            </w:pPr>
            <w:bookmarkStart w:id="1074" w:name="_Toc26662"/>
            <w:r>
              <w:rPr>
                <w:rFonts w:hint="eastAsia" w:ascii="宋体" w:hAnsi="宋体" w:eastAsia="宋体" w:cs="宋体"/>
                <w:color w:val="000000"/>
                <w:sz w:val="18"/>
                <w:szCs w:val="18"/>
                <w:vertAlign w:val="baseline"/>
                <w:lang w:val="en-US" w:eastAsia="zh-CN"/>
              </w:rPr>
              <w:t>《女娲——全理解式智能计算平台商业计划书》在编制过程中完全按照合理预计、实事求是的原则，并承诺在该商业计划书中的所有附件资料内容均真实有效。</w:t>
            </w:r>
            <w:bookmarkEnd w:id="10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jc w:val="center"/>
        </w:trPr>
        <w:tc>
          <w:tcPr>
            <w:tcW w:w="1290"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numPr>
                <w:ilvl w:val="0"/>
                <w:numId w:val="0"/>
              </w:numPr>
              <w:spacing w:line="360" w:lineRule="auto"/>
              <w:jc w:val="center"/>
              <w:outlineLvl w:val="9"/>
              <w:rPr>
                <w:rFonts w:hint="eastAsia" w:ascii="宋体" w:hAnsi="宋体" w:eastAsia="宋体" w:cs="宋体"/>
                <w:color w:val="000000"/>
                <w:sz w:val="24"/>
                <w:szCs w:val="24"/>
                <w:vertAlign w:val="baseline"/>
                <w:lang w:eastAsia="zh-CN"/>
              </w:rPr>
            </w:pPr>
          </w:p>
        </w:tc>
        <w:tc>
          <w:tcPr>
            <w:tcW w:w="1291"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numPr>
                <w:ilvl w:val="0"/>
                <w:numId w:val="0"/>
              </w:numPr>
              <w:spacing w:line="360" w:lineRule="auto"/>
              <w:jc w:val="center"/>
              <w:outlineLvl w:val="9"/>
              <w:rPr>
                <w:rFonts w:hint="eastAsia" w:ascii="宋体" w:hAnsi="宋体" w:eastAsia="宋体" w:cs="宋体"/>
                <w:color w:val="000000"/>
                <w:sz w:val="24"/>
                <w:szCs w:val="24"/>
                <w:vertAlign w:val="baseline"/>
                <w:lang w:val="en-US" w:eastAsia="zh-CN"/>
              </w:rPr>
            </w:pPr>
          </w:p>
        </w:tc>
        <w:tc>
          <w:tcPr>
            <w:tcW w:w="1959"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numPr>
                <w:ilvl w:val="0"/>
                <w:numId w:val="0"/>
              </w:numPr>
              <w:spacing w:line="360" w:lineRule="auto"/>
              <w:jc w:val="center"/>
              <w:outlineLvl w:val="9"/>
              <w:rPr>
                <w:rFonts w:hint="eastAsia" w:ascii="宋体" w:hAnsi="宋体" w:eastAsia="宋体" w:cs="宋体"/>
                <w:color w:val="000000"/>
                <w:sz w:val="24"/>
                <w:szCs w:val="24"/>
                <w:vertAlign w:val="baseline"/>
                <w:lang w:eastAsia="zh-CN"/>
              </w:rPr>
            </w:pPr>
          </w:p>
        </w:tc>
        <w:tc>
          <w:tcPr>
            <w:tcW w:w="2183"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numPr>
                <w:ilvl w:val="0"/>
                <w:numId w:val="0"/>
              </w:numPr>
              <w:spacing w:line="360" w:lineRule="auto"/>
              <w:jc w:val="center"/>
              <w:outlineLvl w:val="9"/>
              <w:rPr>
                <w:rFonts w:hint="eastAsia" w:ascii="宋体" w:hAnsi="宋体" w:eastAsia="宋体" w:cs="宋体"/>
                <w:color w:val="000000"/>
                <w:sz w:val="24"/>
                <w:szCs w:val="24"/>
                <w:vertAlign w:val="baseline"/>
                <w:lang w:eastAsia="zh-CN"/>
              </w:rPr>
            </w:pPr>
          </w:p>
        </w:tc>
        <w:tc>
          <w:tcPr>
            <w:tcW w:w="2190" w:type="dxa"/>
            <w:tcBorders>
              <w:top w:val="single" w:color="FFFFFF" w:sz="8" w:space="0"/>
              <w:left w:val="single" w:color="FFFFFF" w:sz="8" w:space="0"/>
              <w:bottom w:val="single" w:color="FFFFFF" w:sz="8" w:space="0"/>
              <w:right w:val="single" w:color="FFFFFF" w:sz="8" w:space="0"/>
            </w:tcBorders>
            <w:shd w:val="clear" w:color="auto" w:fill="FDEFE9"/>
            <w:noWrap w:val="0"/>
            <w:vAlign w:val="center"/>
          </w:tcPr>
          <w:p>
            <w:pPr>
              <w:numPr>
                <w:ilvl w:val="0"/>
                <w:numId w:val="0"/>
              </w:numPr>
              <w:spacing w:line="360" w:lineRule="auto"/>
              <w:jc w:val="center"/>
              <w:outlineLvl w:val="9"/>
              <w:rPr>
                <w:rFonts w:hint="eastAsia" w:ascii="宋体" w:hAnsi="宋体" w:eastAsia="宋体" w:cs="宋体"/>
                <w:color w:val="000000"/>
                <w:sz w:val="24"/>
                <w:szCs w:val="24"/>
                <w:vertAlign w:val="baseline"/>
                <w:lang w:eastAsia="zh-CN"/>
              </w:rPr>
            </w:pPr>
          </w:p>
        </w:tc>
      </w:tr>
    </w:tbl>
    <w:p>
      <w:pPr>
        <w:numPr>
          <w:ilvl w:val="0"/>
          <w:numId w:val="0"/>
        </w:numPr>
        <w:spacing w:line="360" w:lineRule="auto"/>
        <w:ind w:leftChars="0" w:firstLine="0"/>
        <w:outlineLvl w:val="9"/>
        <w:rPr>
          <w:rFonts w:hint="eastAsia" w:ascii="宋体" w:hAnsi="宋体" w:eastAsia="宋体" w:cs="宋体"/>
          <w:sz w:val="24"/>
          <w:szCs w:val="24"/>
        </w:rPr>
      </w:pPr>
    </w:p>
    <w:p>
      <w:pPr>
        <w:numPr>
          <w:ilvl w:val="0"/>
          <w:numId w:val="0"/>
        </w:numPr>
        <w:spacing w:line="360" w:lineRule="auto"/>
        <w:ind w:leftChars="0" w:firstLine="0"/>
        <w:outlineLvl w:val="9"/>
        <w:rPr>
          <w:rFonts w:hint="eastAsia" w:ascii="宋体" w:hAnsi="宋体" w:eastAsia="宋体" w:cs="宋体"/>
          <w:sz w:val="24"/>
          <w:szCs w:val="24"/>
        </w:rPr>
      </w:pPr>
    </w:p>
    <w:p>
      <w:pPr>
        <w:numPr>
          <w:ilvl w:val="0"/>
          <w:numId w:val="0"/>
        </w:numPr>
        <w:spacing w:line="360" w:lineRule="auto"/>
        <w:ind w:leftChars="0" w:firstLine="0"/>
        <w:outlineLvl w:val="9"/>
        <w:rPr>
          <w:rFonts w:hint="eastAsia" w:ascii="宋体" w:hAnsi="宋体" w:eastAsia="宋体" w:cs="宋体"/>
          <w:sz w:val="24"/>
          <w:szCs w:val="24"/>
        </w:rPr>
      </w:pPr>
    </w:p>
    <w:p>
      <w:pPr>
        <w:jc w:val="right"/>
        <w:rPr>
          <w:rStyle w:val="24"/>
          <w:rFonts w:hint="eastAsia" w:ascii="宋体" w:hAnsi="宋体" w:eastAsia="宋体" w:cs="宋体"/>
          <w:bCs w:val="0"/>
          <w:sz w:val="36"/>
        </w:rPr>
      </w:pPr>
      <w:r>
        <w:rPr>
          <w:rFonts w:hint="eastAsia" w:ascii="宋体" w:hAnsi="宋体" w:eastAsia="宋体" w:cs="宋体"/>
          <w:sz w:val="24"/>
          <w:szCs w:val="24"/>
          <w:lang w:val="en-US" w:eastAsia="zh-CN"/>
        </w:rPr>
        <w:t xml:space="preserve">                       </w:t>
      </w:r>
      <w:r>
        <w:rPr>
          <w:rFonts w:hint="eastAsia" w:ascii="宋体" w:hAnsi="宋体" w:eastAsia="宋体" w:cs="宋体"/>
          <w:b/>
          <w:bCs/>
          <w:sz w:val="36"/>
        </w:rPr>
        <w:t>沈阳</w:t>
      </w:r>
      <w:r>
        <w:rPr>
          <w:rFonts w:hint="eastAsia" w:ascii="宋体" w:hAnsi="宋体" w:eastAsia="宋体" w:cs="宋体"/>
          <w:b/>
          <w:bCs/>
          <w:sz w:val="36"/>
          <w:lang w:eastAsia="zh-CN"/>
        </w:rPr>
        <w:t>龙天科技</w:t>
      </w:r>
      <w:r>
        <w:rPr>
          <w:rFonts w:hint="eastAsia" w:ascii="宋体" w:hAnsi="宋体" w:eastAsia="宋体" w:cs="宋体"/>
          <w:b/>
          <w:bCs/>
          <w:sz w:val="36"/>
        </w:rPr>
        <w:t>有限公司</w:t>
      </w:r>
    </w:p>
    <w:p>
      <w:pPr>
        <w:numPr>
          <w:ilvl w:val="0"/>
          <w:numId w:val="0"/>
        </w:numPr>
        <w:spacing w:line="240" w:lineRule="auto"/>
        <w:ind w:leftChars="0" w:firstLine="0"/>
        <w:jc w:val="right"/>
        <w:outlineLvl w:val="9"/>
        <w:rPr>
          <w:rFonts w:hint="eastAsia" w:ascii="宋体" w:hAnsi="宋体" w:eastAsia="宋体" w:cs="宋体"/>
          <w:b/>
          <w:sz w:val="30"/>
        </w:rPr>
      </w:pPr>
      <w:r>
        <w:rPr>
          <w:rFonts w:hint="eastAsia" w:ascii="宋体" w:hAnsi="宋体" w:eastAsia="宋体" w:cs="宋体"/>
          <w:b/>
          <w:sz w:val="30"/>
        </w:rPr>
        <w:t>Shenyang L</w:t>
      </w:r>
      <w:r>
        <w:rPr>
          <w:rFonts w:hint="eastAsia" w:ascii="宋体" w:hAnsi="宋体" w:eastAsia="宋体" w:cs="宋体"/>
          <w:b/>
          <w:color w:val="FF0000"/>
          <w:sz w:val="30"/>
          <w:lang w:val="en-US" w:eastAsia="zh-CN"/>
        </w:rPr>
        <w:t>OO</w:t>
      </w:r>
      <w:r>
        <w:rPr>
          <w:rFonts w:hint="eastAsia" w:ascii="宋体" w:hAnsi="宋体" w:eastAsia="宋体" w:cs="宋体"/>
          <w:b/>
          <w:sz w:val="30"/>
          <w:lang w:val="en-US" w:eastAsia="zh-CN"/>
        </w:rPr>
        <w:t>NGT</w:t>
      </w:r>
      <w:r>
        <w:rPr>
          <w:rFonts w:hint="eastAsia" w:ascii="宋体" w:hAnsi="宋体" w:eastAsia="宋体" w:cs="宋体"/>
          <w:b/>
          <w:color w:val="FF0000"/>
          <w:sz w:val="30"/>
          <w:lang w:val="en-US" w:eastAsia="zh-CN"/>
        </w:rPr>
        <w:t>IA</w:t>
      </w:r>
      <w:r>
        <w:rPr>
          <w:rFonts w:hint="eastAsia" w:ascii="宋体" w:hAnsi="宋体" w:eastAsia="宋体" w:cs="宋体"/>
          <w:b/>
          <w:sz w:val="30"/>
          <w:lang w:val="en-US" w:eastAsia="zh-CN"/>
        </w:rPr>
        <w:t>N</w:t>
      </w:r>
      <w:r>
        <w:rPr>
          <w:rFonts w:hint="eastAsia" w:ascii="宋体" w:hAnsi="宋体" w:eastAsia="宋体" w:cs="宋体"/>
          <w:b/>
          <w:sz w:val="30"/>
        </w:rPr>
        <w:t xml:space="preserve"> </w:t>
      </w:r>
      <w:r>
        <w:rPr>
          <w:rFonts w:hint="eastAsia" w:ascii="宋体" w:hAnsi="宋体" w:eastAsia="宋体" w:cs="宋体"/>
          <w:b/>
          <w:sz w:val="30"/>
          <w:lang w:val="en-US" w:eastAsia="zh-CN"/>
        </w:rPr>
        <w:t>Technology</w:t>
      </w:r>
      <w:r>
        <w:rPr>
          <w:rFonts w:hint="eastAsia" w:ascii="宋体" w:hAnsi="宋体" w:eastAsia="宋体" w:cs="宋体"/>
          <w:b/>
          <w:sz w:val="30"/>
        </w:rPr>
        <w:t xml:space="preserve"> Co.,Ltd.</w:t>
      </w:r>
    </w:p>
    <w:p>
      <w:pPr>
        <w:numPr>
          <w:ilvl w:val="0"/>
          <w:numId w:val="0"/>
        </w:numPr>
        <w:spacing w:line="240" w:lineRule="auto"/>
        <w:ind w:leftChars="0" w:firstLine="0"/>
        <w:jc w:val="right"/>
        <w:outlineLvl w:val="9"/>
        <w:rPr>
          <w:rFonts w:hint="eastAsia" w:ascii="宋体" w:hAnsi="宋体" w:eastAsia="宋体" w:cs="宋体"/>
          <w:b w:val="0"/>
          <w:bCs/>
          <w:sz w:val="24"/>
          <w:lang w:val="en-US" w:eastAsia="zh-CN"/>
        </w:rPr>
      </w:pPr>
      <w:r>
        <w:rPr>
          <w:rFonts w:hint="eastAsia" w:ascii="宋体" w:hAnsi="宋体" w:eastAsia="宋体" w:cs="宋体"/>
          <w:b w:val="0"/>
          <w:bCs/>
          <w:sz w:val="24"/>
          <w:lang w:val="en-US" w:eastAsia="zh-CN"/>
        </w:rPr>
        <w:t xml:space="preserve">             </w:t>
      </w:r>
      <w:r>
        <w:rPr>
          <w:rFonts w:hint="eastAsia" w:ascii="宋体" w:hAnsi="宋体" w:eastAsia="宋体" w:cs="宋体"/>
          <w:b/>
          <w:bCs w:val="0"/>
          <w:sz w:val="24"/>
          <w:lang w:eastAsia="zh-CN"/>
        </w:rPr>
        <w:t>地址：</w:t>
      </w:r>
      <w:r>
        <w:rPr>
          <w:rFonts w:hint="eastAsia" w:ascii="宋体" w:hAnsi="宋体" w:eastAsia="宋体" w:cs="宋体"/>
          <w:b w:val="0"/>
          <w:bCs/>
          <w:sz w:val="24"/>
          <w:lang w:eastAsia="zh-CN"/>
        </w:rPr>
        <w:t>沈阳市西滨河路</w:t>
      </w:r>
      <w:r>
        <w:rPr>
          <w:rFonts w:hint="eastAsia" w:ascii="宋体" w:hAnsi="宋体" w:eastAsia="宋体" w:cs="宋体"/>
          <w:b w:val="0"/>
          <w:bCs/>
          <w:sz w:val="24"/>
          <w:lang w:val="en-US" w:eastAsia="zh-CN"/>
        </w:rPr>
        <w:t xml:space="preserve">60-1A505室    </w:t>
      </w:r>
    </w:p>
    <w:p>
      <w:pPr>
        <w:numPr>
          <w:ilvl w:val="0"/>
          <w:numId w:val="0"/>
        </w:numPr>
        <w:spacing w:line="240" w:lineRule="auto"/>
        <w:ind w:leftChars="0" w:firstLine="0"/>
        <w:jc w:val="right"/>
        <w:outlineLvl w:val="9"/>
        <w:rPr>
          <w:rFonts w:hint="eastAsia" w:ascii="宋体" w:hAnsi="宋体" w:eastAsia="宋体" w:cs="宋体"/>
          <w:b w:val="0"/>
          <w:bCs/>
          <w:sz w:val="24"/>
          <w:lang w:val="en-US" w:eastAsia="zh-CN"/>
        </w:rPr>
      </w:pPr>
      <w:r>
        <w:rPr>
          <w:rFonts w:hint="eastAsia" w:ascii="宋体" w:hAnsi="宋体" w:eastAsia="宋体" w:cs="宋体"/>
          <w:b w:val="0"/>
          <w:bCs/>
          <w:sz w:val="24"/>
          <w:lang w:val="en-US" w:eastAsia="zh-CN"/>
        </w:rPr>
        <w:t xml:space="preserve">             </w:t>
      </w:r>
      <w:r>
        <w:rPr>
          <w:rFonts w:hint="eastAsia" w:ascii="宋体" w:hAnsi="宋体" w:eastAsia="宋体" w:cs="宋体"/>
          <w:b/>
          <w:bCs w:val="0"/>
          <w:sz w:val="24"/>
          <w:lang w:val="en-US" w:eastAsia="zh-CN"/>
        </w:rPr>
        <w:t>电话：</w:t>
      </w:r>
      <w:r>
        <w:rPr>
          <w:rFonts w:hint="eastAsia" w:ascii="宋体" w:hAnsi="宋体" w:eastAsia="宋体" w:cs="宋体"/>
          <w:b w:val="0"/>
          <w:bCs/>
          <w:sz w:val="24"/>
          <w:lang w:val="en-US" w:eastAsia="zh-CN"/>
        </w:rPr>
        <w:t>024-82905918</w:t>
      </w:r>
    </w:p>
    <w:p>
      <w:pPr>
        <w:numPr>
          <w:ilvl w:val="0"/>
          <w:numId w:val="0"/>
        </w:numPr>
        <w:spacing w:line="240" w:lineRule="auto"/>
        <w:ind w:leftChars="0" w:firstLine="0"/>
        <w:jc w:val="right"/>
        <w:outlineLvl w:val="9"/>
        <w:rPr>
          <w:rFonts w:hint="eastAsia" w:ascii="宋体" w:hAnsi="宋体" w:eastAsia="宋体" w:cs="宋体"/>
          <w:b w:val="0"/>
          <w:bCs/>
          <w:sz w:val="24"/>
          <w:lang w:val="en-US" w:eastAsia="zh-CN"/>
        </w:rPr>
      </w:pPr>
      <w:r>
        <w:rPr>
          <w:rFonts w:hint="eastAsia" w:ascii="宋体" w:hAnsi="宋体" w:eastAsia="宋体" w:cs="宋体"/>
          <w:b/>
          <w:bCs w:val="0"/>
          <w:sz w:val="24"/>
          <w:lang w:val="en-US" w:eastAsia="zh-CN"/>
        </w:rPr>
        <w:t>Email:</w:t>
      </w:r>
      <w:r>
        <w:rPr>
          <w:rFonts w:hint="eastAsia" w:ascii="宋体" w:hAnsi="宋体" w:eastAsia="宋体" w:cs="宋体"/>
          <w:color w:val="000000"/>
          <w:sz w:val="24"/>
          <w:szCs w:val="24"/>
          <w:lang w:val="zh-CN"/>
        </w:rPr>
        <w:t>service@loongtian.com</w:t>
      </w:r>
    </w:p>
    <w:p>
      <w:pPr>
        <w:numPr>
          <w:ilvl w:val="0"/>
          <w:numId w:val="0"/>
        </w:numPr>
        <w:spacing w:line="240" w:lineRule="auto"/>
        <w:ind w:leftChars="0" w:firstLine="0"/>
        <w:jc w:val="right"/>
        <w:outlineLvl w:val="9"/>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             Add:Room 505,No.60-1A,XiBinhe Road,Shenyang City.</w:t>
      </w:r>
    </w:p>
    <w:p>
      <w:pPr>
        <w:numPr>
          <w:ilvl w:val="0"/>
          <w:numId w:val="0"/>
        </w:numPr>
        <w:spacing w:line="240" w:lineRule="auto"/>
        <w:ind w:leftChars="0" w:firstLine="0"/>
        <w:jc w:val="right"/>
        <w:outlineLvl w:val="9"/>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             Tel：024-82905918</w:t>
      </w:r>
    </w:p>
    <w:p>
      <w:pPr>
        <w:numPr>
          <w:ilvl w:val="0"/>
          <w:numId w:val="0"/>
        </w:numPr>
        <w:spacing w:line="240" w:lineRule="auto"/>
        <w:ind w:leftChars="0" w:firstLine="0"/>
        <w:jc w:val="right"/>
        <w:outlineLvl w:val="9"/>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fldChar w:fldCharType="begin"/>
      </w:r>
      <w:r>
        <w:rPr>
          <w:rFonts w:hint="eastAsia" w:ascii="宋体" w:hAnsi="宋体" w:eastAsia="宋体" w:cs="宋体"/>
          <w:bCs/>
          <w:sz w:val="24"/>
          <w:szCs w:val="24"/>
          <w:lang w:val="en-US" w:eastAsia="zh-CN"/>
        </w:rPr>
        <w:instrText xml:space="preserve"> HYPERLINK "Http://www.loongtian.com" </w:instrText>
      </w:r>
      <w:r>
        <w:rPr>
          <w:rFonts w:hint="eastAsia" w:ascii="宋体" w:hAnsi="宋体" w:eastAsia="宋体" w:cs="宋体"/>
          <w:bCs/>
          <w:sz w:val="24"/>
          <w:szCs w:val="24"/>
          <w:lang w:val="en-US" w:eastAsia="zh-CN"/>
        </w:rPr>
        <w:fldChar w:fldCharType="separate"/>
      </w:r>
      <w:r>
        <w:rPr>
          <w:rStyle w:val="27"/>
          <w:rFonts w:hint="eastAsia" w:ascii="宋体" w:hAnsi="宋体" w:eastAsia="宋体" w:cs="宋体"/>
          <w:bCs/>
          <w:sz w:val="24"/>
          <w:szCs w:val="24"/>
          <w:lang w:val="en-US" w:eastAsia="zh-CN"/>
        </w:rPr>
        <w:t>Http://www.loongtian.com</w:t>
      </w:r>
      <w:r>
        <w:rPr>
          <w:rFonts w:hint="eastAsia" w:ascii="宋体" w:hAnsi="宋体" w:eastAsia="宋体" w:cs="宋体"/>
          <w:bCs/>
          <w:sz w:val="24"/>
          <w:szCs w:val="24"/>
          <w:lang w:val="en-US" w:eastAsia="zh-CN"/>
        </w:rPr>
        <w:fldChar w:fldCharType="end"/>
      </w:r>
    </w:p>
    <w:p>
      <w:pPr>
        <w:autoSpaceDN/>
        <w:spacing w:line="240" w:lineRule="auto"/>
        <w:ind w:firstLine="0" w:firstLineChars="0"/>
        <w:jc w:val="right"/>
        <w:rPr>
          <w:rFonts w:hint="eastAsia" w:ascii="宋体" w:hAnsi="宋体" w:cs="宋体"/>
          <w:color w:val="000000"/>
          <w:sz w:val="28"/>
          <w:szCs w:val="28"/>
        </w:rPr>
      </w:pPr>
      <w:r>
        <w:rPr>
          <w:rFonts w:hint="eastAsia" w:ascii="宋体" w:hAnsi="宋体" w:eastAsia="宋体" w:cs="宋体"/>
          <w:bCs/>
          <w:sz w:val="24"/>
          <w:szCs w:val="24"/>
          <w:lang w:val="en-US" w:eastAsia="zh-CN"/>
        </w:rPr>
        <w:br w:type="page"/>
      </w:r>
      <w:r>
        <w:rPr>
          <w:rFonts w:hint="eastAsia" w:ascii="宋体" w:hAnsi="宋体" w:eastAsia="宋体" w:cs="宋体"/>
          <w:bCs/>
          <w:sz w:val="24"/>
          <w:szCs w:val="24"/>
          <w:lang w:val="en-US" w:eastAsia="zh-CN"/>
        </w:rPr>
        <w:drawing>
          <wp:anchor distT="0" distB="0" distL="114300" distR="114300" simplePos="0" relativeHeight="251669504" behindDoc="0" locked="0" layoutInCell="1" allowOverlap="1">
            <wp:simplePos x="0" y="0"/>
            <wp:positionH relativeFrom="column">
              <wp:posOffset>-1065530</wp:posOffset>
            </wp:positionH>
            <wp:positionV relativeFrom="paragraph">
              <wp:posOffset>-948055</wp:posOffset>
            </wp:positionV>
            <wp:extent cx="7574915" cy="10715625"/>
            <wp:effectExtent l="0" t="0" r="14605" b="13335"/>
            <wp:wrapNone/>
            <wp:docPr id="20" name="图片 72" descr="背面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2" descr="背面副本"/>
                    <pic:cNvPicPr>
                      <a:picLocks noChangeAspect="1"/>
                    </pic:cNvPicPr>
                  </pic:nvPicPr>
                  <pic:blipFill>
                    <a:blip r:embed="rId69"/>
                    <a:stretch>
                      <a:fillRect/>
                    </a:stretch>
                  </pic:blipFill>
                  <pic:spPr>
                    <a:xfrm>
                      <a:off x="0" y="0"/>
                      <a:ext cx="7574915" cy="10715625"/>
                    </a:xfrm>
                    <a:prstGeom prst="rect">
                      <a:avLst/>
                    </a:prstGeom>
                    <a:noFill/>
                    <a:ln>
                      <a:noFill/>
                    </a:ln>
                  </pic:spPr>
                </pic:pic>
              </a:graphicData>
            </a:graphic>
          </wp:anchor>
        </w:drawing>
      </w:r>
    </w:p>
    <w:sectPr>
      <w:headerReference r:id="rId3" w:type="default"/>
      <w:footerReference r:id="rId4" w:type="default"/>
      <w:pgSz w:w="11906" w:h="16838"/>
      <w:pgMar w:top="1440" w:right="1080" w:bottom="1440" w:left="1080" w:header="851" w:footer="992" w:gutter="567"/>
      <w:pgBorders>
        <w:top w:val="none" w:sz="0" w:space="0"/>
        <w:left w:val="none" w:sz="0" w:space="0"/>
        <w:bottom w:val="none" w:sz="0" w:space="0"/>
        <w:right w:val="none" w:sz="0" w:space="0"/>
      </w:pgBorders>
      <w:pgNumType w:fmt="decimal"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ˎ̥">
    <w:altName w:val="Times New Roman"/>
    <w:panose1 w:val="00000000000000000000"/>
    <w:charset w:val="00"/>
    <w:family w:val="roman"/>
    <w:pitch w:val="default"/>
    <w:sig w:usb0="00000000" w:usb1="00000000" w:usb2="00000000" w:usb3="00000000" w:csb0="00040001"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enter" w:pos="4410"/>
        <w:tab w:val="clear" w:pos="4153"/>
        <w:tab w:val="clear" w:pos="8306"/>
      </w:tabs>
      <w:jc w:val="left"/>
      <w:rPr>
        <w:rFonts w:hint="eastAsia" w:ascii="宋体" w:hAnsi="宋体" w:eastAsia="宋体" w:cs="宋体"/>
        <w:b w:val="0"/>
        <w:bCs w:val="0"/>
        <w:color w:val="auto"/>
        <w:lang w:eastAsia="zh-CN"/>
      </w:rPr>
    </w:pPr>
  </w:p>
  <w:p>
    <w:pPr>
      <w:pStyle w:val="12"/>
      <w:tabs>
        <w:tab w:val="center" w:pos="4410"/>
        <w:tab w:val="clear" w:pos="4153"/>
      </w:tabs>
      <w:jc w:val="both"/>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eastAsia="zh-CN"/>
      </w:rPr>
      <w:t>女娲智能平台商业计划书</w:t>
    </w: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lang w:val="en-US" w:eastAsia="zh-CN"/>
      </w:rPr>
      <w:t xml:space="preserve">             </w:t>
    </w:r>
    <w:r>
      <w:rPr>
        <w:rFonts w:hint="eastAsia" w:ascii="宋体" w:hAnsi="宋体" w:eastAsia="宋体" w:cs="宋体"/>
        <w:b w:val="0"/>
        <w:bCs w:val="0"/>
        <w:lang w:eastAsia="zh-CN"/>
      </w:rPr>
      <w:tab/>
    </w:r>
    <w:r>
      <w:rPr>
        <w:rFonts w:hint="eastAsia" w:ascii="宋体" w:hAnsi="宋体" w:eastAsia="宋体" w:cs="宋体"/>
        <w:b w:val="0"/>
        <w:bCs w:val="0"/>
        <w:lang w:val="en-US" w:eastAsia="zh-CN"/>
      </w:rPr>
      <w:t xml:space="preserve">                               </w:t>
    </w:r>
    <w:r>
      <w:rPr>
        <w:rFonts w:hint="eastAsia" w:ascii="宋体" w:hAnsi="宋体" w:eastAsia="宋体" w:cs="宋体"/>
        <w:b w:val="0"/>
        <w:bCs w:val="0"/>
        <w:color w:val="auto"/>
        <w:lang w:val="en-US" w:eastAsia="zh-CN"/>
      </w:rPr>
      <w:t xml:space="preserve">          沈阳龙天科技有限公司</w:t>
    </w:r>
  </w:p>
  <w:p>
    <w:pPr>
      <w:pStyle w:val="12"/>
      <w:tabs>
        <w:tab w:val="center" w:pos="4410"/>
        <w:tab w:val="clear" w:pos="4153"/>
      </w:tabs>
      <w:jc w:val="righ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Shenyang LOONGTIAN Technology Co.,Ltd</w:t>
    </w:r>
  </w:p>
  <w:p>
    <w:pPr>
      <w:pStyle w:val="12"/>
      <w:tabs>
        <w:tab w:val="center" w:pos="4410"/>
        <w:tab w:val="clear" w:pos="4153"/>
      </w:tabs>
      <w:jc w:val="righ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地址：沈阳市沈河区西滨河路60-1A505</w:t>
    </w:r>
  </w:p>
  <w:p>
    <w:pPr>
      <w:pStyle w:val="12"/>
      <w:tabs>
        <w:tab w:val="center" w:pos="4410"/>
        <w:tab w:val="clear" w:pos="4153"/>
      </w:tabs>
      <w:jc w:val="righ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电话：024-82905918</w:t>
    </w:r>
  </w:p>
  <w:p>
    <w:pPr>
      <w:pStyle w:val="12"/>
      <w:tabs>
        <w:tab w:val="center" w:pos="4410"/>
        <w:tab w:val="clear" w:pos="4153"/>
      </w:tabs>
      <w:jc w:val="right"/>
      <w:rPr>
        <w:rFonts w:hint="eastAsia"/>
        <w:lang w:val="en-US" w:eastAsia="zh-CN"/>
      </w:rPr>
    </w:pPr>
    <w:r>
      <w:rPr>
        <w:rFonts w:hint="eastAsia"/>
        <w:lang w:val="en-US" w:eastAsia="zh-CN"/>
      </w:rP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single" w:color="auto" w:sz="4" w:space="0"/>
      </w:pBdr>
      <w:tabs>
        <w:tab w:val="right" w:pos="9660"/>
        <w:tab w:val="center" w:pos="9880"/>
      </w:tabs>
      <w:ind w:left="0" w:leftChars="0" w:firstLine="1058" w:firstLineChars="294"/>
      <w:jc w:val="both"/>
      <w:rPr>
        <w:b w:val="0"/>
        <w:bCs w:val="0"/>
        <w:color w:val="auto"/>
        <w:sz w:val="18"/>
        <w:szCs w:val="18"/>
      </w:rPr>
    </w:pPr>
    <w:r>
      <w:rPr>
        <w:rFonts w:hint="eastAsia" w:ascii="宋体" w:hAnsi="宋体" w:eastAsia="宋体" w:cs="宋体"/>
        <w:b w:val="0"/>
        <w:bCs w:val="0"/>
        <w:sz w:val="36"/>
        <w:lang w:eastAsia="zh-CN"/>
      </w:rPr>
      <w:drawing>
        <wp:anchor distT="0" distB="0" distL="114300" distR="114300" simplePos="0" relativeHeight="251658240" behindDoc="1" locked="0" layoutInCell="1" allowOverlap="1">
          <wp:simplePos x="0" y="0"/>
          <wp:positionH relativeFrom="column">
            <wp:posOffset>-23495</wp:posOffset>
          </wp:positionH>
          <wp:positionV relativeFrom="paragraph">
            <wp:posOffset>-274320</wp:posOffset>
          </wp:positionV>
          <wp:extent cx="714375" cy="492125"/>
          <wp:effectExtent l="0" t="0" r="1905" b="10795"/>
          <wp:wrapNone/>
          <wp:docPr id="55" name="图片 19" descr="龙天科技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descr="龙天科技logo"/>
                  <pic:cNvPicPr>
                    <a:picLocks noChangeAspect="1"/>
                  </pic:cNvPicPr>
                </pic:nvPicPr>
                <pic:blipFill>
                  <a:blip r:embed="rId1">
                    <a:lum bright="12000"/>
                  </a:blip>
                  <a:srcRect l="21826" t="24222" r="19571" b="18724"/>
                  <a:stretch>
                    <a:fillRect/>
                  </a:stretch>
                </pic:blipFill>
                <pic:spPr>
                  <a:xfrm>
                    <a:off x="0" y="0"/>
                    <a:ext cx="714375" cy="492125"/>
                  </a:xfrm>
                  <a:prstGeom prst="rect">
                    <a:avLst/>
                  </a:prstGeom>
                  <a:solidFill>
                    <a:srgbClr val="FFFFFF">
                      <a:alpha val="89000"/>
                    </a:srgbClr>
                  </a:solidFill>
                  <a:ln>
                    <a:noFill/>
                  </a:ln>
                </pic:spPr>
              </pic:pic>
            </a:graphicData>
          </a:graphic>
        </wp:anchor>
      </w:drawing>
    </w:r>
    <w:r>
      <w:rPr>
        <w:sz w:val="36"/>
      </w:rPr>
      <mc:AlternateContent>
        <mc:Choice Requires="wps">
          <w:drawing>
            <wp:anchor distT="0" distB="0" distL="114300" distR="114300" simplePos="0" relativeHeight="251659264" behindDoc="0" locked="0" layoutInCell="1" allowOverlap="1">
              <wp:simplePos x="0" y="0"/>
              <wp:positionH relativeFrom="column">
                <wp:posOffset>737870</wp:posOffset>
              </wp:positionH>
              <wp:positionV relativeFrom="paragraph">
                <wp:posOffset>-75565</wp:posOffset>
              </wp:positionV>
              <wp:extent cx="635" cy="228600"/>
              <wp:effectExtent l="7620" t="0" r="22225" b="0"/>
              <wp:wrapNone/>
              <wp:docPr id="56" name="直线 121"/>
              <wp:cNvGraphicFramePr/>
              <a:graphic xmlns:a="http://schemas.openxmlformats.org/drawingml/2006/main">
                <a:graphicData uri="http://schemas.microsoft.com/office/word/2010/wordprocessingShape">
                  <wps:wsp>
                    <wps:cNvCnPr/>
                    <wps:spPr>
                      <a:xfrm>
                        <a:off x="0" y="0"/>
                        <a:ext cx="635" cy="228600"/>
                      </a:xfrm>
                      <a:prstGeom prst="line">
                        <a:avLst/>
                      </a:prstGeom>
                      <a:ln w="15875" cap="flat" cmpd="sng">
                        <a:solidFill>
                          <a:srgbClr val="CC0000"/>
                        </a:solidFill>
                        <a:prstDash val="solid"/>
                        <a:headEnd type="none" w="med" len="med"/>
                        <a:tailEnd type="none" w="med" len="med"/>
                      </a:ln>
                    </wps:spPr>
                    <wps:bodyPr upright="1"/>
                  </wps:wsp>
                </a:graphicData>
              </a:graphic>
            </wp:anchor>
          </w:drawing>
        </mc:Choice>
        <mc:Fallback>
          <w:pict>
            <v:line id="直线 121" o:spid="_x0000_s1026" o:spt="20" style="position:absolute;left:0pt;margin-left:58.1pt;margin-top:-5.95pt;height:18pt;width:0.05pt;z-index:251659264;mso-width-relative:page;mso-height-relative:page;" filled="f" stroked="t" coordsize="21600,21600" o:gfxdata="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laKzC2gAAAAoBAAAPAAAAAAAAAAEA&#10;IAAAACIAAABkcnMvZG93bnJldi54bWxQSwECFAAUAAAACACHTuJARb2UvNQBAACSAwAADgAAAAAA&#10;AAABACAAAAApAQAAZHJzL2Uyb0RvYy54bWxQSwUGAAAAAAYABgBZAQAAbwUAAAAA&#10;">
              <v:fill on="f" focussize="0,0"/>
              <v:stroke weight="1.25pt" color="#CC0000" joinstyle="round"/>
              <v:imagedata o:title=""/>
              <o:lock v:ext="edit" aspectratio="f"/>
            </v:line>
          </w:pict>
        </mc:Fallback>
      </mc:AlternateContent>
    </w:r>
    <w:r>
      <w:rPr>
        <w:rFonts w:hint="eastAsia" w:eastAsia="宋体" w:cs="宋体"/>
        <w:b w:val="0"/>
        <w:bCs w:val="0"/>
        <w:color w:val="auto"/>
        <w:sz w:val="18"/>
        <w:szCs w:val="18"/>
        <w:lang w:val="en-US" w:eastAsia="zh-CN"/>
      </w:rPr>
      <w:t xml:space="preserve">   沈阳龙天科技有限公司 </w:t>
    </w:r>
    <w:r>
      <w:rPr>
        <w:rFonts w:hint="eastAsia" w:eastAsia="宋体" w:cs="宋体"/>
        <w:b/>
        <w:bCs/>
        <w:color w:val="auto"/>
        <w:sz w:val="21"/>
        <w:szCs w:val="21"/>
        <w:lang w:val="en-US" w:eastAsia="zh-CN"/>
      </w:rPr>
      <w:t xml:space="preserve">                              </w:t>
    </w:r>
    <w:r>
      <w:rPr>
        <w:rFonts w:hint="eastAsia" w:cs="宋体"/>
        <w:b w:val="0"/>
        <w:bCs w:val="0"/>
        <w:color w:val="auto"/>
        <w:sz w:val="18"/>
        <w:szCs w:val="18"/>
        <w:lang w:val="en-US" w:eastAsia="zh-CN"/>
      </w:rPr>
      <w:t>女娲智能——让机器像人一样思维</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85FEC"/>
    <w:multiLevelType w:val="multilevel"/>
    <w:tmpl w:val="01385FEC"/>
    <w:lvl w:ilvl="0" w:tentative="0">
      <w:start w:val="1"/>
      <w:numFmt w:val="bullet"/>
      <w:lvlText w:val=""/>
      <w:lvlJc w:val="left"/>
      <w:pPr>
        <w:ind w:left="885" w:hanging="420"/>
      </w:pPr>
      <w:rPr>
        <w:rFonts w:hint="default" w:ascii="Wingdings" w:hAnsi="Wingdings"/>
      </w:rPr>
    </w:lvl>
    <w:lvl w:ilvl="1" w:tentative="0">
      <w:start w:val="1"/>
      <w:numFmt w:val="bullet"/>
      <w:lvlText w:val=""/>
      <w:lvlJc w:val="left"/>
      <w:pPr>
        <w:ind w:left="1305" w:hanging="420"/>
      </w:pPr>
      <w:rPr>
        <w:rFonts w:hint="default" w:ascii="Wingdings" w:hAnsi="Wingdings"/>
      </w:rPr>
    </w:lvl>
    <w:lvl w:ilvl="2" w:tentative="0">
      <w:start w:val="1"/>
      <w:numFmt w:val="bullet"/>
      <w:lvlText w:val=""/>
      <w:lvlJc w:val="left"/>
      <w:pPr>
        <w:ind w:left="1725" w:hanging="420"/>
      </w:pPr>
      <w:rPr>
        <w:rFonts w:hint="default" w:ascii="Wingdings" w:hAnsi="Wingdings"/>
      </w:rPr>
    </w:lvl>
    <w:lvl w:ilvl="3" w:tentative="0">
      <w:start w:val="1"/>
      <w:numFmt w:val="bullet"/>
      <w:lvlText w:val=""/>
      <w:lvlJc w:val="left"/>
      <w:pPr>
        <w:ind w:left="2145" w:hanging="420"/>
      </w:pPr>
      <w:rPr>
        <w:rFonts w:hint="default" w:ascii="Wingdings" w:hAnsi="Wingdings"/>
      </w:rPr>
    </w:lvl>
    <w:lvl w:ilvl="4" w:tentative="0">
      <w:start w:val="1"/>
      <w:numFmt w:val="bullet"/>
      <w:lvlText w:val=""/>
      <w:lvlJc w:val="left"/>
      <w:pPr>
        <w:ind w:left="2565" w:hanging="420"/>
      </w:pPr>
      <w:rPr>
        <w:rFonts w:hint="default" w:ascii="Wingdings" w:hAnsi="Wingdings"/>
      </w:rPr>
    </w:lvl>
    <w:lvl w:ilvl="5" w:tentative="0">
      <w:start w:val="1"/>
      <w:numFmt w:val="bullet"/>
      <w:lvlText w:val=""/>
      <w:lvlJc w:val="left"/>
      <w:pPr>
        <w:ind w:left="2985" w:hanging="420"/>
      </w:pPr>
      <w:rPr>
        <w:rFonts w:hint="default" w:ascii="Wingdings" w:hAnsi="Wingdings"/>
      </w:rPr>
    </w:lvl>
    <w:lvl w:ilvl="6" w:tentative="0">
      <w:start w:val="1"/>
      <w:numFmt w:val="bullet"/>
      <w:lvlText w:val=""/>
      <w:lvlJc w:val="left"/>
      <w:pPr>
        <w:ind w:left="3405" w:hanging="420"/>
      </w:pPr>
      <w:rPr>
        <w:rFonts w:hint="default" w:ascii="Wingdings" w:hAnsi="Wingdings"/>
      </w:rPr>
    </w:lvl>
    <w:lvl w:ilvl="7" w:tentative="0">
      <w:start w:val="1"/>
      <w:numFmt w:val="bullet"/>
      <w:lvlText w:val=""/>
      <w:lvlJc w:val="left"/>
      <w:pPr>
        <w:ind w:left="3825" w:hanging="420"/>
      </w:pPr>
      <w:rPr>
        <w:rFonts w:hint="default" w:ascii="Wingdings" w:hAnsi="Wingdings"/>
      </w:rPr>
    </w:lvl>
    <w:lvl w:ilvl="8" w:tentative="0">
      <w:start w:val="1"/>
      <w:numFmt w:val="bullet"/>
      <w:lvlText w:val=""/>
      <w:lvlJc w:val="left"/>
      <w:pPr>
        <w:ind w:left="4245" w:hanging="420"/>
      </w:pPr>
      <w:rPr>
        <w:rFonts w:hint="default" w:ascii="Wingdings" w:hAnsi="Wingdings"/>
      </w:rPr>
    </w:lvl>
  </w:abstractNum>
  <w:abstractNum w:abstractNumId="1">
    <w:nsid w:val="081B302A"/>
    <w:multiLevelType w:val="multilevel"/>
    <w:tmpl w:val="081B302A"/>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
    <w:nsid w:val="0985603D"/>
    <w:multiLevelType w:val="multilevel"/>
    <w:tmpl w:val="0985603D"/>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3">
    <w:nsid w:val="218F29F8"/>
    <w:multiLevelType w:val="multilevel"/>
    <w:tmpl w:val="218F29F8"/>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4">
    <w:nsid w:val="2CAD1EBC"/>
    <w:multiLevelType w:val="multilevel"/>
    <w:tmpl w:val="2CAD1EBC"/>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5">
    <w:nsid w:val="2D7E0139"/>
    <w:multiLevelType w:val="multilevel"/>
    <w:tmpl w:val="2D7E0139"/>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6">
    <w:nsid w:val="326B7F48"/>
    <w:multiLevelType w:val="multilevel"/>
    <w:tmpl w:val="326B7F48"/>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7">
    <w:nsid w:val="3BAE4E36"/>
    <w:multiLevelType w:val="multilevel"/>
    <w:tmpl w:val="3BAE4E36"/>
    <w:lvl w:ilvl="0" w:tentative="0">
      <w:start w:val="1"/>
      <w:numFmt w:val="decimal"/>
      <w:lvlText w:val="(%1)"/>
      <w:lvlJc w:val="left"/>
      <w:pPr>
        <w:tabs>
          <w:tab w:val="left" w:pos="1851"/>
        </w:tabs>
        <w:ind w:left="1851" w:hanging="420"/>
      </w:pPr>
      <w:rPr>
        <w:rFonts w:hint="eastAsia"/>
      </w:rPr>
    </w:lvl>
    <w:lvl w:ilvl="1" w:tentative="0">
      <w:start w:val="1"/>
      <w:numFmt w:val="decimal"/>
      <w:lvlText w:val="%2、"/>
      <w:lvlJc w:val="left"/>
      <w:pPr>
        <w:tabs>
          <w:tab w:val="left" w:pos="2211"/>
        </w:tabs>
        <w:ind w:left="2211" w:hanging="360"/>
      </w:pPr>
      <w:rPr>
        <w:rFonts w:hint="default"/>
      </w:rPr>
    </w:lvl>
    <w:lvl w:ilvl="2" w:tentative="0">
      <w:start w:val="1"/>
      <w:numFmt w:val="japaneseCounting"/>
      <w:lvlText w:val="第%3期，"/>
      <w:lvlJc w:val="left"/>
      <w:pPr>
        <w:tabs>
          <w:tab w:val="left" w:pos="3351"/>
        </w:tabs>
        <w:ind w:left="3351" w:hanging="1080"/>
      </w:pPr>
      <w:rPr>
        <w:rFonts w:hint="default"/>
      </w:rPr>
    </w:lvl>
    <w:lvl w:ilvl="3" w:tentative="0">
      <w:start w:val="1"/>
      <w:numFmt w:val="decimal"/>
      <w:lvlText w:val="%4."/>
      <w:lvlJc w:val="left"/>
      <w:pPr>
        <w:tabs>
          <w:tab w:val="left" w:pos="3111"/>
        </w:tabs>
        <w:ind w:left="3111" w:hanging="420"/>
      </w:pPr>
    </w:lvl>
    <w:lvl w:ilvl="4" w:tentative="0">
      <w:start w:val="1"/>
      <w:numFmt w:val="lowerLetter"/>
      <w:lvlText w:val="%5)"/>
      <w:lvlJc w:val="left"/>
      <w:pPr>
        <w:tabs>
          <w:tab w:val="left" w:pos="3531"/>
        </w:tabs>
        <w:ind w:left="3531" w:hanging="420"/>
      </w:pPr>
    </w:lvl>
    <w:lvl w:ilvl="5" w:tentative="0">
      <w:start w:val="1"/>
      <w:numFmt w:val="lowerRoman"/>
      <w:lvlText w:val="%6."/>
      <w:lvlJc w:val="right"/>
      <w:pPr>
        <w:tabs>
          <w:tab w:val="left" w:pos="3951"/>
        </w:tabs>
        <w:ind w:left="3951" w:hanging="420"/>
      </w:pPr>
    </w:lvl>
    <w:lvl w:ilvl="6" w:tentative="0">
      <w:start w:val="1"/>
      <w:numFmt w:val="decimal"/>
      <w:lvlText w:val="%7."/>
      <w:lvlJc w:val="left"/>
      <w:pPr>
        <w:tabs>
          <w:tab w:val="left" w:pos="4371"/>
        </w:tabs>
        <w:ind w:left="4371" w:hanging="420"/>
      </w:pPr>
    </w:lvl>
    <w:lvl w:ilvl="7" w:tentative="0">
      <w:start w:val="1"/>
      <w:numFmt w:val="lowerLetter"/>
      <w:lvlText w:val="%8)"/>
      <w:lvlJc w:val="left"/>
      <w:pPr>
        <w:tabs>
          <w:tab w:val="left" w:pos="4791"/>
        </w:tabs>
        <w:ind w:left="4791" w:hanging="420"/>
      </w:pPr>
    </w:lvl>
    <w:lvl w:ilvl="8" w:tentative="0">
      <w:start w:val="1"/>
      <w:numFmt w:val="lowerRoman"/>
      <w:lvlText w:val="%9."/>
      <w:lvlJc w:val="right"/>
      <w:pPr>
        <w:tabs>
          <w:tab w:val="left" w:pos="5211"/>
        </w:tabs>
        <w:ind w:left="5211" w:hanging="420"/>
      </w:pPr>
    </w:lvl>
  </w:abstractNum>
  <w:abstractNum w:abstractNumId="8">
    <w:nsid w:val="44775154"/>
    <w:multiLevelType w:val="multilevel"/>
    <w:tmpl w:val="4477515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9">
    <w:nsid w:val="4D416AA7"/>
    <w:multiLevelType w:val="multilevel"/>
    <w:tmpl w:val="4D416AA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0">
    <w:nsid w:val="5465C4F5"/>
    <w:multiLevelType w:val="singleLevel"/>
    <w:tmpl w:val="5465C4F5"/>
    <w:lvl w:ilvl="0" w:tentative="0">
      <w:start w:val="1"/>
      <w:numFmt w:val="bullet"/>
      <w:lvlText w:val=""/>
      <w:lvlJc w:val="left"/>
      <w:pPr>
        <w:tabs>
          <w:tab w:val="left" w:pos="420"/>
        </w:tabs>
        <w:ind w:left="420" w:hanging="420"/>
      </w:pPr>
      <w:rPr>
        <w:rFonts w:hint="default" w:ascii="Wingdings" w:hAnsi="Wingdings"/>
      </w:rPr>
    </w:lvl>
  </w:abstractNum>
  <w:abstractNum w:abstractNumId="11">
    <w:nsid w:val="548AAFCD"/>
    <w:multiLevelType w:val="singleLevel"/>
    <w:tmpl w:val="548AAFCD"/>
    <w:lvl w:ilvl="0" w:tentative="0">
      <w:start w:val="1"/>
      <w:numFmt w:val="bullet"/>
      <w:lvlText w:val=""/>
      <w:lvlJc w:val="left"/>
      <w:pPr>
        <w:tabs>
          <w:tab w:val="left" w:pos="420"/>
        </w:tabs>
        <w:ind w:left="420" w:hanging="420"/>
      </w:pPr>
      <w:rPr>
        <w:rFonts w:hint="default" w:ascii="Wingdings" w:hAnsi="Wingdings"/>
      </w:rPr>
    </w:lvl>
  </w:abstractNum>
  <w:abstractNum w:abstractNumId="12">
    <w:nsid w:val="548FD2FF"/>
    <w:multiLevelType w:val="singleLevel"/>
    <w:tmpl w:val="548FD2FF"/>
    <w:lvl w:ilvl="0" w:tentative="0">
      <w:start w:val="1"/>
      <w:numFmt w:val="bullet"/>
      <w:lvlText w:val=""/>
      <w:lvlJc w:val="left"/>
      <w:pPr>
        <w:tabs>
          <w:tab w:val="left" w:pos="420"/>
        </w:tabs>
        <w:ind w:left="420" w:hanging="420"/>
      </w:pPr>
      <w:rPr>
        <w:rFonts w:hint="default" w:ascii="Wingdings" w:hAnsi="Wingdings"/>
      </w:rPr>
    </w:lvl>
  </w:abstractNum>
  <w:abstractNum w:abstractNumId="13">
    <w:nsid w:val="5490E95D"/>
    <w:multiLevelType w:val="singleLevel"/>
    <w:tmpl w:val="5490E95D"/>
    <w:lvl w:ilvl="0" w:tentative="0">
      <w:start w:val="1"/>
      <w:numFmt w:val="decimal"/>
      <w:suff w:val="nothing"/>
      <w:lvlText w:val="（%1）"/>
      <w:lvlJc w:val="left"/>
    </w:lvl>
  </w:abstractNum>
  <w:abstractNum w:abstractNumId="14">
    <w:nsid w:val="5490FCDF"/>
    <w:multiLevelType w:val="singleLevel"/>
    <w:tmpl w:val="5490FCDF"/>
    <w:lvl w:ilvl="0" w:tentative="0">
      <w:start w:val="1"/>
      <w:numFmt w:val="bullet"/>
      <w:lvlText w:val=""/>
      <w:lvlJc w:val="left"/>
      <w:pPr>
        <w:tabs>
          <w:tab w:val="left" w:pos="420"/>
        </w:tabs>
        <w:ind w:left="420" w:hanging="420"/>
      </w:pPr>
      <w:rPr>
        <w:rFonts w:hint="default" w:ascii="Wingdings" w:hAnsi="Wingdings"/>
      </w:rPr>
    </w:lvl>
  </w:abstractNum>
  <w:abstractNum w:abstractNumId="15">
    <w:nsid w:val="54914E0A"/>
    <w:multiLevelType w:val="singleLevel"/>
    <w:tmpl w:val="54914E0A"/>
    <w:lvl w:ilvl="0" w:tentative="0">
      <w:start w:val="1"/>
      <w:numFmt w:val="bullet"/>
      <w:lvlText w:val=""/>
      <w:lvlJc w:val="left"/>
      <w:pPr>
        <w:tabs>
          <w:tab w:val="left" w:pos="420"/>
        </w:tabs>
        <w:ind w:left="420" w:hanging="420"/>
      </w:pPr>
      <w:rPr>
        <w:rFonts w:hint="default" w:ascii="Wingdings" w:hAnsi="Wingdings"/>
      </w:rPr>
    </w:lvl>
  </w:abstractNum>
  <w:abstractNum w:abstractNumId="16">
    <w:nsid w:val="5491516A"/>
    <w:multiLevelType w:val="singleLevel"/>
    <w:tmpl w:val="5491516A"/>
    <w:lvl w:ilvl="0" w:tentative="0">
      <w:start w:val="1"/>
      <w:numFmt w:val="bullet"/>
      <w:lvlText w:val=""/>
      <w:lvlJc w:val="left"/>
      <w:pPr>
        <w:tabs>
          <w:tab w:val="left" w:pos="420"/>
        </w:tabs>
        <w:ind w:left="420" w:hanging="420"/>
      </w:pPr>
      <w:rPr>
        <w:rFonts w:hint="default" w:ascii="Wingdings" w:hAnsi="Wingdings"/>
      </w:rPr>
    </w:lvl>
  </w:abstractNum>
  <w:abstractNum w:abstractNumId="17">
    <w:nsid w:val="54915260"/>
    <w:multiLevelType w:val="singleLevel"/>
    <w:tmpl w:val="54915260"/>
    <w:lvl w:ilvl="0" w:tentative="0">
      <w:start w:val="1"/>
      <w:numFmt w:val="bullet"/>
      <w:lvlText w:val=""/>
      <w:lvlJc w:val="left"/>
      <w:pPr>
        <w:tabs>
          <w:tab w:val="left" w:pos="420"/>
        </w:tabs>
        <w:ind w:left="420" w:hanging="420"/>
      </w:pPr>
      <w:rPr>
        <w:rFonts w:hint="default" w:ascii="Wingdings" w:hAnsi="Wingdings"/>
      </w:rPr>
    </w:lvl>
  </w:abstractNum>
  <w:abstractNum w:abstractNumId="18">
    <w:nsid w:val="54924AFA"/>
    <w:multiLevelType w:val="singleLevel"/>
    <w:tmpl w:val="54924AFA"/>
    <w:lvl w:ilvl="0" w:tentative="0">
      <w:start w:val="1"/>
      <w:numFmt w:val="bullet"/>
      <w:lvlText w:val=""/>
      <w:lvlJc w:val="left"/>
      <w:pPr>
        <w:tabs>
          <w:tab w:val="left" w:pos="420"/>
        </w:tabs>
        <w:ind w:left="420" w:hanging="420"/>
      </w:pPr>
      <w:rPr>
        <w:rFonts w:hint="default" w:ascii="Wingdings" w:hAnsi="Wingdings"/>
      </w:rPr>
    </w:lvl>
  </w:abstractNum>
  <w:abstractNum w:abstractNumId="19">
    <w:nsid w:val="54925C39"/>
    <w:multiLevelType w:val="singleLevel"/>
    <w:tmpl w:val="54925C39"/>
    <w:lvl w:ilvl="0" w:tentative="0">
      <w:start w:val="1"/>
      <w:numFmt w:val="bullet"/>
      <w:lvlText w:val=""/>
      <w:lvlJc w:val="left"/>
      <w:pPr>
        <w:tabs>
          <w:tab w:val="left" w:pos="420"/>
        </w:tabs>
        <w:ind w:left="420" w:hanging="420"/>
      </w:pPr>
      <w:rPr>
        <w:rFonts w:hint="default" w:ascii="Wingdings" w:hAnsi="Wingdings"/>
      </w:rPr>
    </w:lvl>
  </w:abstractNum>
  <w:abstractNum w:abstractNumId="20">
    <w:nsid w:val="5493C745"/>
    <w:multiLevelType w:val="singleLevel"/>
    <w:tmpl w:val="5493C745"/>
    <w:lvl w:ilvl="0" w:tentative="0">
      <w:start w:val="1"/>
      <w:numFmt w:val="bullet"/>
      <w:lvlText w:val=""/>
      <w:lvlJc w:val="left"/>
      <w:pPr>
        <w:tabs>
          <w:tab w:val="left" w:pos="420"/>
        </w:tabs>
        <w:ind w:left="420" w:hanging="420"/>
      </w:pPr>
      <w:rPr>
        <w:rFonts w:hint="default" w:ascii="Wingdings" w:hAnsi="Wingdings"/>
      </w:rPr>
    </w:lvl>
  </w:abstractNum>
  <w:abstractNum w:abstractNumId="21">
    <w:nsid w:val="5493D85F"/>
    <w:multiLevelType w:val="singleLevel"/>
    <w:tmpl w:val="5493D85F"/>
    <w:lvl w:ilvl="0" w:tentative="0">
      <w:start w:val="1"/>
      <w:numFmt w:val="bullet"/>
      <w:lvlText w:val=""/>
      <w:lvlJc w:val="left"/>
      <w:pPr>
        <w:tabs>
          <w:tab w:val="left" w:pos="420"/>
        </w:tabs>
        <w:ind w:left="420" w:hanging="420"/>
      </w:pPr>
      <w:rPr>
        <w:rFonts w:hint="default" w:ascii="Wingdings" w:hAnsi="Wingdings"/>
      </w:rPr>
    </w:lvl>
  </w:abstractNum>
  <w:abstractNum w:abstractNumId="22">
    <w:nsid w:val="54979AD4"/>
    <w:multiLevelType w:val="singleLevel"/>
    <w:tmpl w:val="54979AD4"/>
    <w:lvl w:ilvl="0" w:tentative="0">
      <w:start w:val="1"/>
      <w:numFmt w:val="bullet"/>
      <w:lvlText w:val=""/>
      <w:lvlJc w:val="left"/>
      <w:pPr>
        <w:tabs>
          <w:tab w:val="left" w:pos="420"/>
        </w:tabs>
        <w:ind w:left="420" w:hanging="420"/>
      </w:pPr>
      <w:rPr>
        <w:rFonts w:hint="default" w:ascii="Wingdings" w:hAnsi="Wingdings"/>
      </w:rPr>
    </w:lvl>
  </w:abstractNum>
  <w:abstractNum w:abstractNumId="23">
    <w:nsid w:val="54991871"/>
    <w:multiLevelType w:val="singleLevel"/>
    <w:tmpl w:val="54991871"/>
    <w:lvl w:ilvl="0" w:tentative="0">
      <w:start w:val="1"/>
      <w:numFmt w:val="bullet"/>
      <w:lvlText w:val=""/>
      <w:lvlJc w:val="left"/>
      <w:pPr>
        <w:tabs>
          <w:tab w:val="left" w:pos="420"/>
        </w:tabs>
        <w:ind w:left="420" w:hanging="420"/>
      </w:pPr>
      <w:rPr>
        <w:rFonts w:hint="default" w:ascii="Wingdings" w:hAnsi="Wingdings"/>
      </w:rPr>
    </w:lvl>
  </w:abstractNum>
  <w:abstractNum w:abstractNumId="24">
    <w:nsid w:val="549A5BF5"/>
    <w:multiLevelType w:val="singleLevel"/>
    <w:tmpl w:val="549A5BF5"/>
    <w:lvl w:ilvl="0" w:tentative="0">
      <w:start w:val="1"/>
      <w:numFmt w:val="bullet"/>
      <w:lvlText w:val=""/>
      <w:lvlJc w:val="left"/>
      <w:pPr>
        <w:tabs>
          <w:tab w:val="left" w:pos="420"/>
        </w:tabs>
        <w:ind w:left="420" w:hanging="420"/>
      </w:pPr>
      <w:rPr>
        <w:rFonts w:hint="default" w:ascii="Wingdings" w:hAnsi="Wingdings"/>
      </w:rPr>
    </w:lvl>
  </w:abstractNum>
  <w:abstractNum w:abstractNumId="25">
    <w:nsid w:val="549BD0AB"/>
    <w:multiLevelType w:val="singleLevel"/>
    <w:tmpl w:val="549BD0AB"/>
    <w:lvl w:ilvl="0" w:tentative="0">
      <w:start w:val="1"/>
      <w:numFmt w:val="bullet"/>
      <w:lvlText w:val=""/>
      <w:lvlJc w:val="left"/>
      <w:pPr>
        <w:tabs>
          <w:tab w:val="left" w:pos="420"/>
        </w:tabs>
        <w:ind w:left="420" w:hanging="420"/>
      </w:pPr>
      <w:rPr>
        <w:rFonts w:hint="default" w:ascii="Wingdings" w:hAnsi="Wingdings"/>
      </w:rPr>
    </w:lvl>
  </w:abstractNum>
  <w:abstractNum w:abstractNumId="26">
    <w:nsid w:val="549EADBF"/>
    <w:multiLevelType w:val="singleLevel"/>
    <w:tmpl w:val="549EADBF"/>
    <w:lvl w:ilvl="0" w:tentative="0">
      <w:start w:val="1"/>
      <w:numFmt w:val="decimal"/>
      <w:suff w:val="nothing"/>
      <w:lvlText w:val="（%1）"/>
      <w:lvlJc w:val="left"/>
    </w:lvl>
  </w:abstractNum>
  <w:abstractNum w:abstractNumId="27">
    <w:nsid w:val="54A361E9"/>
    <w:multiLevelType w:val="singleLevel"/>
    <w:tmpl w:val="54A361E9"/>
    <w:lvl w:ilvl="0" w:tentative="0">
      <w:start w:val="1"/>
      <w:numFmt w:val="decimal"/>
      <w:lvlText w:val="（%1）"/>
      <w:lvlJc w:val="left"/>
      <w:pPr>
        <w:tabs>
          <w:tab w:val="left" w:pos="420"/>
        </w:tabs>
        <w:ind w:left="420" w:hanging="420"/>
      </w:pPr>
      <w:rPr>
        <w:rFonts w:hint="default" w:ascii="宋体" w:hAnsi="宋体" w:eastAsia="宋体" w:cs="宋体"/>
      </w:rPr>
    </w:lvl>
  </w:abstractNum>
  <w:abstractNum w:abstractNumId="28">
    <w:nsid w:val="54B484A5"/>
    <w:multiLevelType w:val="singleLevel"/>
    <w:tmpl w:val="54B484A5"/>
    <w:lvl w:ilvl="0" w:tentative="0">
      <w:start w:val="1"/>
      <w:numFmt w:val="decimal"/>
      <w:suff w:val="nothing"/>
      <w:lvlText w:val="（%1）"/>
      <w:lvlJc w:val="left"/>
    </w:lvl>
  </w:abstractNum>
  <w:abstractNum w:abstractNumId="29">
    <w:nsid w:val="55F72C31"/>
    <w:multiLevelType w:val="multilevel"/>
    <w:tmpl w:val="55F72C31"/>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30">
    <w:nsid w:val="6A69173E"/>
    <w:multiLevelType w:val="multilevel"/>
    <w:tmpl w:val="6A69173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1">
    <w:nsid w:val="718977C0"/>
    <w:multiLevelType w:val="multilevel"/>
    <w:tmpl w:val="718977C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2">
    <w:nsid w:val="74AE0D05"/>
    <w:multiLevelType w:val="multilevel"/>
    <w:tmpl w:val="74AE0D05"/>
    <w:lvl w:ilvl="0" w:tentative="0">
      <w:start w:val="1"/>
      <w:numFmt w:val="bullet"/>
      <w:lvlText w:val=""/>
      <w:lvlJc w:val="left"/>
      <w:pPr>
        <w:ind w:left="1271" w:hanging="420"/>
      </w:pPr>
      <w:rPr>
        <w:rFonts w:hint="default" w:ascii="Wingdings" w:hAnsi="Wingdings"/>
      </w:rPr>
    </w:lvl>
    <w:lvl w:ilvl="1" w:tentative="0">
      <w:start w:val="1"/>
      <w:numFmt w:val="bullet"/>
      <w:lvlText w:val=""/>
      <w:lvlJc w:val="left"/>
      <w:pPr>
        <w:ind w:left="1691" w:hanging="420"/>
      </w:pPr>
      <w:rPr>
        <w:rFonts w:hint="default" w:ascii="Wingdings" w:hAnsi="Wingdings"/>
      </w:rPr>
    </w:lvl>
    <w:lvl w:ilvl="2" w:tentative="0">
      <w:start w:val="1"/>
      <w:numFmt w:val="bullet"/>
      <w:lvlText w:val=""/>
      <w:lvlJc w:val="left"/>
      <w:pPr>
        <w:ind w:left="2111" w:hanging="420"/>
      </w:pPr>
      <w:rPr>
        <w:rFonts w:hint="default" w:ascii="Wingdings" w:hAnsi="Wingdings"/>
      </w:rPr>
    </w:lvl>
    <w:lvl w:ilvl="3" w:tentative="0">
      <w:start w:val="1"/>
      <w:numFmt w:val="bullet"/>
      <w:lvlText w:val=""/>
      <w:lvlJc w:val="left"/>
      <w:pPr>
        <w:ind w:left="2531" w:hanging="420"/>
      </w:pPr>
      <w:rPr>
        <w:rFonts w:hint="default" w:ascii="Wingdings" w:hAnsi="Wingdings"/>
      </w:rPr>
    </w:lvl>
    <w:lvl w:ilvl="4" w:tentative="0">
      <w:start w:val="1"/>
      <w:numFmt w:val="bullet"/>
      <w:lvlText w:val=""/>
      <w:lvlJc w:val="left"/>
      <w:pPr>
        <w:ind w:left="2951" w:hanging="420"/>
      </w:pPr>
      <w:rPr>
        <w:rFonts w:hint="default" w:ascii="Wingdings" w:hAnsi="Wingdings"/>
      </w:rPr>
    </w:lvl>
    <w:lvl w:ilvl="5" w:tentative="0">
      <w:start w:val="1"/>
      <w:numFmt w:val="bullet"/>
      <w:lvlText w:val=""/>
      <w:lvlJc w:val="left"/>
      <w:pPr>
        <w:ind w:left="3371" w:hanging="420"/>
      </w:pPr>
      <w:rPr>
        <w:rFonts w:hint="default" w:ascii="Wingdings" w:hAnsi="Wingdings"/>
      </w:rPr>
    </w:lvl>
    <w:lvl w:ilvl="6" w:tentative="0">
      <w:start w:val="1"/>
      <w:numFmt w:val="bullet"/>
      <w:lvlText w:val=""/>
      <w:lvlJc w:val="left"/>
      <w:pPr>
        <w:ind w:left="3791" w:hanging="420"/>
      </w:pPr>
      <w:rPr>
        <w:rFonts w:hint="default" w:ascii="Wingdings" w:hAnsi="Wingdings"/>
      </w:rPr>
    </w:lvl>
    <w:lvl w:ilvl="7" w:tentative="0">
      <w:start w:val="1"/>
      <w:numFmt w:val="bullet"/>
      <w:lvlText w:val=""/>
      <w:lvlJc w:val="left"/>
      <w:pPr>
        <w:ind w:left="4211" w:hanging="420"/>
      </w:pPr>
      <w:rPr>
        <w:rFonts w:hint="default" w:ascii="Wingdings" w:hAnsi="Wingdings"/>
      </w:rPr>
    </w:lvl>
    <w:lvl w:ilvl="8" w:tentative="0">
      <w:start w:val="1"/>
      <w:numFmt w:val="bullet"/>
      <w:lvlText w:val=""/>
      <w:lvlJc w:val="left"/>
      <w:pPr>
        <w:ind w:left="4631" w:hanging="420"/>
      </w:pPr>
      <w:rPr>
        <w:rFonts w:hint="default" w:ascii="Wingdings" w:hAnsi="Wingdings"/>
      </w:rPr>
    </w:lvl>
  </w:abstractNum>
  <w:num w:numId="1">
    <w:abstractNumId w:val="28"/>
  </w:num>
  <w:num w:numId="2">
    <w:abstractNumId w:val="26"/>
  </w:num>
  <w:num w:numId="3">
    <w:abstractNumId w:val="18"/>
  </w:num>
  <w:num w:numId="4">
    <w:abstractNumId w:val="11"/>
  </w:num>
  <w:num w:numId="5">
    <w:abstractNumId w:val="10"/>
  </w:num>
  <w:num w:numId="6">
    <w:abstractNumId w:val="12"/>
  </w:num>
  <w:num w:numId="7">
    <w:abstractNumId w:val="15"/>
  </w:num>
  <w:num w:numId="8">
    <w:abstractNumId w:val="13"/>
  </w:num>
  <w:num w:numId="9">
    <w:abstractNumId w:val="16"/>
  </w:num>
  <w:num w:numId="10">
    <w:abstractNumId w:val="14"/>
  </w:num>
  <w:num w:numId="11">
    <w:abstractNumId w:val="19"/>
  </w:num>
  <w:num w:numId="12">
    <w:abstractNumId w:val="27"/>
  </w:num>
  <w:num w:numId="13">
    <w:abstractNumId w:val="17"/>
  </w:num>
  <w:num w:numId="14">
    <w:abstractNumId w:val="20"/>
  </w:num>
  <w:num w:numId="15">
    <w:abstractNumId w:val="21"/>
  </w:num>
  <w:num w:numId="16">
    <w:abstractNumId w:val="23"/>
  </w:num>
  <w:num w:numId="17">
    <w:abstractNumId w:val="22"/>
  </w:num>
  <w:num w:numId="18">
    <w:abstractNumId w:val="31"/>
  </w:num>
  <w:num w:numId="19">
    <w:abstractNumId w:val="30"/>
  </w:num>
  <w:num w:numId="20">
    <w:abstractNumId w:val="4"/>
  </w:num>
  <w:num w:numId="21">
    <w:abstractNumId w:val="0"/>
  </w:num>
  <w:num w:numId="22">
    <w:abstractNumId w:val="3"/>
  </w:num>
  <w:num w:numId="23">
    <w:abstractNumId w:val="2"/>
  </w:num>
  <w:num w:numId="24">
    <w:abstractNumId w:val="6"/>
  </w:num>
  <w:num w:numId="25">
    <w:abstractNumId w:val="5"/>
  </w:num>
  <w:num w:numId="26">
    <w:abstractNumId w:val="25"/>
  </w:num>
  <w:num w:numId="27">
    <w:abstractNumId w:val="7"/>
  </w:num>
  <w:num w:numId="28">
    <w:abstractNumId w:val="32"/>
  </w:num>
  <w:num w:numId="29">
    <w:abstractNumId w:val="24"/>
  </w:num>
  <w:num w:numId="30">
    <w:abstractNumId w:val="29"/>
  </w:num>
  <w:num w:numId="31">
    <w:abstractNumId w:val="8"/>
  </w:num>
  <w:num w:numId="32">
    <w:abstractNumId w:val="9"/>
  </w:num>
  <w:num w:numId="33">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田真">
    <w15:presenceInfo w15:providerId="None" w15:userId="田真"/>
  </w15:person>
  <w15:person w15:author="Leon">
    <w15:presenceInfo w15:providerId="None" w15:userId="Leon"/>
  </w15:person>
  <w15:person w15:author="@梁sir 人工智能学院">
    <w15:presenceInfo w15:providerId="WPS Office" w15:userId="26227309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1"/>
  <w:documentProtection w:enforcement="0"/>
  <w:defaultTabStop w:val="420"/>
  <w:hyphenationZone w:val="360"/>
  <w:drawingGridVerticalSpacing w:val="156"/>
  <w:displayHorizontalDrawingGridEvery w:val="1"/>
  <w:displayVerticalDrawingGridEvery w:val="1"/>
  <w:noPunctuationKerning w:val="1"/>
  <w:characterSpacingControl w:val="compressPunctuation"/>
  <w:doNotValidateAgainstSchema/>
  <w:doNotDemarcateInvalidXml/>
  <w:hdrShapeDefaults>
    <o:shapelayout v:ext="edit">
      <o:idmap v:ext="edit" data="2"/>
    </o:shapelayout>
  </w:hdrShapeDefaults>
  <w:compat>
    <w:spaceForUL/>
    <w:balanceSingleByteDoubleByteWidth/>
    <w:doNotLeaveBackslashAlone/>
    <w:ulTrailSpac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33310"/>
    <w:rsid w:val="000B36A0"/>
    <w:rsid w:val="00126B94"/>
    <w:rsid w:val="00141C2B"/>
    <w:rsid w:val="00284A4F"/>
    <w:rsid w:val="002B08A4"/>
    <w:rsid w:val="003E22DE"/>
    <w:rsid w:val="003F5EE9"/>
    <w:rsid w:val="004230D4"/>
    <w:rsid w:val="004A66A2"/>
    <w:rsid w:val="004B5746"/>
    <w:rsid w:val="004B5F5E"/>
    <w:rsid w:val="004C2F86"/>
    <w:rsid w:val="00560BAE"/>
    <w:rsid w:val="005A2279"/>
    <w:rsid w:val="006C4A5F"/>
    <w:rsid w:val="007625D0"/>
    <w:rsid w:val="007A655C"/>
    <w:rsid w:val="00850076"/>
    <w:rsid w:val="00864643"/>
    <w:rsid w:val="00867DCC"/>
    <w:rsid w:val="0093143F"/>
    <w:rsid w:val="00BD5970"/>
    <w:rsid w:val="00D31341"/>
    <w:rsid w:val="00D96F51"/>
    <w:rsid w:val="00DA63E2"/>
    <w:rsid w:val="00DA6A3B"/>
    <w:rsid w:val="00DB7D76"/>
    <w:rsid w:val="00DE520C"/>
    <w:rsid w:val="00E14086"/>
    <w:rsid w:val="00E93EE5"/>
    <w:rsid w:val="00F9370E"/>
    <w:rsid w:val="00FB1B1F"/>
    <w:rsid w:val="00FE2A15"/>
    <w:rsid w:val="013C6B15"/>
    <w:rsid w:val="015441BC"/>
    <w:rsid w:val="01CA1BFC"/>
    <w:rsid w:val="01F53D45"/>
    <w:rsid w:val="020142D5"/>
    <w:rsid w:val="024C0ED1"/>
    <w:rsid w:val="0279651D"/>
    <w:rsid w:val="0330024A"/>
    <w:rsid w:val="033049C7"/>
    <w:rsid w:val="034E307D"/>
    <w:rsid w:val="03701033"/>
    <w:rsid w:val="0394749D"/>
    <w:rsid w:val="03AE3097"/>
    <w:rsid w:val="03CC5B42"/>
    <w:rsid w:val="03CD5B4A"/>
    <w:rsid w:val="03E4576F"/>
    <w:rsid w:val="04A26E27"/>
    <w:rsid w:val="04FA0B3A"/>
    <w:rsid w:val="056E3078"/>
    <w:rsid w:val="0789466C"/>
    <w:rsid w:val="07913C76"/>
    <w:rsid w:val="07CD605A"/>
    <w:rsid w:val="07CE3ADB"/>
    <w:rsid w:val="07EE658E"/>
    <w:rsid w:val="085A36BF"/>
    <w:rsid w:val="08764245"/>
    <w:rsid w:val="089538A4"/>
    <w:rsid w:val="08CF6F7C"/>
    <w:rsid w:val="08FF1C4F"/>
    <w:rsid w:val="097D5DA0"/>
    <w:rsid w:val="09F31262"/>
    <w:rsid w:val="0A623A94"/>
    <w:rsid w:val="0AFC1A95"/>
    <w:rsid w:val="0B2B0F5F"/>
    <w:rsid w:val="0BAE3AB7"/>
    <w:rsid w:val="0BF82C31"/>
    <w:rsid w:val="0BFC1637"/>
    <w:rsid w:val="0C3B2421"/>
    <w:rsid w:val="0C7F1C11"/>
    <w:rsid w:val="0C85069A"/>
    <w:rsid w:val="0C9F46C4"/>
    <w:rsid w:val="0CC457FD"/>
    <w:rsid w:val="0D1E2A14"/>
    <w:rsid w:val="0D280DA5"/>
    <w:rsid w:val="0D4E50D0"/>
    <w:rsid w:val="0D9A7DDF"/>
    <w:rsid w:val="0DB8738F"/>
    <w:rsid w:val="0E132027"/>
    <w:rsid w:val="0E3756DF"/>
    <w:rsid w:val="0E3C75E8"/>
    <w:rsid w:val="0E85325F"/>
    <w:rsid w:val="0EF25E12"/>
    <w:rsid w:val="0F191555"/>
    <w:rsid w:val="0F251AE4"/>
    <w:rsid w:val="0F3F39F0"/>
    <w:rsid w:val="0FA41D2A"/>
    <w:rsid w:val="0FC803F4"/>
    <w:rsid w:val="0FE05A9A"/>
    <w:rsid w:val="1046543F"/>
    <w:rsid w:val="10AC0666"/>
    <w:rsid w:val="10B33874"/>
    <w:rsid w:val="118C0FD9"/>
    <w:rsid w:val="11F61FCB"/>
    <w:rsid w:val="12386EF3"/>
    <w:rsid w:val="12905384"/>
    <w:rsid w:val="131C7166"/>
    <w:rsid w:val="134428A9"/>
    <w:rsid w:val="134E0C3A"/>
    <w:rsid w:val="13BC126E"/>
    <w:rsid w:val="13E50AA6"/>
    <w:rsid w:val="140B4870"/>
    <w:rsid w:val="14206D94"/>
    <w:rsid w:val="143556B4"/>
    <w:rsid w:val="14445CCF"/>
    <w:rsid w:val="148B3EC5"/>
    <w:rsid w:val="14962256"/>
    <w:rsid w:val="159F4576"/>
    <w:rsid w:val="15AC781F"/>
    <w:rsid w:val="15EF3784"/>
    <w:rsid w:val="16240763"/>
    <w:rsid w:val="16544474"/>
    <w:rsid w:val="16872A06"/>
    <w:rsid w:val="16B52250"/>
    <w:rsid w:val="172F545C"/>
    <w:rsid w:val="175C3CE3"/>
    <w:rsid w:val="1807637A"/>
    <w:rsid w:val="183539C6"/>
    <w:rsid w:val="18575DA3"/>
    <w:rsid w:val="18752231"/>
    <w:rsid w:val="188F7558"/>
    <w:rsid w:val="18BE00A7"/>
    <w:rsid w:val="19162CB4"/>
    <w:rsid w:val="19250D50"/>
    <w:rsid w:val="196178B0"/>
    <w:rsid w:val="196A5FC1"/>
    <w:rsid w:val="19852066"/>
    <w:rsid w:val="1A225770"/>
    <w:rsid w:val="1A391B12"/>
    <w:rsid w:val="1A3A2E16"/>
    <w:rsid w:val="1A3C6319"/>
    <w:rsid w:val="1A524C3A"/>
    <w:rsid w:val="1A8C3006"/>
    <w:rsid w:val="1ABC20EB"/>
    <w:rsid w:val="1B034A5E"/>
    <w:rsid w:val="1B061265"/>
    <w:rsid w:val="1B450D4A"/>
    <w:rsid w:val="1B6415FF"/>
    <w:rsid w:val="1B7D4727"/>
    <w:rsid w:val="1B853D32"/>
    <w:rsid w:val="1BDD21C2"/>
    <w:rsid w:val="1C430C6D"/>
    <w:rsid w:val="1C7217BC"/>
    <w:rsid w:val="1CD37257"/>
    <w:rsid w:val="1CDE306A"/>
    <w:rsid w:val="1CF60711"/>
    <w:rsid w:val="1D667ACB"/>
    <w:rsid w:val="1DDC7709"/>
    <w:rsid w:val="1DF66306"/>
    <w:rsid w:val="1E605764"/>
    <w:rsid w:val="1ECA7392"/>
    <w:rsid w:val="1EFD3064"/>
    <w:rsid w:val="1F140A8B"/>
    <w:rsid w:val="1F2D7C59"/>
    <w:rsid w:val="1F477FE0"/>
    <w:rsid w:val="1F5627F9"/>
    <w:rsid w:val="1FE37E5F"/>
    <w:rsid w:val="202750D0"/>
    <w:rsid w:val="207F7CDD"/>
    <w:rsid w:val="20F2001C"/>
    <w:rsid w:val="20F200F3"/>
    <w:rsid w:val="20F7746A"/>
    <w:rsid w:val="213B5E92"/>
    <w:rsid w:val="214A3F2E"/>
    <w:rsid w:val="21525AB7"/>
    <w:rsid w:val="215544BD"/>
    <w:rsid w:val="21656CD6"/>
    <w:rsid w:val="216B0BDF"/>
    <w:rsid w:val="21EB0234"/>
    <w:rsid w:val="220E74EF"/>
    <w:rsid w:val="22233C11"/>
    <w:rsid w:val="223F7CBE"/>
    <w:rsid w:val="22E53CCF"/>
    <w:rsid w:val="22E948D4"/>
    <w:rsid w:val="23256CB7"/>
    <w:rsid w:val="236F25AE"/>
    <w:rsid w:val="23A0006B"/>
    <w:rsid w:val="2406237B"/>
    <w:rsid w:val="241340FA"/>
    <w:rsid w:val="24271D5D"/>
    <w:rsid w:val="2476535F"/>
    <w:rsid w:val="24816F73"/>
    <w:rsid w:val="24844675"/>
    <w:rsid w:val="24973E8B"/>
    <w:rsid w:val="249828C7"/>
    <w:rsid w:val="250F7ADC"/>
    <w:rsid w:val="251A5E6D"/>
    <w:rsid w:val="25290686"/>
    <w:rsid w:val="25B84A72"/>
    <w:rsid w:val="25DE362C"/>
    <w:rsid w:val="2603166E"/>
    <w:rsid w:val="2617030E"/>
    <w:rsid w:val="26341E3D"/>
    <w:rsid w:val="269261FF"/>
    <w:rsid w:val="269D2766"/>
    <w:rsid w:val="269F14EC"/>
    <w:rsid w:val="26B76B93"/>
    <w:rsid w:val="26F9507E"/>
    <w:rsid w:val="27946117"/>
    <w:rsid w:val="27A37A95"/>
    <w:rsid w:val="28105ECB"/>
    <w:rsid w:val="281B425C"/>
    <w:rsid w:val="286F5EE4"/>
    <w:rsid w:val="288E2F16"/>
    <w:rsid w:val="2893739E"/>
    <w:rsid w:val="28D10507"/>
    <w:rsid w:val="2909285F"/>
    <w:rsid w:val="294604C6"/>
    <w:rsid w:val="29614573"/>
    <w:rsid w:val="29683EFE"/>
    <w:rsid w:val="29E37FC4"/>
    <w:rsid w:val="2A3B1CD8"/>
    <w:rsid w:val="2AF43684"/>
    <w:rsid w:val="2B1151B3"/>
    <w:rsid w:val="2B753611"/>
    <w:rsid w:val="2BAF763B"/>
    <w:rsid w:val="2C13735F"/>
    <w:rsid w:val="2C2C2488"/>
    <w:rsid w:val="2C845095"/>
    <w:rsid w:val="2CE22EB0"/>
    <w:rsid w:val="2CED4AC4"/>
    <w:rsid w:val="2D061DEB"/>
    <w:rsid w:val="2D0C3CF4"/>
    <w:rsid w:val="2D832A39"/>
    <w:rsid w:val="2DA77776"/>
    <w:rsid w:val="2DC72229"/>
    <w:rsid w:val="2DDD65CB"/>
    <w:rsid w:val="2E1732AD"/>
    <w:rsid w:val="2E53788E"/>
    <w:rsid w:val="2E8B4939"/>
    <w:rsid w:val="2E9E0C07"/>
    <w:rsid w:val="2EB85034"/>
    <w:rsid w:val="2EDF2CF6"/>
    <w:rsid w:val="2F0527BF"/>
    <w:rsid w:val="2F1653CE"/>
    <w:rsid w:val="2F1A3DD4"/>
    <w:rsid w:val="2F263147"/>
    <w:rsid w:val="2F471420"/>
    <w:rsid w:val="2F594BBE"/>
    <w:rsid w:val="2F92601C"/>
    <w:rsid w:val="2F96119F"/>
    <w:rsid w:val="2FAB58C1"/>
    <w:rsid w:val="2FBA5EDC"/>
    <w:rsid w:val="2FC873F0"/>
    <w:rsid w:val="2FD51F89"/>
    <w:rsid w:val="303B192D"/>
    <w:rsid w:val="309B0A4D"/>
    <w:rsid w:val="30A43755"/>
    <w:rsid w:val="3109327F"/>
    <w:rsid w:val="31925762"/>
    <w:rsid w:val="31C801BA"/>
    <w:rsid w:val="32057516"/>
    <w:rsid w:val="321C6D93"/>
    <w:rsid w:val="322C20DD"/>
    <w:rsid w:val="32736C46"/>
    <w:rsid w:val="32AC3CB0"/>
    <w:rsid w:val="32C07EB6"/>
    <w:rsid w:val="32D1066D"/>
    <w:rsid w:val="32E20907"/>
    <w:rsid w:val="32F8632E"/>
    <w:rsid w:val="330277E1"/>
    <w:rsid w:val="33196863"/>
    <w:rsid w:val="333B5B1E"/>
    <w:rsid w:val="338A58E5"/>
    <w:rsid w:val="3393072B"/>
    <w:rsid w:val="33C74020"/>
    <w:rsid w:val="340267E0"/>
    <w:rsid w:val="3432152E"/>
    <w:rsid w:val="348D63C4"/>
    <w:rsid w:val="349D0BDD"/>
    <w:rsid w:val="34DD524A"/>
    <w:rsid w:val="351D41CD"/>
    <w:rsid w:val="35622F24"/>
    <w:rsid w:val="3572573D"/>
    <w:rsid w:val="35A1628C"/>
    <w:rsid w:val="35B74BAD"/>
    <w:rsid w:val="35BA5B31"/>
    <w:rsid w:val="35E421F9"/>
    <w:rsid w:val="361A6E50"/>
    <w:rsid w:val="362F1DFA"/>
    <w:rsid w:val="363479F9"/>
    <w:rsid w:val="36350CFE"/>
    <w:rsid w:val="363F5D8A"/>
    <w:rsid w:val="36630549"/>
    <w:rsid w:val="36763CE6"/>
    <w:rsid w:val="368A2987"/>
    <w:rsid w:val="368E4C10"/>
    <w:rsid w:val="36E36898"/>
    <w:rsid w:val="36FD2CC6"/>
    <w:rsid w:val="371428EB"/>
    <w:rsid w:val="37B93079"/>
    <w:rsid w:val="37C5270E"/>
    <w:rsid w:val="38070BF9"/>
    <w:rsid w:val="382175A5"/>
    <w:rsid w:val="38604B0B"/>
    <w:rsid w:val="38631313"/>
    <w:rsid w:val="38F165F8"/>
    <w:rsid w:val="390E5F29"/>
    <w:rsid w:val="394F6992"/>
    <w:rsid w:val="398A6B77"/>
    <w:rsid w:val="398F777C"/>
    <w:rsid w:val="39AF7CB0"/>
    <w:rsid w:val="39B51BBA"/>
    <w:rsid w:val="39D46BEB"/>
    <w:rsid w:val="39EF0A9A"/>
    <w:rsid w:val="3A7C3B81"/>
    <w:rsid w:val="3A806C2D"/>
    <w:rsid w:val="3A825A8A"/>
    <w:rsid w:val="3A844D03"/>
    <w:rsid w:val="3AAF5655"/>
    <w:rsid w:val="3BA65BED"/>
    <w:rsid w:val="3BCD47A7"/>
    <w:rsid w:val="3BE94120"/>
    <w:rsid w:val="3C3663D5"/>
    <w:rsid w:val="3C444FDA"/>
    <w:rsid w:val="3C8D6DE4"/>
    <w:rsid w:val="3CDF116D"/>
    <w:rsid w:val="3D666AC7"/>
    <w:rsid w:val="3D891605"/>
    <w:rsid w:val="3DA059A7"/>
    <w:rsid w:val="3DEF0FAA"/>
    <w:rsid w:val="3E145966"/>
    <w:rsid w:val="3E5D532B"/>
    <w:rsid w:val="3E802A97"/>
    <w:rsid w:val="3F51536E"/>
    <w:rsid w:val="3F536673"/>
    <w:rsid w:val="3F82393F"/>
    <w:rsid w:val="3FA318F5"/>
    <w:rsid w:val="3FB06A0C"/>
    <w:rsid w:val="3FC456AD"/>
    <w:rsid w:val="40000601"/>
    <w:rsid w:val="41A50D35"/>
    <w:rsid w:val="41D97316"/>
    <w:rsid w:val="41F9564C"/>
    <w:rsid w:val="424A08CF"/>
    <w:rsid w:val="42DF0DC2"/>
    <w:rsid w:val="43120317"/>
    <w:rsid w:val="4343436A"/>
    <w:rsid w:val="43F4090A"/>
    <w:rsid w:val="44464E91"/>
    <w:rsid w:val="444F7D1F"/>
    <w:rsid w:val="44973997"/>
    <w:rsid w:val="44AC00B9"/>
    <w:rsid w:val="44C2225C"/>
    <w:rsid w:val="44DB3186"/>
    <w:rsid w:val="44ED30A1"/>
    <w:rsid w:val="455240CA"/>
    <w:rsid w:val="45662D6A"/>
    <w:rsid w:val="45921F58"/>
    <w:rsid w:val="46454957"/>
    <w:rsid w:val="465C3F1A"/>
    <w:rsid w:val="46EF156C"/>
    <w:rsid w:val="473345DF"/>
    <w:rsid w:val="476105A6"/>
    <w:rsid w:val="47A55818"/>
    <w:rsid w:val="482360E6"/>
    <w:rsid w:val="48632753"/>
    <w:rsid w:val="49272491"/>
    <w:rsid w:val="49283796"/>
    <w:rsid w:val="493D7EB8"/>
    <w:rsid w:val="498118A6"/>
    <w:rsid w:val="49C3230F"/>
    <w:rsid w:val="4A136C16"/>
    <w:rsid w:val="4A726C30"/>
    <w:rsid w:val="4A924F66"/>
    <w:rsid w:val="4AFA09E7"/>
    <w:rsid w:val="4B895EFD"/>
    <w:rsid w:val="4B897A7D"/>
    <w:rsid w:val="4C186067"/>
    <w:rsid w:val="4C1D6C6B"/>
    <w:rsid w:val="4C203473"/>
    <w:rsid w:val="4C5174C5"/>
    <w:rsid w:val="4C575B4B"/>
    <w:rsid w:val="4C613EDC"/>
    <w:rsid w:val="4CC72BF9"/>
    <w:rsid w:val="4CCA390C"/>
    <w:rsid w:val="4D283CA5"/>
    <w:rsid w:val="4D544769"/>
    <w:rsid w:val="4D5A1EF6"/>
    <w:rsid w:val="4DA0266A"/>
    <w:rsid w:val="4DA64574"/>
    <w:rsid w:val="4DEA5F62"/>
    <w:rsid w:val="4DF80AFB"/>
    <w:rsid w:val="4E0C779B"/>
    <w:rsid w:val="4E125E21"/>
    <w:rsid w:val="4E324158"/>
    <w:rsid w:val="4E5A1A99"/>
    <w:rsid w:val="4E741006"/>
    <w:rsid w:val="4EBF2AC2"/>
    <w:rsid w:val="4F396F09"/>
    <w:rsid w:val="4F3C1672"/>
    <w:rsid w:val="4F791EF0"/>
    <w:rsid w:val="4F7B0C77"/>
    <w:rsid w:val="4F843B05"/>
    <w:rsid w:val="4F9F2130"/>
    <w:rsid w:val="4FDB6712"/>
    <w:rsid w:val="500862DC"/>
    <w:rsid w:val="50182CF3"/>
    <w:rsid w:val="50236B06"/>
    <w:rsid w:val="50701184"/>
    <w:rsid w:val="5075308D"/>
    <w:rsid w:val="50BA3B81"/>
    <w:rsid w:val="50BE2588"/>
    <w:rsid w:val="50BF4786"/>
    <w:rsid w:val="513015C2"/>
    <w:rsid w:val="51397EAA"/>
    <w:rsid w:val="514A216C"/>
    <w:rsid w:val="51501AF7"/>
    <w:rsid w:val="519A53EE"/>
    <w:rsid w:val="51A33AFF"/>
    <w:rsid w:val="52391A74"/>
    <w:rsid w:val="525A1FA9"/>
    <w:rsid w:val="527463D6"/>
    <w:rsid w:val="52B35EBB"/>
    <w:rsid w:val="52CC0FE3"/>
    <w:rsid w:val="5334770E"/>
    <w:rsid w:val="5350703E"/>
    <w:rsid w:val="53653760"/>
    <w:rsid w:val="53A17D41"/>
    <w:rsid w:val="53B46D62"/>
    <w:rsid w:val="53E030A9"/>
    <w:rsid w:val="540C51F2"/>
    <w:rsid w:val="54265D9C"/>
    <w:rsid w:val="54B6568B"/>
    <w:rsid w:val="54C36F1F"/>
    <w:rsid w:val="55024486"/>
    <w:rsid w:val="552C52CA"/>
    <w:rsid w:val="55800EC2"/>
    <w:rsid w:val="55E54A78"/>
    <w:rsid w:val="55ED2DD0"/>
    <w:rsid w:val="561D0456"/>
    <w:rsid w:val="564E66A6"/>
    <w:rsid w:val="56AF5470"/>
    <w:rsid w:val="56CD27F8"/>
    <w:rsid w:val="56D26C7F"/>
    <w:rsid w:val="56EB1DA8"/>
    <w:rsid w:val="57283E0B"/>
    <w:rsid w:val="57435CBA"/>
    <w:rsid w:val="57715504"/>
    <w:rsid w:val="57936D3D"/>
    <w:rsid w:val="57E532C4"/>
    <w:rsid w:val="58090EFA"/>
    <w:rsid w:val="5843365E"/>
    <w:rsid w:val="584D616C"/>
    <w:rsid w:val="58ED0274"/>
    <w:rsid w:val="591C553F"/>
    <w:rsid w:val="59373B6B"/>
    <w:rsid w:val="59620232"/>
    <w:rsid w:val="59826569"/>
    <w:rsid w:val="59930A01"/>
    <w:rsid w:val="59FE5B32"/>
    <w:rsid w:val="5A086442"/>
    <w:rsid w:val="5A594F47"/>
    <w:rsid w:val="5AA340C2"/>
    <w:rsid w:val="5AC6140D"/>
    <w:rsid w:val="5B291D9C"/>
    <w:rsid w:val="5B304FAA"/>
    <w:rsid w:val="5B6F0312"/>
    <w:rsid w:val="5BCF5DAD"/>
    <w:rsid w:val="5BE1154B"/>
    <w:rsid w:val="5BE76CD7"/>
    <w:rsid w:val="5BF501EB"/>
    <w:rsid w:val="5C6617A4"/>
    <w:rsid w:val="5C6F4632"/>
    <w:rsid w:val="5C882FDD"/>
    <w:rsid w:val="5DA45E5B"/>
    <w:rsid w:val="5E0E085B"/>
    <w:rsid w:val="5E186BEC"/>
    <w:rsid w:val="5E6C6676"/>
    <w:rsid w:val="5EA345D2"/>
    <w:rsid w:val="5EC0001F"/>
    <w:rsid w:val="5ECC5796"/>
    <w:rsid w:val="5ED52822"/>
    <w:rsid w:val="5ED715A9"/>
    <w:rsid w:val="5EDD7C2F"/>
    <w:rsid w:val="5F363B40"/>
    <w:rsid w:val="5FA41BF6"/>
    <w:rsid w:val="5FA91901"/>
    <w:rsid w:val="5FF97102"/>
    <w:rsid w:val="609A6C8B"/>
    <w:rsid w:val="610872BF"/>
    <w:rsid w:val="611E1462"/>
    <w:rsid w:val="61466DA4"/>
    <w:rsid w:val="617059E9"/>
    <w:rsid w:val="625C216F"/>
    <w:rsid w:val="62736511"/>
    <w:rsid w:val="627F2323"/>
    <w:rsid w:val="62BE0F0F"/>
    <w:rsid w:val="63080089"/>
    <w:rsid w:val="63554905"/>
    <w:rsid w:val="63903465"/>
    <w:rsid w:val="63A573AF"/>
    <w:rsid w:val="63A6340B"/>
    <w:rsid w:val="641649C3"/>
    <w:rsid w:val="642A5BE2"/>
    <w:rsid w:val="646002BB"/>
    <w:rsid w:val="647A0E64"/>
    <w:rsid w:val="64A4332E"/>
    <w:rsid w:val="64EE6C25"/>
    <w:rsid w:val="655A5A7D"/>
    <w:rsid w:val="656D2D76"/>
    <w:rsid w:val="65724C80"/>
    <w:rsid w:val="65755C04"/>
    <w:rsid w:val="66214B85"/>
    <w:rsid w:val="6683706E"/>
    <w:rsid w:val="66B83C92"/>
    <w:rsid w:val="66B87515"/>
    <w:rsid w:val="66CF713B"/>
    <w:rsid w:val="66D76745"/>
    <w:rsid w:val="66E82263"/>
    <w:rsid w:val="67205C40"/>
    <w:rsid w:val="673A09E8"/>
    <w:rsid w:val="678E6274"/>
    <w:rsid w:val="679A4285"/>
    <w:rsid w:val="67B0281D"/>
    <w:rsid w:val="67B23EEC"/>
    <w:rsid w:val="67E433FF"/>
    <w:rsid w:val="67EC408F"/>
    <w:rsid w:val="68B305D5"/>
    <w:rsid w:val="68B711D9"/>
    <w:rsid w:val="69033857"/>
    <w:rsid w:val="69A86563"/>
    <w:rsid w:val="69A97868"/>
    <w:rsid w:val="69E90652"/>
    <w:rsid w:val="6A11270F"/>
    <w:rsid w:val="6A190E19"/>
    <w:rsid w:val="6A1B68A2"/>
    <w:rsid w:val="6A2A10BB"/>
    <w:rsid w:val="6A70182F"/>
    <w:rsid w:val="6A9B5EF7"/>
    <w:rsid w:val="6A9D13FA"/>
    <w:rsid w:val="6ABA5127"/>
    <w:rsid w:val="6ACA31C3"/>
    <w:rsid w:val="6B0F0434"/>
    <w:rsid w:val="6B1F06CE"/>
    <w:rsid w:val="6B391278"/>
    <w:rsid w:val="6B457289"/>
    <w:rsid w:val="6B4C2497"/>
    <w:rsid w:val="6B794260"/>
    <w:rsid w:val="6BB021BC"/>
    <w:rsid w:val="6BE82315"/>
    <w:rsid w:val="6C424111"/>
    <w:rsid w:val="6C5D7D56"/>
    <w:rsid w:val="6CC85207"/>
    <w:rsid w:val="6D147885"/>
    <w:rsid w:val="6D6C5D15"/>
    <w:rsid w:val="6DCD4AB5"/>
    <w:rsid w:val="6E000787"/>
    <w:rsid w:val="6E4F3D89"/>
    <w:rsid w:val="6E740745"/>
    <w:rsid w:val="6E9666FC"/>
    <w:rsid w:val="6ECA7E4F"/>
    <w:rsid w:val="6EE13E69"/>
    <w:rsid w:val="6EF479D4"/>
    <w:rsid w:val="6F5013AD"/>
    <w:rsid w:val="6FB7647E"/>
    <w:rsid w:val="6FC935F6"/>
    <w:rsid w:val="70311725"/>
    <w:rsid w:val="705D0266"/>
    <w:rsid w:val="70A67761"/>
    <w:rsid w:val="70C30E93"/>
    <w:rsid w:val="71A67303"/>
    <w:rsid w:val="71C92D3B"/>
    <w:rsid w:val="71FE5794"/>
    <w:rsid w:val="71FF7992"/>
    <w:rsid w:val="72645138"/>
    <w:rsid w:val="72866971"/>
    <w:rsid w:val="72C267D6"/>
    <w:rsid w:val="72E83193"/>
    <w:rsid w:val="72FF2DB8"/>
    <w:rsid w:val="732A747F"/>
    <w:rsid w:val="73792A82"/>
    <w:rsid w:val="737B3A06"/>
    <w:rsid w:val="73927DA8"/>
    <w:rsid w:val="742E34AA"/>
    <w:rsid w:val="747B5B27"/>
    <w:rsid w:val="74BF2D99"/>
    <w:rsid w:val="74E8615B"/>
    <w:rsid w:val="74FB517C"/>
    <w:rsid w:val="7524053F"/>
    <w:rsid w:val="75614B20"/>
    <w:rsid w:val="75666A22"/>
    <w:rsid w:val="75F2660E"/>
    <w:rsid w:val="76072D30"/>
    <w:rsid w:val="76592B3A"/>
    <w:rsid w:val="767720EA"/>
    <w:rsid w:val="76BB18DA"/>
    <w:rsid w:val="76C21265"/>
    <w:rsid w:val="771244E7"/>
    <w:rsid w:val="7729410C"/>
    <w:rsid w:val="774C33C7"/>
    <w:rsid w:val="774E68CA"/>
    <w:rsid w:val="77602068"/>
    <w:rsid w:val="778A0CAD"/>
    <w:rsid w:val="77D82FAB"/>
    <w:rsid w:val="77DA64AE"/>
    <w:rsid w:val="77E757C4"/>
    <w:rsid w:val="78023DEF"/>
    <w:rsid w:val="78206C22"/>
    <w:rsid w:val="784F3EEE"/>
    <w:rsid w:val="793B0674"/>
    <w:rsid w:val="798D1378"/>
    <w:rsid w:val="79C97762"/>
    <w:rsid w:val="79CC46E0"/>
    <w:rsid w:val="79FB522F"/>
    <w:rsid w:val="7A6D57B2"/>
    <w:rsid w:val="7AC15EF1"/>
    <w:rsid w:val="7AC810FF"/>
    <w:rsid w:val="7B02475C"/>
    <w:rsid w:val="7B2F6525"/>
    <w:rsid w:val="7C15415F"/>
    <w:rsid w:val="7C2E1CCB"/>
    <w:rsid w:val="7C3C31DF"/>
    <w:rsid w:val="7C4C127B"/>
    <w:rsid w:val="7C970076"/>
    <w:rsid w:val="7C9E5802"/>
    <w:rsid w:val="7CA4190A"/>
    <w:rsid w:val="7CC321BF"/>
    <w:rsid w:val="7D217FDA"/>
    <w:rsid w:val="7D290853"/>
    <w:rsid w:val="7D3768FA"/>
    <w:rsid w:val="7D3F758A"/>
    <w:rsid w:val="7D5E45BC"/>
    <w:rsid w:val="7DD31FFC"/>
    <w:rsid w:val="7E46233B"/>
    <w:rsid w:val="7E736682"/>
    <w:rsid w:val="7E95593D"/>
    <w:rsid w:val="7EE76641"/>
    <w:rsid w:val="7F7D45B6"/>
    <w:rsid w:val="7F893C4C"/>
    <w:rsid w:val="7F9A1968"/>
    <w:rsid w:val="7F9D28EC"/>
    <w:rsid w:val="7FD839C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t" stroke="t">
      <v:fill type="gradient" on="t" angle="90" focussize="0f,0f" focusposition="0f,0f">
        <o:fill type="gradientUnscaled" v:ext="backwardCompatible"/>
      </v:fill>
      <v:stroke weight="1.25pt" color="#739CC3"/>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qFormat="1" w:uiPriority="99" w:semiHidden="0" w:name="annotation text"/>
    <w:lsdException w:uiPriority="0" w:semiHidden="0" w:name="header"/>
    <w:lsdException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0"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qFormat/>
    <w:uiPriority w:val="9"/>
    <w:pPr>
      <w:spacing w:before="100" w:beforeAutospacing="1" w:after="100" w:afterAutospacing="1"/>
      <w:jc w:val="left"/>
    </w:pPr>
    <w:rPr>
      <w:rFonts w:hint="eastAsia" w:ascii="宋体" w:hAnsi="宋体" w:eastAsia="宋体" w:cs="宋体"/>
      <w:b/>
      <w:kern w:val="44"/>
      <w:sz w:val="48"/>
      <w:szCs w:val="48"/>
      <w:lang w:val="en-US" w:eastAsia="zh-CN" w:bidi="ar-SA"/>
    </w:rPr>
  </w:style>
  <w:style w:type="paragraph" w:styleId="3">
    <w:name w:val="heading 2"/>
    <w:basedOn w:val="1"/>
    <w:next w:val="1"/>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32"/>
    <w:qFormat/>
    <w:uiPriority w:val="9"/>
    <w:pPr>
      <w:keepNext/>
      <w:keepLines/>
      <w:spacing w:before="260" w:after="260" w:line="413" w:lineRule="auto"/>
      <w:outlineLvl w:val="2"/>
    </w:pPr>
    <w:rPr>
      <w:b/>
      <w:sz w:val="32"/>
    </w:rPr>
  </w:style>
  <w:style w:type="paragraph" w:styleId="5">
    <w:name w:val="heading 4"/>
    <w:basedOn w:val="1"/>
    <w:next w:val="1"/>
    <w:link w:val="31"/>
    <w:qFormat/>
    <w:uiPriority w:val="9"/>
    <w:pPr>
      <w:keepNext/>
      <w:keepLines/>
      <w:spacing w:before="280" w:after="290" w:line="372" w:lineRule="auto"/>
      <w:outlineLvl w:val="3"/>
    </w:pPr>
    <w:rPr>
      <w:rFonts w:ascii="Arial" w:hAnsi="Arial" w:eastAsia="黑体"/>
      <w:b/>
      <w:sz w:val="28"/>
    </w:rPr>
  </w:style>
  <w:style w:type="character" w:default="1" w:styleId="23">
    <w:name w:val="Default Paragraph Font"/>
    <w:unhideWhenUsed/>
    <w:qFormat/>
    <w:uiPriority w:val="0"/>
  </w:style>
  <w:style w:type="table" w:default="1" w:styleId="21">
    <w:name w:val="Normal Table"/>
    <w:unhideWhenUsed/>
    <w:qFormat/>
    <w:uiPriority w:val="99"/>
    <w:tblPr>
      <w:tblLayout w:type="fixed"/>
      <w:tblCellMar>
        <w:top w:w="0" w:type="dxa"/>
        <w:left w:w="108" w:type="dxa"/>
        <w:bottom w:w="0" w:type="dxa"/>
        <w:right w:w="108" w:type="dxa"/>
      </w:tblCellMar>
    </w:tblPr>
  </w:style>
  <w:style w:type="paragraph" w:styleId="6">
    <w:name w:val="toc 7"/>
    <w:basedOn w:val="1"/>
    <w:next w:val="1"/>
    <w:unhideWhenUsed/>
    <w:uiPriority w:val="39"/>
    <w:pPr>
      <w:ind w:left="2520" w:leftChars="1200"/>
    </w:pPr>
  </w:style>
  <w:style w:type="paragraph" w:styleId="7">
    <w:name w:val="annotation text"/>
    <w:basedOn w:val="1"/>
    <w:link w:val="33"/>
    <w:unhideWhenUsed/>
    <w:qFormat/>
    <w:uiPriority w:val="99"/>
    <w:pPr>
      <w:jc w:val="left"/>
    </w:pPr>
  </w:style>
  <w:style w:type="paragraph" w:styleId="8">
    <w:name w:val="toc 5"/>
    <w:basedOn w:val="1"/>
    <w:next w:val="1"/>
    <w:unhideWhenUsed/>
    <w:uiPriority w:val="39"/>
    <w:pPr>
      <w:ind w:left="1680" w:leftChars="800"/>
    </w:pPr>
  </w:style>
  <w:style w:type="paragraph" w:styleId="9">
    <w:name w:val="toc 3"/>
    <w:basedOn w:val="1"/>
    <w:next w:val="1"/>
    <w:unhideWhenUsed/>
    <w:uiPriority w:val="39"/>
    <w:pPr>
      <w:ind w:left="840" w:leftChars="400"/>
    </w:pPr>
  </w:style>
  <w:style w:type="paragraph" w:styleId="10">
    <w:name w:val="toc 8"/>
    <w:basedOn w:val="1"/>
    <w:next w:val="1"/>
    <w:unhideWhenUsed/>
    <w:uiPriority w:val="39"/>
    <w:pPr>
      <w:ind w:left="2940" w:leftChars="1400"/>
    </w:pPr>
  </w:style>
  <w:style w:type="paragraph" w:styleId="11">
    <w:name w:val="Balloon Text"/>
    <w:basedOn w:val="1"/>
    <w:link w:val="34"/>
    <w:unhideWhenUsed/>
    <w:uiPriority w:val="99"/>
    <w:rPr>
      <w:sz w:val="18"/>
      <w:szCs w:val="18"/>
    </w:rPr>
  </w:style>
  <w:style w:type="paragraph" w:styleId="12">
    <w:name w:val="footer"/>
    <w:basedOn w:val="1"/>
    <w:unhideWhenUsed/>
    <w:uiPriority w:val="0"/>
    <w:pPr>
      <w:tabs>
        <w:tab w:val="center" w:pos="4153"/>
        <w:tab w:val="right" w:pos="8306"/>
      </w:tabs>
      <w:snapToGrid w:val="0"/>
      <w:jc w:val="left"/>
    </w:pPr>
    <w:rPr>
      <w:sz w:val="18"/>
    </w:rPr>
  </w:style>
  <w:style w:type="paragraph" w:styleId="13">
    <w:name w:val="header"/>
    <w:basedOn w:val="1"/>
    <w:unhideWhenUsed/>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4">
    <w:name w:val="toc 1"/>
    <w:basedOn w:val="1"/>
    <w:next w:val="1"/>
    <w:unhideWhenUsed/>
    <w:uiPriority w:val="39"/>
  </w:style>
  <w:style w:type="paragraph" w:styleId="15">
    <w:name w:val="toc 4"/>
    <w:basedOn w:val="1"/>
    <w:next w:val="1"/>
    <w:unhideWhenUsed/>
    <w:uiPriority w:val="39"/>
    <w:pPr>
      <w:ind w:left="1260" w:leftChars="600"/>
    </w:pPr>
  </w:style>
  <w:style w:type="paragraph" w:styleId="16">
    <w:name w:val="toc 6"/>
    <w:basedOn w:val="1"/>
    <w:next w:val="1"/>
    <w:unhideWhenUsed/>
    <w:uiPriority w:val="39"/>
    <w:pPr>
      <w:ind w:left="2100" w:leftChars="1000"/>
    </w:pPr>
  </w:style>
  <w:style w:type="paragraph" w:styleId="17">
    <w:name w:val="toc 2"/>
    <w:basedOn w:val="1"/>
    <w:next w:val="1"/>
    <w:unhideWhenUsed/>
    <w:uiPriority w:val="39"/>
    <w:pPr>
      <w:ind w:left="420" w:leftChars="200"/>
    </w:pPr>
  </w:style>
  <w:style w:type="paragraph" w:styleId="18">
    <w:name w:val="toc 9"/>
    <w:basedOn w:val="1"/>
    <w:next w:val="1"/>
    <w:unhideWhenUsed/>
    <w:uiPriority w:val="39"/>
    <w:pPr>
      <w:ind w:left="3360" w:leftChars="1600"/>
    </w:pPr>
  </w:style>
  <w:style w:type="paragraph" w:styleId="19">
    <w:name w:val="HTML Preformatted"/>
    <w:basedOn w:val="1"/>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SA"/>
    </w:rPr>
  </w:style>
  <w:style w:type="paragraph" w:styleId="20">
    <w:name w:val="Normal (Web)"/>
    <w:basedOn w:val="1"/>
    <w:unhideWhenUsed/>
    <w:uiPriority w:val="99"/>
    <w:pPr>
      <w:widowControl/>
      <w:spacing w:before="100" w:beforeLines="0" w:beforeAutospacing="1" w:after="100" w:afterLines="0" w:afterAutospacing="1"/>
      <w:jc w:val="left"/>
    </w:pPr>
    <w:rPr>
      <w:rFonts w:hint="eastAsia" w:ascii="宋体" w:hAnsi="宋体"/>
      <w:kern w:val="0"/>
      <w:sz w:val="24"/>
    </w:rPr>
  </w:style>
  <w:style w:type="table" w:styleId="22">
    <w:name w:val="Table Grid"/>
    <w:basedOn w:val="21"/>
    <w:unhideWhenUsed/>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4">
    <w:name w:val="Strong"/>
    <w:basedOn w:val="23"/>
    <w:qFormat/>
    <w:uiPriority w:val="22"/>
    <w:rPr>
      <w:b/>
      <w:bCs/>
    </w:rPr>
  </w:style>
  <w:style w:type="character" w:styleId="25">
    <w:name w:val="page number"/>
    <w:basedOn w:val="23"/>
    <w:unhideWhenUsed/>
    <w:uiPriority w:val="99"/>
  </w:style>
  <w:style w:type="character" w:styleId="26">
    <w:name w:val="FollowedHyperlink"/>
    <w:basedOn w:val="23"/>
    <w:unhideWhenUsed/>
    <w:qFormat/>
    <w:uiPriority w:val="99"/>
    <w:rPr>
      <w:color w:val="800080"/>
      <w:u w:val="single"/>
    </w:rPr>
  </w:style>
  <w:style w:type="character" w:styleId="27">
    <w:name w:val="Hyperlink"/>
    <w:basedOn w:val="23"/>
    <w:unhideWhenUsed/>
    <w:qFormat/>
    <w:uiPriority w:val="99"/>
    <w:rPr>
      <w:color w:val="0000FF"/>
      <w:u w:val="single"/>
    </w:rPr>
  </w:style>
  <w:style w:type="paragraph" w:customStyle="1" w:styleId="28">
    <w:name w:val="标题4"/>
    <w:basedOn w:val="5"/>
    <w:qFormat/>
    <w:uiPriority w:val="0"/>
  </w:style>
  <w:style w:type="paragraph" w:styleId="29">
    <w:name w:val="List Paragraph"/>
    <w:basedOn w:val="1"/>
    <w:qFormat/>
    <w:uiPriority w:val="0"/>
    <w:pPr>
      <w:ind w:firstLine="420" w:firstLineChars="200"/>
    </w:pPr>
    <w:rPr>
      <w:rFonts w:ascii="Calibri" w:hAnsi="Calibri"/>
      <w:szCs w:val="22"/>
    </w:rPr>
  </w:style>
  <w:style w:type="character" w:customStyle="1" w:styleId="30">
    <w:name w:val="text1"/>
    <w:basedOn w:val="23"/>
    <w:qFormat/>
    <w:uiPriority w:val="0"/>
    <w:rPr>
      <w:rFonts w:hint="default" w:ascii="ˎ̥" w:hAnsi="ˎ̥"/>
      <w:sz w:val="19"/>
      <w:szCs w:val="19"/>
    </w:rPr>
  </w:style>
  <w:style w:type="character" w:customStyle="1" w:styleId="31">
    <w:name w:val="标题 4 Char"/>
    <w:basedOn w:val="23"/>
    <w:link w:val="5"/>
    <w:qFormat/>
    <w:uiPriority w:val="9"/>
    <w:rPr>
      <w:rFonts w:ascii="Arial" w:hAnsi="Arial" w:eastAsia="黑体"/>
      <w:b/>
      <w:kern w:val="2"/>
      <w:sz w:val="28"/>
    </w:rPr>
  </w:style>
  <w:style w:type="character" w:customStyle="1" w:styleId="32">
    <w:name w:val="标题 3 Char"/>
    <w:basedOn w:val="23"/>
    <w:link w:val="4"/>
    <w:qFormat/>
    <w:uiPriority w:val="9"/>
    <w:rPr>
      <w:b/>
      <w:kern w:val="2"/>
      <w:sz w:val="32"/>
    </w:rPr>
  </w:style>
  <w:style w:type="character" w:customStyle="1" w:styleId="33">
    <w:name w:val="批注文字 Char"/>
    <w:basedOn w:val="23"/>
    <w:link w:val="7"/>
    <w:qFormat/>
    <w:uiPriority w:val="99"/>
    <w:rPr>
      <w:kern w:val="2"/>
      <w:sz w:val="21"/>
    </w:rPr>
  </w:style>
  <w:style w:type="character" w:customStyle="1" w:styleId="34">
    <w:name w:val="批注框文本 Char"/>
    <w:basedOn w:val="23"/>
    <w:link w:val="11"/>
    <w:semiHidden/>
    <w:uiPriority w:val="99"/>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image" Target="media/image4.png"/><Relationship Id="rId73" Type="http://schemas.microsoft.com/office/2011/relationships/people" Target="people.xml"/><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image" Target="media/image3.png"/><Relationship Id="rId69" Type="http://schemas.openxmlformats.org/officeDocument/2006/relationships/image" Target="media/image54.jpeg"/><Relationship Id="rId68" Type="http://schemas.openxmlformats.org/officeDocument/2006/relationships/image" Target="media/image53.png"/><Relationship Id="rId67" Type="http://schemas.openxmlformats.org/officeDocument/2006/relationships/image" Target="media/image52.jpeg"/><Relationship Id="rId66" Type="http://schemas.openxmlformats.org/officeDocument/2006/relationships/image" Target="media/image51.emf"/><Relationship Id="rId65" Type="http://schemas.openxmlformats.org/officeDocument/2006/relationships/oleObject" Target="embeddings/oleObject11.bin"/><Relationship Id="rId64" Type="http://schemas.openxmlformats.org/officeDocument/2006/relationships/image" Target="media/image50.png"/><Relationship Id="rId63" Type="http://schemas.openxmlformats.org/officeDocument/2006/relationships/image" Target="media/image49.emf"/><Relationship Id="rId62" Type="http://schemas.openxmlformats.org/officeDocument/2006/relationships/oleObject" Target="embeddings/oleObject10.bin"/><Relationship Id="rId61" Type="http://schemas.openxmlformats.org/officeDocument/2006/relationships/image" Target="media/image48.emf"/><Relationship Id="rId60" Type="http://schemas.openxmlformats.org/officeDocument/2006/relationships/oleObject" Target="embeddings/oleObject9.bin"/><Relationship Id="rId6" Type="http://schemas.openxmlformats.org/officeDocument/2006/relationships/image" Target="media/image2.png"/><Relationship Id="rId59" Type="http://schemas.openxmlformats.org/officeDocument/2006/relationships/image" Target="media/image47.emf"/><Relationship Id="rId58" Type="http://schemas.openxmlformats.org/officeDocument/2006/relationships/oleObject" Target="embeddings/oleObject8.bin"/><Relationship Id="rId57" Type="http://schemas.openxmlformats.org/officeDocument/2006/relationships/image" Target="media/image46.emf"/><Relationship Id="rId56" Type="http://schemas.openxmlformats.org/officeDocument/2006/relationships/oleObject" Target="embeddings/oleObject7.bin"/><Relationship Id="rId55" Type="http://schemas.openxmlformats.org/officeDocument/2006/relationships/image" Target="media/image45.jpe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theme" Target="theme/theme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jpeg"/><Relationship Id="rId43" Type="http://schemas.openxmlformats.org/officeDocument/2006/relationships/image" Target="media/image33.jpeg"/><Relationship Id="rId42" Type="http://schemas.openxmlformats.org/officeDocument/2006/relationships/image" Target="media/image32.jpe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1.xml"/><Relationship Id="rId39" Type="http://schemas.openxmlformats.org/officeDocument/2006/relationships/image" Target="media/image29.jpeg"/><Relationship Id="rId38" Type="http://schemas.openxmlformats.org/officeDocument/2006/relationships/image" Target="media/image28.png"/><Relationship Id="rId37" Type="http://schemas.openxmlformats.org/officeDocument/2006/relationships/image" Target="media/image27.emf"/><Relationship Id="rId36" Type="http://schemas.openxmlformats.org/officeDocument/2006/relationships/oleObject" Target="embeddings/oleObject6.bin"/><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emf"/><Relationship Id="rId30" Type="http://schemas.openxmlformats.org/officeDocument/2006/relationships/oleObject" Target="embeddings/oleObject5.bin"/><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emf"/><Relationship Id="rId27" Type="http://schemas.openxmlformats.org/officeDocument/2006/relationships/oleObject" Target="embeddings/oleObject4.bin"/><Relationship Id="rId26" Type="http://schemas.openxmlformats.org/officeDocument/2006/relationships/image" Target="media/image19.emf"/><Relationship Id="rId25" Type="http://schemas.openxmlformats.org/officeDocument/2006/relationships/oleObject" Target="embeddings/oleObject3.bin"/><Relationship Id="rId24" Type="http://schemas.openxmlformats.org/officeDocument/2006/relationships/image" Target="media/image18.emf"/><Relationship Id="rId23" Type="http://schemas.openxmlformats.org/officeDocument/2006/relationships/oleObject" Target="embeddings/oleObject2.bin"/><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em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100</Pages>
  <Words>7117</Words>
  <Characters>40572</Characters>
  <Lines>338</Lines>
  <Paragraphs>95</Paragraphs>
  <TotalTime>77</TotalTime>
  <ScaleCrop>false</ScaleCrop>
  <LinksUpToDate>false</LinksUpToDate>
  <CharactersWithSpaces>47594</CharactersWithSpaces>
  <Application>WPS Office_11.1.0.8648_F1E327BC-269C-435d-A152-05C5408002CA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2014-12-14T03:54:00Z</dcterms:created>
  <dc:creator>田真</dc:creator>
  <cp:lastModifiedBy>@梁sir 人工智能学院</cp:lastModifiedBy>
  <dcterms:modified xsi:type="dcterms:W3CDTF">2019-05-22T06:29:42Z</dcterms:modified>
  <dc:title>一、项目概况</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2052-11.1.0.8648</vt:lpwstr>
  </property>
</Properties>
</file>